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A149E" w14:textId="77777777" w:rsidR="00B07CAD" w:rsidRPr="00E1724B" w:rsidRDefault="00B07CAD" w:rsidP="00B07CAD">
      <w:pPr>
        <w:spacing w:line="480" w:lineRule="auto"/>
        <w:rPr>
          <w:rFonts w:ascii="Cambria" w:hAnsi="Cambria"/>
          <w:b/>
          <w:bCs/>
          <w:sz w:val="24"/>
          <w:szCs w:val="24"/>
        </w:rPr>
      </w:pPr>
      <w:r w:rsidRPr="00E1724B">
        <w:rPr>
          <w:rFonts w:ascii="Cambria" w:hAnsi="Cambria"/>
          <w:b/>
          <w:bCs/>
          <w:sz w:val="24"/>
          <w:szCs w:val="24"/>
        </w:rPr>
        <w:t>Title ideas:</w:t>
      </w:r>
    </w:p>
    <w:p w14:paraId="0CD938AC" w14:textId="3055AB56" w:rsidR="00E1724B" w:rsidRPr="00E1724B" w:rsidRDefault="001F59C4" w:rsidP="00E3033C">
      <w:pPr>
        <w:pStyle w:val="ListParagraph"/>
        <w:numPr>
          <w:ilvl w:val="0"/>
          <w:numId w:val="2"/>
        </w:numPr>
        <w:spacing w:line="480" w:lineRule="auto"/>
        <w:rPr>
          <w:rFonts w:ascii="Cambria" w:hAnsi="Cambria"/>
          <w:b/>
          <w:bCs/>
        </w:rPr>
      </w:pPr>
      <w:r w:rsidRPr="00E1724B">
        <w:rPr>
          <w:rFonts w:ascii="Cambria" w:hAnsi="Cambria"/>
          <w:b/>
          <w:bCs/>
        </w:rPr>
        <w:t xml:space="preserve">Visualization of </w:t>
      </w:r>
      <w:r w:rsidR="00F27C25" w:rsidRPr="00E1724B">
        <w:rPr>
          <w:rFonts w:ascii="Cambria" w:hAnsi="Cambria"/>
          <w:b/>
          <w:bCs/>
          <w:i/>
          <w:iCs/>
        </w:rPr>
        <w:t>Pseudomonas aeruginosa</w:t>
      </w:r>
      <w:r w:rsidR="00F27C25" w:rsidRPr="00E1724B">
        <w:rPr>
          <w:rFonts w:ascii="Cambria" w:hAnsi="Cambria"/>
          <w:b/>
          <w:bCs/>
        </w:rPr>
        <w:t xml:space="preserve"> </w:t>
      </w:r>
      <w:r w:rsidRPr="00E1724B">
        <w:rPr>
          <w:rFonts w:ascii="Cambria" w:hAnsi="Cambria"/>
          <w:b/>
          <w:bCs/>
        </w:rPr>
        <w:t>pyocyanin reduction at the surface of biofilms</w:t>
      </w:r>
    </w:p>
    <w:p w14:paraId="4BF27771" w14:textId="77777777" w:rsidR="00E1724B" w:rsidRDefault="00E1724B" w:rsidP="00CD0D15">
      <w:pPr>
        <w:spacing w:line="480" w:lineRule="auto"/>
        <w:rPr>
          <w:rFonts w:ascii="Cambria" w:hAnsi="Cambria"/>
          <w:sz w:val="24"/>
          <w:szCs w:val="24"/>
        </w:rPr>
      </w:pPr>
    </w:p>
    <w:p w14:paraId="3C3B5FCD" w14:textId="0D7B3D7C" w:rsidR="00F27C25" w:rsidRPr="00CD0D15" w:rsidRDefault="00F27C25" w:rsidP="00CD0D15">
      <w:pPr>
        <w:spacing w:line="480" w:lineRule="auto"/>
        <w:rPr>
          <w:rFonts w:ascii="Cambria" w:hAnsi="Cambria"/>
          <w:sz w:val="24"/>
          <w:szCs w:val="24"/>
        </w:rPr>
      </w:pPr>
      <w:r w:rsidRPr="00CD0D15">
        <w:rPr>
          <w:rFonts w:ascii="Cambria" w:hAnsi="Cambria"/>
          <w:sz w:val="24"/>
          <w:szCs w:val="24"/>
        </w:rPr>
        <w:t xml:space="preserve">T. Gallagher*, S.W. </w:t>
      </w:r>
      <w:proofErr w:type="spellStart"/>
      <w:r w:rsidRPr="00CD0D15">
        <w:rPr>
          <w:rFonts w:ascii="Cambria" w:hAnsi="Cambria"/>
          <w:sz w:val="24"/>
          <w:szCs w:val="24"/>
        </w:rPr>
        <w:t>Leemans</w:t>
      </w:r>
      <w:proofErr w:type="spellEnd"/>
      <w:r w:rsidRPr="00CD0D15">
        <w:rPr>
          <w:rFonts w:ascii="Cambria" w:hAnsi="Cambria"/>
          <w:sz w:val="24"/>
          <w:szCs w:val="24"/>
        </w:rPr>
        <w:t xml:space="preserve">*, A. </w:t>
      </w:r>
      <w:proofErr w:type="spellStart"/>
      <w:r w:rsidRPr="00CD0D15">
        <w:rPr>
          <w:rFonts w:ascii="Cambria" w:hAnsi="Cambria"/>
          <w:sz w:val="24"/>
          <w:szCs w:val="24"/>
        </w:rPr>
        <w:t>Dvornikov</w:t>
      </w:r>
      <w:proofErr w:type="spellEnd"/>
      <w:r w:rsidRPr="00CD0D15">
        <w:rPr>
          <w:rFonts w:ascii="Cambria" w:hAnsi="Cambria"/>
          <w:sz w:val="24"/>
          <w:szCs w:val="24"/>
        </w:rPr>
        <w:t xml:space="preserve">, K. </w:t>
      </w:r>
      <w:proofErr w:type="spellStart"/>
      <w:r w:rsidRPr="00CD0D15">
        <w:rPr>
          <w:rFonts w:ascii="Cambria" w:hAnsi="Cambria"/>
          <w:sz w:val="24"/>
          <w:szCs w:val="24"/>
        </w:rPr>
        <w:t>Perinbam</w:t>
      </w:r>
      <w:proofErr w:type="spellEnd"/>
      <w:r w:rsidRPr="00CD0D15">
        <w:rPr>
          <w:rFonts w:ascii="Cambria" w:hAnsi="Cambria"/>
          <w:sz w:val="24"/>
          <w:szCs w:val="24"/>
        </w:rPr>
        <w:t xml:space="preserve">, J. Fong, C. Kim, J. </w:t>
      </w:r>
      <w:proofErr w:type="spellStart"/>
      <w:r w:rsidRPr="00CD0D15">
        <w:rPr>
          <w:rFonts w:ascii="Cambria" w:hAnsi="Cambria"/>
          <w:sz w:val="24"/>
          <w:szCs w:val="24"/>
        </w:rPr>
        <w:t>Kapcia</w:t>
      </w:r>
      <w:proofErr w:type="spellEnd"/>
      <w:r w:rsidRPr="00CD0D15">
        <w:rPr>
          <w:rFonts w:ascii="Cambria" w:hAnsi="Cambria"/>
          <w:sz w:val="24"/>
          <w:szCs w:val="24"/>
        </w:rPr>
        <w:t xml:space="preserve">, M. Kagawa, A. </w:t>
      </w:r>
      <w:proofErr w:type="spellStart"/>
      <w:r w:rsidRPr="00CD0D15">
        <w:rPr>
          <w:rFonts w:ascii="Cambria" w:hAnsi="Cambria"/>
          <w:sz w:val="24"/>
          <w:szCs w:val="24"/>
        </w:rPr>
        <w:t>Grosvirt-Dramen</w:t>
      </w:r>
      <w:proofErr w:type="spellEnd"/>
      <w:r w:rsidRPr="00CD0D15">
        <w:rPr>
          <w:rFonts w:ascii="Cambria" w:hAnsi="Cambria"/>
          <w:sz w:val="24"/>
          <w:szCs w:val="24"/>
        </w:rPr>
        <w:t xml:space="preserve">, A. </w:t>
      </w:r>
      <w:proofErr w:type="spellStart"/>
      <w:r w:rsidRPr="00CD0D15">
        <w:rPr>
          <w:rFonts w:ascii="Cambria" w:hAnsi="Cambria"/>
          <w:sz w:val="24"/>
          <w:szCs w:val="24"/>
        </w:rPr>
        <w:t>Hochbaum</w:t>
      </w:r>
      <w:proofErr w:type="spellEnd"/>
      <w:r w:rsidRPr="00CD0D15">
        <w:rPr>
          <w:rFonts w:ascii="Cambria" w:hAnsi="Cambria"/>
          <w:sz w:val="24"/>
          <w:szCs w:val="24"/>
        </w:rPr>
        <w:t xml:space="preserve">, M. </w:t>
      </w:r>
      <w:proofErr w:type="spellStart"/>
      <w:r w:rsidRPr="00CD0D15">
        <w:rPr>
          <w:rFonts w:ascii="Cambria" w:hAnsi="Cambria"/>
          <w:sz w:val="24"/>
          <w:szCs w:val="24"/>
        </w:rPr>
        <w:t>Digman</w:t>
      </w:r>
      <w:proofErr w:type="spellEnd"/>
      <w:r w:rsidRPr="00CD0D15">
        <w:rPr>
          <w:rFonts w:ascii="Cambria" w:hAnsi="Cambria"/>
          <w:sz w:val="24"/>
          <w:szCs w:val="24"/>
        </w:rPr>
        <w:t xml:space="preserve">, E. Gratton, A. </w:t>
      </w:r>
      <w:proofErr w:type="spellStart"/>
      <w:r w:rsidRPr="00CD0D15">
        <w:rPr>
          <w:rFonts w:ascii="Cambria" w:hAnsi="Cambria"/>
          <w:sz w:val="24"/>
          <w:szCs w:val="24"/>
        </w:rPr>
        <w:t>Siryaporn</w:t>
      </w:r>
      <w:proofErr w:type="spellEnd"/>
      <w:r w:rsidRPr="00CD0D15">
        <w:rPr>
          <w:rFonts w:ascii="Cambria" w:hAnsi="Cambria"/>
          <w:sz w:val="24"/>
          <w:szCs w:val="24"/>
        </w:rPr>
        <w:t xml:space="preserve">, K. </w:t>
      </w:r>
      <w:proofErr w:type="spellStart"/>
      <w:r w:rsidRPr="00CD0D15">
        <w:rPr>
          <w:rFonts w:ascii="Cambria" w:hAnsi="Cambria"/>
          <w:sz w:val="24"/>
          <w:szCs w:val="24"/>
        </w:rPr>
        <w:t>Whiteson</w:t>
      </w:r>
      <w:proofErr w:type="spellEnd"/>
    </w:p>
    <w:p w14:paraId="700C2A3E" w14:textId="45258BE9" w:rsidR="00F27C25" w:rsidRPr="00CD0D15" w:rsidRDefault="00F27C25" w:rsidP="00F27C25">
      <w:pPr>
        <w:rPr>
          <w:rFonts w:ascii="Cambria" w:hAnsi="Cambria"/>
          <w:sz w:val="24"/>
          <w:szCs w:val="24"/>
        </w:rPr>
      </w:pPr>
      <w:r w:rsidRPr="00CD0D15">
        <w:rPr>
          <w:rFonts w:ascii="Cambria" w:hAnsi="Cambria"/>
          <w:sz w:val="24"/>
          <w:szCs w:val="24"/>
        </w:rPr>
        <w:t>* T</w:t>
      </w:r>
      <w:r w:rsidR="00EE2251">
        <w:rPr>
          <w:rFonts w:ascii="Cambria" w:hAnsi="Cambria"/>
          <w:sz w:val="24"/>
          <w:szCs w:val="24"/>
        </w:rPr>
        <w:t>.</w:t>
      </w:r>
      <w:r w:rsidRPr="00CD0D15">
        <w:rPr>
          <w:rFonts w:ascii="Cambria" w:hAnsi="Cambria"/>
          <w:sz w:val="24"/>
          <w:szCs w:val="24"/>
        </w:rPr>
        <w:t>G</w:t>
      </w:r>
      <w:r w:rsidR="00EE2251">
        <w:rPr>
          <w:rFonts w:ascii="Cambria" w:hAnsi="Cambria"/>
          <w:sz w:val="24"/>
          <w:szCs w:val="24"/>
        </w:rPr>
        <w:t>.</w:t>
      </w:r>
      <w:r w:rsidRPr="00CD0D15">
        <w:rPr>
          <w:rFonts w:ascii="Cambria" w:hAnsi="Cambria"/>
          <w:sz w:val="24"/>
          <w:szCs w:val="24"/>
        </w:rPr>
        <w:t xml:space="preserve"> and S</w:t>
      </w:r>
      <w:r w:rsidR="00EE2251">
        <w:rPr>
          <w:rFonts w:ascii="Cambria" w:hAnsi="Cambria"/>
          <w:sz w:val="24"/>
          <w:szCs w:val="24"/>
        </w:rPr>
        <w:t>.</w:t>
      </w:r>
      <w:r w:rsidRPr="00CD0D15">
        <w:rPr>
          <w:rFonts w:ascii="Cambria" w:hAnsi="Cambria"/>
          <w:sz w:val="24"/>
          <w:szCs w:val="24"/>
        </w:rPr>
        <w:t>W</w:t>
      </w:r>
      <w:r w:rsidR="00EE2251">
        <w:rPr>
          <w:rFonts w:ascii="Cambria" w:hAnsi="Cambria"/>
          <w:sz w:val="24"/>
          <w:szCs w:val="24"/>
        </w:rPr>
        <w:t>.</w:t>
      </w:r>
      <w:r w:rsidRPr="00CD0D15">
        <w:rPr>
          <w:rFonts w:ascii="Cambria" w:hAnsi="Cambria"/>
          <w:sz w:val="24"/>
          <w:szCs w:val="24"/>
        </w:rPr>
        <w:t>L</w:t>
      </w:r>
      <w:r w:rsidR="00EE2251">
        <w:rPr>
          <w:rFonts w:ascii="Cambria" w:hAnsi="Cambria"/>
          <w:sz w:val="24"/>
          <w:szCs w:val="24"/>
        </w:rPr>
        <w:t>.</w:t>
      </w:r>
      <w:r w:rsidRPr="00CD0D15">
        <w:rPr>
          <w:rFonts w:ascii="Cambria" w:hAnsi="Cambria"/>
          <w:sz w:val="24"/>
          <w:szCs w:val="24"/>
        </w:rPr>
        <w:t xml:space="preserve"> contributed equally</w:t>
      </w:r>
    </w:p>
    <w:p w14:paraId="1DBD8D1A" w14:textId="6E1A3A49" w:rsidR="00F27C25" w:rsidDel="003C75F4" w:rsidRDefault="00F27C25" w:rsidP="00E1724B">
      <w:pPr>
        <w:spacing w:line="480" w:lineRule="auto"/>
        <w:outlineLvl w:val="0"/>
        <w:rPr>
          <w:del w:id="0" w:author="Tara" w:date="2021-12-23T08:15:00Z"/>
          <w:rFonts w:ascii="Cambria" w:hAnsi="Cambria"/>
          <w:sz w:val="24"/>
          <w:szCs w:val="24"/>
        </w:rPr>
      </w:pPr>
    </w:p>
    <w:p w14:paraId="7AE12181" w14:textId="77777777" w:rsidR="003C75F4" w:rsidRDefault="003C75F4" w:rsidP="00F27C25">
      <w:pPr>
        <w:spacing w:line="480" w:lineRule="auto"/>
        <w:outlineLvl w:val="0"/>
        <w:rPr>
          <w:ins w:id="1" w:author="Tara" w:date="2021-12-23T08:15:00Z"/>
          <w:rFonts w:ascii="Cambria" w:hAnsi="Cambria"/>
          <w:sz w:val="24"/>
          <w:szCs w:val="24"/>
        </w:rPr>
      </w:pPr>
    </w:p>
    <w:p w14:paraId="29CF500B" w14:textId="5C446E9D" w:rsidR="003C75F4" w:rsidRDefault="003C75F4" w:rsidP="00F27C25">
      <w:pPr>
        <w:spacing w:line="480" w:lineRule="auto"/>
        <w:outlineLvl w:val="0"/>
        <w:rPr>
          <w:ins w:id="2" w:author="Tara" w:date="2021-12-23T08:15:00Z"/>
          <w:rFonts w:ascii="Cambria" w:hAnsi="Cambria"/>
          <w:sz w:val="24"/>
          <w:szCs w:val="24"/>
        </w:rPr>
      </w:pPr>
      <w:ins w:id="3" w:author="Tara" w:date="2021-12-23T08:15:00Z">
        <w:r>
          <w:rPr>
            <w:rFonts w:ascii="Cambria" w:hAnsi="Cambria"/>
            <w:sz w:val="24"/>
            <w:szCs w:val="24"/>
          </w:rPr>
          <w:t>Journal: ACS Nano Letters (3,000 words, 5 figures max)</w:t>
        </w:r>
      </w:ins>
    </w:p>
    <w:p w14:paraId="57ACAA31" w14:textId="7F3AEDBD" w:rsidR="00B07CAD" w:rsidRPr="008F52CD" w:rsidDel="003C75F4" w:rsidRDefault="00B07CAD" w:rsidP="00F27C25">
      <w:pPr>
        <w:spacing w:line="480" w:lineRule="auto"/>
        <w:outlineLvl w:val="0"/>
        <w:rPr>
          <w:del w:id="4" w:author="Tara" w:date="2021-12-23T08:15:00Z"/>
          <w:rFonts w:ascii="Cambria" w:hAnsi="Cambria"/>
          <w:b/>
          <w:sz w:val="24"/>
          <w:szCs w:val="24"/>
        </w:rPr>
      </w:pPr>
      <w:del w:id="5" w:author="Tara" w:date="2021-12-23T08:15:00Z">
        <w:r w:rsidRPr="008F52CD" w:rsidDel="003C75F4">
          <w:rPr>
            <w:rFonts w:ascii="Cambria" w:hAnsi="Cambria"/>
            <w:b/>
            <w:sz w:val="24"/>
            <w:szCs w:val="24"/>
          </w:rPr>
          <w:delText>Potential Journals:</w:delText>
        </w:r>
      </w:del>
    </w:p>
    <w:p w14:paraId="0A23204D" w14:textId="12BF692B" w:rsidR="00B07CAD" w:rsidDel="003C75F4" w:rsidRDefault="00B07CAD" w:rsidP="00E3033C">
      <w:pPr>
        <w:pStyle w:val="ListParagraph"/>
        <w:numPr>
          <w:ilvl w:val="0"/>
          <w:numId w:val="1"/>
        </w:numPr>
        <w:spacing w:line="480" w:lineRule="auto"/>
        <w:outlineLvl w:val="0"/>
        <w:rPr>
          <w:del w:id="6" w:author="Tara" w:date="2021-12-23T08:15:00Z"/>
          <w:rFonts w:ascii="Cambria" w:hAnsi="Cambria"/>
        </w:rPr>
      </w:pPr>
      <w:del w:id="7" w:author="Tara" w:date="2021-12-23T08:15:00Z">
        <w:r w:rsidDel="003C75F4">
          <w:rPr>
            <w:rFonts w:ascii="Cambria" w:hAnsi="Cambria"/>
          </w:rPr>
          <w:delText>Biomedical optics express</w:delText>
        </w:r>
      </w:del>
    </w:p>
    <w:p w14:paraId="657175D0" w14:textId="29C16234" w:rsidR="00E1724B" w:rsidDel="003C75F4" w:rsidRDefault="00E1724B" w:rsidP="00E3033C">
      <w:pPr>
        <w:pStyle w:val="ListParagraph"/>
        <w:numPr>
          <w:ilvl w:val="0"/>
          <w:numId w:val="1"/>
        </w:numPr>
        <w:spacing w:line="480" w:lineRule="auto"/>
        <w:outlineLvl w:val="0"/>
        <w:rPr>
          <w:del w:id="8" w:author="Tara" w:date="2021-12-23T08:15:00Z"/>
          <w:rFonts w:ascii="Cambria" w:hAnsi="Cambria"/>
        </w:rPr>
      </w:pPr>
      <w:del w:id="9" w:author="Tara" w:date="2021-12-23T08:15:00Z">
        <w:r w:rsidDel="003C75F4">
          <w:rPr>
            <w:rFonts w:ascii="Cambria" w:hAnsi="Cambria"/>
          </w:rPr>
          <w:delText>ACS Nano</w:delText>
        </w:r>
      </w:del>
    </w:p>
    <w:p w14:paraId="21EF8441" w14:textId="77777777" w:rsidR="00E1724B" w:rsidRPr="00E1724B" w:rsidRDefault="00E1724B" w:rsidP="00E1724B">
      <w:pPr>
        <w:spacing w:line="480" w:lineRule="auto"/>
        <w:outlineLvl w:val="0"/>
        <w:rPr>
          <w:rFonts w:ascii="Cambria" w:hAnsi="Cambria"/>
        </w:rPr>
      </w:pPr>
    </w:p>
    <w:p w14:paraId="0BDAEC99"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Abstract:</w:t>
      </w:r>
    </w:p>
    <w:p w14:paraId="63202D38" w14:textId="5FE29DA9" w:rsidR="00A36DF2" w:rsidRDefault="00F27C25" w:rsidP="006D6721">
      <w:pPr>
        <w:spacing w:line="480" w:lineRule="auto"/>
        <w:ind w:firstLine="720"/>
        <w:outlineLvl w:val="0"/>
        <w:rPr>
          <w:ins w:id="10" w:author="tara gallagher" w:date="2021-12-31T15:39:00Z"/>
          <w:rFonts w:ascii="Cambria" w:hAnsi="Cambria"/>
          <w:sz w:val="24"/>
          <w:szCs w:val="24"/>
        </w:rPr>
      </w:pPr>
      <w:r w:rsidRPr="00CD0D15">
        <w:rPr>
          <w:rFonts w:ascii="Cambria" w:hAnsi="Cambria"/>
          <w:sz w:val="24"/>
          <w:szCs w:val="24"/>
        </w:rPr>
        <w:t>Understanding bacterial physiology in real-world environments is a challenging, yet necessary</w:t>
      </w:r>
      <w:ins w:id="11" w:author="tara gallagher" w:date="2021-12-31T15:50:00Z">
        <w:r w:rsidR="00E7720F">
          <w:rPr>
            <w:rFonts w:ascii="Cambria" w:hAnsi="Cambria"/>
            <w:sz w:val="24"/>
            <w:szCs w:val="24"/>
          </w:rPr>
          <w:t xml:space="preserve"> </w:t>
        </w:r>
      </w:ins>
      <w:ins w:id="12" w:author="Heather Maughan" w:date="2020-09-03T13:45:00Z">
        <w:del w:id="13" w:author="tara gallagher" w:date="2021-12-31T15:50:00Z">
          <w:r w:rsidR="005A2081" w:rsidDel="00E7720F">
            <w:rPr>
              <w:rFonts w:ascii="Cambria" w:hAnsi="Cambria"/>
              <w:sz w:val="24"/>
              <w:szCs w:val="24"/>
            </w:rPr>
            <w:delText>,</w:delText>
          </w:r>
        </w:del>
      </w:ins>
      <w:del w:id="14" w:author="tara gallagher" w:date="2021-12-31T15:50:00Z">
        <w:r w:rsidRPr="00CD0D15" w:rsidDel="00E7720F">
          <w:rPr>
            <w:rFonts w:ascii="Cambria" w:hAnsi="Cambria"/>
            <w:sz w:val="24"/>
            <w:szCs w:val="24"/>
          </w:rPr>
          <w:delText xml:space="preserve"> </w:delText>
        </w:r>
      </w:del>
      <w:r w:rsidRPr="00CD0D15">
        <w:rPr>
          <w:rFonts w:ascii="Cambria" w:hAnsi="Cambria"/>
          <w:sz w:val="24"/>
          <w:szCs w:val="24"/>
        </w:rPr>
        <w:t>endeavor to effectively treat infection.</w:t>
      </w:r>
      <w:ins w:id="15" w:author="tara gallagher" w:date="2021-12-31T15:49:00Z">
        <w:r w:rsidR="00E7720F">
          <w:rPr>
            <w:rFonts w:ascii="Cambria" w:hAnsi="Cambria"/>
            <w:sz w:val="24"/>
            <w:szCs w:val="24"/>
          </w:rPr>
          <w:t xml:space="preserve"> </w:t>
        </w:r>
      </w:ins>
      <w:ins w:id="16" w:author="tara gallagher" w:date="2021-12-31T15:52:00Z">
        <w:r w:rsidR="00E34C71">
          <w:rPr>
            <w:rFonts w:ascii="Cambria" w:hAnsi="Cambria"/>
            <w:sz w:val="24"/>
            <w:szCs w:val="24"/>
          </w:rPr>
          <w:t xml:space="preserve">To determine how bacteria survive in infection-relevant conditions, chemical gradients </w:t>
        </w:r>
      </w:ins>
      <w:ins w:id="17" w:author="tara gallagher" w:date="2021-12-31T16:02:00Z">
        <w:r w:rsidR="00E311C8">
          <w:rPr>
            <w:rFonts w:ascii="Cambria" w:hAnsi="Cambria"/>
            <w:sz w:val="24"/>
            <w:szCs w:val="24"/>
          </w:rPr>
          <w:t xml:space="preserve">need to remain intact </w:t>
        </w:r>
      </w:ins>
      <w:ins w:id="18" w:author="tara gallagher" w:date="2021-12-31T16:03:00Z">
        <w:r w:rsidR="00E311C8">
          <w:rPr>
            <w:rFonts w:ascii="Cambria" w:hAnsi="Cambria"/>
            <w:sz w:val="24"/>
            <w:szCs w:val="24"/>
          </w:rPr>
          <w:t xml:space="preserve">with </w:t>
        </w:r>
      </w:ins>
      <w:ins w:id="19" w:author="tara gallagher" w:date="2021-12-31T15:56:00Z">
        <w:r w:rsidR="00512EEC">
          <w:rPr>
            <w:rFonts w:ascii="Cambria" w:hAnsi="Cambria"/>
            <w:sz w:val="24"/>
            <w:szCs w:val="24"/>
          </w:rPr>
          <w:t>non-</w:t>
        </w:r>
      </w:ins>
      <w:ins w:id="20" w:author="tara gallagher" w:date="2021-12-31T15:53:00Z">
        <w:r w:rsidR="00512EEC">
          <w:rPr>
            <w:rFonts w:ascii="Cambria" w:hAnsi="Cambria"/>
            <w:sz w:val="24"/>
            <w:szCs w:val="24"/>
          </w:rPr>
          <w:t>invasive</w:t>
        </w:r>
      </w:ins>
      <w:ins w:id="21" w:author="tara gallagher" w:date="2021-12-31T15:56:00Z">
        <w:r w:rsidR="00512EEC">
          <w:rPr>
            <w:rFonts w:ascii="Cambria" w:hAnsi="Cambria"/>
            <w:sz w:val="24"/>
            <w:szCs w:val="24"/>
          </w:rPr>
          <w:t xml:space="preserve"> methods</w:t>
        </w:r>
      </w:ins>
      <w:ins w:id="22" w:author="tara gallagher" w:date="2021-12-31T15:50:00Z">
        <w:r w:rsidR="00E7720F">
          <w:rPr>
            <w:rFonts w:ascii="Cambria" w:hAnsi="Cambria"/>
            <w:sz w:val="24"/>
            <w:szCs w:val="24"/>
          </w:rPr>
          <w:t xml:space="preserve">.  </w:t>
        </w:r>
      </w:ins>
      <w:ins w:id="23" w:author="tara gallagher" w:date="2021-12-31T15:44:00Z">
        <w:r w:rsidR="00F16E47">
          <w:rPr>
            <w:rFonts w:ascii="Cambria" w:hAnsi="Cambria"/>
            <w:sz w:val="24"/>
            <w:szCs w:val="24"/>
          </w:rPr>
          <w:t xml:space="preserve">Fluorescence lifetime imaging microscopy (FLIM) </w:t>
        </w:r>
      </w:ins>
      <w:ins w:id="24" w:author="tara gallagher" w:date="2021-12-31T15:46:00Z">
        <w:r w:rsidR="00F16E47">
          <w:rPr>
            <w:rFonts w:ascii="Cambria" w:hAnsi="Cambria"/>
            <w:sz w:val="24"/>
            <w:szCs w:val="24"/>
          </w:rPr>
          <w:t>of endogenous fluorophores is</w:t>
        </w:r>
      </w:ins>
      <w:ins w:id="25" w:author="tara gallagher" w:date="2021-12-31T15:45:00Z">
        <w:r w:rsidR="00F16E47">
          <w:rPr>
            <w:rFonts w:ascii="Cambria" w:hAnsi="Cambria"/>
            <w:sz w:val="24"/>
            <w:szCs w:val="24"/>
          </w:rPr>
          <w:t xml:space="preserve"> a </w:t>
        </w:r>
      </w:ins>
      <w:ins w:id="26" w:author="tara gallagher" w:date="2021-12-31T15:46:00Z">
        <w:r w:rsidR="00F16E47">
          <w:rPr>
            <w:rFonts w:ascii="Cambria" w:hAnsi="Cambria"/>
            <w:sz w:val="24"/>
            <w:szCs w:val="24"/>
          </w:rPr>
          <w:t xml:space="preserve">stain-free </w:t>
        </w:r>
      </w:ins>
      <w:ins w:id="27" w:author="tara gallagher" w:date="2021-12-31T15:45:00Z">
        <w:r w:rsidR="00F16E47">
          <w:rPr>
            <w:rFonts w:ascii="Cambria" w:hAnsi="Cambria"/>
            <w:sz w:val="24"/>
            <w:szCs w:val="24"/>
          </w:rPr>
          <w:t xml:space="preserve">approach for </w:t>
        </w:r>
      </w:ins>
      <w:ins w:id="28" w:author="tara gallagher" w:date="2021-12-31T15:56:00Z">
        <w:r w:rsidR="00C87FC3">
          <w:rPr>
            <w:rFonts w:ascii="Cambria" w:hAnsi="Cambria"/>
            <w:sz w:val="24"/>
            <w:szCs w:val="24"/>
          </w:rPr>
          <w:t>studying metabolism</w:t>
        </w:r>
      </w:ins>
      <w:ins w:id="29" w:author="tara gallagher" w:date="2021-12-31T15:48:00Z">
        <w:r w:rsidR="00AA7A17">
          <w:rPr>
            <w:rFonts w:ascii="Cambria" w:hAnsi="Cambria"/>
            <w:sz w:val="24"/>
            <w:szCs w:val="24"/>
          </w:rPr>
          <w:t xml:space="preserve">. </w:t>
        </w:r>
      </w:ins>
      <w:ins w:id="30" w:author="tara gallagher" w:date="2021-12-31T15:56:00Z">
        <w:r w:rsidR="00C87FC3">
          <w:rPr>
            <w:rFonts w:ascii="Cambria" w:hAnsi="Cambria"/>
            <w:sz w:val="24"/>
            <w:szCs w:val="24"/>
          </w:rPr>
          <w:t xml:space="preserve">FLIM of </w:t>
        </w:r>
      </w:ins>
      <w:ins w:id="31" w:author="tara gallagher" w:date="2021-12-31T15:57:00Z">
        <w:r w:rsidR="00C87FC3">
          <w:rPr>
            <w:rFonts w:ascii="Cambria" w:hAnsi="Cambria"/>
            <w:sz w:val="24"/>
            <w:szCs w:val="24"/>
          </w:rPr>
          <w:t>bacterial cultures and</w:t>
        </w:r>
      </w:ins>
      <w:ins w:id="32" w:author="tara gallagher" w:date="2021-12-31T15:56:00Z">
        <w:r w:rsidR="00C87FC3" w:rsidRPr="00CD0D15">
          <w:rPr>
            <w:rFonts w:ascii="Cambria" w:hAnsi="Cambria"/>
            <w:sz w:val="24"/>
            <w:szCs w:val="24"/>
          </w:rPr>
          <w:t xml:space="preserve"> biofilms was performed on the DIVER</w:t>
        </w:r>
        <w:r w:rsidR="00C87FC3">
          <w:rPr>
            <w:rFonts w:ascii="Cambria" w:hAnsi="Cambria"/>
            <w:sz w:val="24"/>
            <w:szCs w:val="24"/>
          </w:rPr>
          <w:t>,</w:t>
        </w:r>
        <w:r w:rsidR="00C87FC3" w:rsidRPr="00CD0D15">
          <w:rPr>
            <w:rFonts w:ascii="Cambria" w:hAnsi="Cambria"/>
            <w:sz w:val="24"/>
            <w:szCs w:val="24"/>
          </w:rPr>
          <w:t xml:space="preserve"> a custom-made </w:t>
        </w:r>
      </w:ins>
      <w:ins w:id="33" w:author="tara gallagher" w:date="2021-12-31T15:57:00Z">
        <w:r w:rsidR="00C87FC3">
          <w:rPr>
            <w:rFonts w:ascii="Cambria" w:hAnsi="Cambria"/>
            <w:sz w:val="24"/>
            <w:szCs w:val="24"/>
          </w:rPr>
          <w:t xml:space="preserve">FLIM </w:t>
        </w:r>
      </w:ins>
      <w:ins w:id="34" w:author="tara gallagher" w:date="2021-12-31T15:56:00Z">
        <w:r w:rsidR="00C87FC3" w:rsidRPr="00CD0D15">
          <w:rPr>
            <w:rFonts w:ascii="Cambria" w:hAnsi="Cambria"/>
            <w:sz w:val="24"/>
            <w:szCs w:val="24"/>
          </w:rPr>
          <w:t xml:space="preserve">instrument </w:t>
        </w:r>
        <w:r w:rsidR="00C87FC3">
          <w:rPr>
            <w:rFonts w:ascii="Cambria" w:hAnsi="Cambria"/>
            <w:sz w:val="24"/>
            <w:szCs w:val="24"/>
          </w:rPr>
          <w:t xml:space="preserve">originally </w:t>
        </w:r>
        <w:r w:rsidR="00C87FC3" w:rsidRPr="00CD0D15">
          <w:rPr>
            <w:rFonts w:ascii="Cambria" w:hAnsi="Cambria"/>
            <w:sz w:val="24"/>
            <w:szCs w:val="24"/>
          </w:rPr>
          <w:t>designed for</w:t>
        </w:r>
      </w:ins>
      <w:ins w:id="35" w:author="tara gallagher" w:date="2021-12-31T15:57:00Z">
        <w:r w:rsidR="00C87FC3">
          <w:rPr>
            <w:rFonts w:ascii="Cambria" w:hAnsi="Cambria"/>
            <w:sz w:val="24"/>
            <w:szCs w:val="24"/>
          </w:rPr>
          <w:t xml:space="preserve"> deep</w:t>
        </w:r>
      </w:ins>
      <w:ins w:id="36" w:author="tara gallagher" w:date="2021-12-31T15:56:00Z">
        <w:r w:rsidR="00C87FC3" w:rsidRPr="00CD0D15">
          <w:rPr>
            <w:rFonts w:ascii="Cambria" w:hAnsi="Cambria"/>
            <w:sz w:val="24"/>
            <w:szCs w:val="24"/>
          </w:rPr>
          <w:t xml:space="preserve"> tissue imaging.</w:t>
        </w:r>
      </w:ins>
      <w:ins w:id="37" w:author="tara gallagher" w:date="2021-12-31T15:57:00Z">
        <w:r w:rsidR="00C87FC3">
          <w:rPr>
            <w:rFonts w:ascii="Cambria" w:hAnsi="Cambria"/>
            <w:sz w:val="24"/>
            <w:szCs w:val="24"/>
          </w:rPr>
          <w:t xml:space="preserve"> </w:t>
        </w:r>
      </w:ins>
      <w:ins w:id="38" w:author="tara gallagher" w:date="2021-12-31T15:58:00Z">
        <w:r w:rsidR="006D6721">
          <w:rPr>
            <w:rFonts w:ascii="Cambria" w:hAnsi="Cambria"/>
            <w:sz w:val="24"/>
            <w:szCs w:val="24"/>
          </w:rPr>
          <w:t xml:space="preserve">Here, we show that </w:t>
        </w:r>
      </w:ins>
      <w:ins w:id="39" w:author="tara gallagher" w:date="2021-12-31T15:48:00Z">
        <w:r w:rsidR="00AA7A17" w:rsidRPr="00CD0D15">
          <w:rPr>
            <w:rFonts w:ascii="Cambria" w:hAnsi="Cambria"/>
            <w:i/>
            <w:sz w:val="24"/>
            <w:szCs w:val="24"/>
          </w:rPr>
          <w:t>Pseudomonas aeruginosa</w:t>
        </w:r>
      </w:ins>
      <w:ins w:id="40" w:author="tara gallagher" w:date="2021-12-31T15:59:00Z">
        <w:r w:rsidR="006D6721">
          <w:rPr>
            <w:rFonts w:ascii="Cambria" w:hAnsi="Cambria"/>
            <w:sz w:val="24"/>
            <w:szCs w:val="24"/>
          </w:rPr>
          <w:t xml:space="preserve"> </w:t>
        </w:r>
      </w:ins>
      <w:ins w:id="41" w:author="tara gallagher" w:date="2021-12-31T15:58:00Z">
        <w:r w:rsidR="006D6721">
          <w:rPr>
            <w:rFonts w:ascii="Cambria" w:hAnsi="Cambria"/>
            <w:sz w:val="24"/>
            <w:szCs w:val="24"/>
          </w:rPr>
          <w:t xml:space="preserve">metabolism shifts throughout a biofilm and in </w:t>
        </w:r>
      </w:ins>
      <w:ins w:id="42" w:author="tara gallagher" w:date="2021-12-31T16:01:00Z">
        <w:r w:rsidR="006D6721">
          <w:rPr>
            <w:rFonts w:ascii="Cambria" w:hAnsi="Cambria"/>
            <w:sz w:val="24"/>
            <w:szCs w:val="24"/>
          </w:rPr>
          <w:t xml:space="preserve">coculture-like conditions. </w:t>
        </w:r>
      </w:ins>
      <w:ins w:id="43" w:author="tara gallagher" w:date="2021-12-31T15:59:00Z">
        <w:r w:rsidR="006D6721">
          <w:rPr>
            <w:rFonts w:ascii="Cambria" w:hAnsi="Cambria"/>
            <w:sz w:val="24"/>
            <w:szCs w:val="24"/>
          </w:rPr>
          <w:t xml:space="preserve">Specifically, </w:t>
        </w:r>
        <w:r w:rsidR="006D6721" w:rsidRPr="00CD0D15">
          <w:rPr>
            <w:rFonts w:ascii="Cambria" w:hAnsi="Cambria"/>
            <w:i/>
            <w:sz w:val="24"/>
            <w:szCs w:val="24"/>
          </w:rPr>
          <w:t>P. aeruginosa</w:t>
        </w:r>
        <w:r w:rsidR="006D6721" w:rsidRPr="00CD0D15">
          <w:rPr>
            <w:rFonts w:ascii="Cambria" w:hAnsi="Cambria"/>
            <w:sz w:val="24"/>
            <w:szCs w:val="24"/>
          </w:rPr>
          <w:t xml:space="preserve"> reduce</w:t>
        </w:r>
        <w:r w:rsidR="006D6721">
          <w:rPr>
            <w:rFonts w:ascii="Cambria" w:hAnsi="Cambria"/>
            <w:sz w:val="24"/>
            <w:szCs w:val="24"/>
          </w:rPr>
          <w:t>d</w:t>
        </w:r>
        <w:r w:rsidR="006D6721" w:rsidRPr="00CD0D15">
          <w:rPr>
            <w:rFonts w:ascii="Cambria" w:hAnsi="Cambria"/>
            <w:sz w:val="24"/>
            <w:szCs w:val="24"/>
          </w:rPr>
          <w:t xml:space="preserve"> </w:t>
        </w:r>
      </w:ins>
      <w:ins w:id="44" w:author="tara gallagher" w:date="2021-12-31T16:01:00Z">
        <w:r w:rsidR="006D6721">
          <w:rPr>
            <w:rFonts w:ascii="Cambria" w:hAnsi="Cambria"/>
            <w:sz w:val="24"/>
            <w:szCs w:val="24"/>
          </w:rPr>
          <w:t xml:space="preserve">the redox-active </w:t>
        </w:r>
      </w:ins>
      <w:ins w:id="45" w:author="tara gallagher" w:date="2021-12-31T16:02:00Z">
        <w:r w:rsidR="006D6721">
          <w:rPr>
            <w:rFonts w:ascii="Cambria" w:hAnsi="Cambria"/>
            <w:sz w:val="24"/>
            <w:szCs w:val="24"/>
          </w:rPr>
          <w:t>metabolite</w:t>
        </w:r>
      </w:ins>
      <w:ins w:id="46" w:author="tara gallagher" w:date="2021-12-31T16:03:00Z">
        <w:r w:rsidR="00B0433F">
          <w:rPr>
            <w:rFonts w:ascii="Cambria" w:hAnsi="Cambria"/>
            <w:sz w:val="24"/>
            <w:szCs w:val="24"/>
          </w:rPr>
          <w:t xml:space="preserve">, </w:t>
        </w:r>
      </w:ins>
      <w:ins w:id="47" w:author="tara gallagher" w:date="2021-12-31T15:59:00Z">
        <w:r w:rsidR="006D6721" w:rsidRPr="00CD0D15">
          <w:rPr>
            <w:rFonts w:ascii="Cambria" w:hAnsi="Cambria"/>
            <w:sz w:val="24"/>
            <w:szCs w:val="24"/>
          </w:rPr>
          <w:t>pyocyanin at the surface</w:t>
        </w:r>
        <w:r w:rsidR="006D6721">
          <w:rPr>
            <w:rFonts w:ascii="Cambria" w:hAnsi="Cambria"/>
            <w:sz w:val="24"/>
            <w:szCs w:val="24"/>
          </w:rPr>
          <w:t>s</w:t>
        </w:r>
        <w:r w:rsidR="006D6721" w:rsidRPr="00CD0D15">
          <w:rPr>
            <w:rFonts w:ascii="Cambria" w:hAnsi="Cambria"/>
            <w:sz w:val="24"/>
            <w:szCs w:val="24"/>
          </w:rPr>
          <w:t xml:space="preserve"> of biofilms, where </w:t>
        </w:r>
        <w:r w:rsidR="006D6721">
          <w:rPr>
            <w:rFonts w:ascii="Cambria" w:hAnsi="Cambria"/>
            <w:sz w:val="24"/>
            <w:szCs w:val="24"/>
          </w:rPr>
          <w:t>growth</w:t>
        </w:r>
        <w:r w:rsidR="006D6721" w:rsidRPr="00CD0D15">
          <w:rPr>
            <w:rFonts w:ascii="Cambria" w:hAnsi="Cambria"/>
            <w:sz w:val="24"/>
            <w:szCs w:val="24"/>
          </w:rPr>
          <w:t xml:space="preserve"> </w:t>
        </w:r>
        <w:r w:rsidR="006D6721">
          <w:rPr>
            <w:rFonts w:ascii="Cambria" w:hAnsi="Cambria"/>
            <w:sz w:val="24"/>
            <w:szCs w:val="24"/>
          </w:rPr>
          <w:t>wa</w:t>
        </w:r>
        <w:r w:rsidR="006D6721" w:rsidRPr="00CD0D15">
          <w:rPr>
            <w:rFonts w:ascii="Cambria" w:hAnsi="Cambria"/>
            <w:sz w:val="24"/>
            <w:szCs w:val="24"/>
          </w:rPr>
          <w:t xml:space="preserve">s dense and </w:t>
        </w:r>
        <w:r w:rsidR="006D6721" w:rsidRPr="00CD0D15">
          <w:rPr>
            <w:rFonts w:ascii="Cambria" w:hAnsi="Cambria"/>
            <w:sz w:val="24"/>
            <w:szCs w:val="24"/>
          </w:rPr>
          <w:lastRenderedPageBreak/>
          <w:t>oxygen consumption</w:t>
        </w:r>
        <w:r w:rsidR="006D6721" w:rsidRPr="00927F15">
          <w:rPr>
            <w:rFonts w:ascii="Cambria" w:hAnsi="Cambria"/>
            <w:sz w:val="24"/>
            <w:szCs w:val="24"/>
          </w:rPr>
          <w:t xml:space="preserve"> </w:t>
        </w:r>
        <w:r w:rsidR="006D6721">
          <w:rPr>
            <w:rFonts w:ascii="Cambria" w:hAnsi="Cambria"/>
            <w:sz w:val="24"/>
            <w:szCs w:val="24"/>
          </w:rPr>
          <w:t xml:space="preserve">was </w:t>
        </w:r>
        <w:r w:rsidR="006D6721" w:rsidRPr="00CD0D15">
          <w:rPr>
            <w:rFonts w:ascii="Cambria" w:hAnsi="Cambria"/>
            <w:sz w:val="24"/>
            <w:szCs w:val="24"/>
          </w:rPr>
          <w:t>possibly hig</w:t>
        </w:r>
      </w:ins>
      <w:ins w:id="48" w:author="tara gallagher" w:date="2021-12-31T16:00:00Z">
        <w:r w:rsidR="006D6721">
          <w:rPr>
            <w:rFonts w:ascii="Cambria" w:hAnsi="Cambria"/>
            <w:sz w:val="24"/>
            <w:szCs w:val="24"/>
          </w:rPr>
          <w:t>h</w:t>
        </w:r>
      </w:ins>
      <w:ins w:id="49" w:author="tara gallagher" w:date="2021-12-31T16:02:00Z">
        <w:r w:rsidR="006D6721">
          <w:rPr>
            <w:rFonts w:ascii="Cambria" w:hAnsi="Cambria"/>
            <w:sz w:val="24"/>
            <w:szCs w:val="24"/>
          </w:rPr>
          <w:t xml:space="preserve">. In addition, </w:t>
        </w:r>
        <w:r w:rsidR="006D6721">
          <w:rPr>
            <w:rFonts w:ascii="Cambria" w:hAnsi="Cambria"/>
            <w:i/>
            <w:iCs/>
            <w:sz w:val="24"/>
            <w:szCs w:val="24"/>
          </w:rPr>
          <w:t xml:space="preserve">P. aeruginosa </w:t>
        </w:r>
        <w:r w:rsidR="006D6721">
          <w:rPr>
            <w:rFonts w:ascii="Cambria" w:hAnsi="Cambria"/>
            <w:sz w:val="24"/>
            <w:szCs w:val="24"/>
          </w:rPr>
          <w:t xml:space="preserve">produced more pyocyanin in </w:t>
        </w:r>
      </w:ins>
      <w:ins w:id="50" w:author="tara gallagher" w:date="2021-12-31T16:01:00Z">
        <w:r w:rsidR="006D6721">
          <w:rPr>
            <w:rFonts w:ascii="Cambria" w:hAnsi="Cambria"/>
            <w:sz w:val="24"/>
            <w:szCs w:val="24"/>
          </w:rPr>
          <w:t xml:space="preserve">the presence of </w:t>
        </w:r>
        <w:proofErr w:type="spellStart"/>
        <w:r w:rsidR="006D6721">
          <w:rPr>
            <w:rFonts w:ascii="Cambria" w:hAnsi="Cambria"/>
            <w:i/>
            <w:iCs/>
            <w:sz w:val="24"/>
            <w:szCs w:val="24"/>
          </w:rPr>
          <w:t>Rothia</w:t>
        </w:r>
        <w:proofErr w:type="spellEnd"/>
        <w:r w:rsidR="006D6721">
          <w:rPr>
            <w:rFonts w:ascii="Cambria" w:hAnsi="Cambria"/>
            <w:sz w:val="24"/>
            <w:szCs w:val="24"/>
          </w:rPr>
          <w:t xml:space="preserve">-derived metabolites. </w:t>
        </w:r>
      </w:ins>
      <w:del w:id="51" w:author="tara gallagher" w:date="2021-12-31T15:43:00Z">
        <w:r w:rsidRPr="00CD0D15" w:rsidDel="00F16E47">
          <w:rPr>
            <w:rFonts w:ascii="Cambria" w:hAnsi="Cambria"/>
            <w:sz w:val="24"/>
            <w:szCs w:val="24"/>
          </w:rPr>
          <w:delText xml:space="preserve"> </w:delText>
        </w:r>
      </w:del>
      <w:del w:id="52" w:author="tara gallagher" w:date="2021-12-31T15:35:00Z">
        <w:r w:rsidRPr="00CD0D15" w:rsidDel="0022457E">
          <w:rPr>
            <w:rFonts w:ascii="Cambria" w:hAnsi="Cambria"/>
            <w:sz w:val="24"/>
            <w:szCs w:val="24"/>
          </w:rPr>
          <w:delText xml:space="preserve">The environments of many chronic infections are characterized by steep chemical gradients, yet the effect of hypoxia on opportunistic pathogens </w:delText>
        </w:r>
      </w:del>
      <w:ins w:id="53" w:author="Tara" w:date="2021-02-13T16:24:00Z">
        <w:del w:id="54" w:author="tara gallagher" w:date="2021-12-31T15:35:00Z">
          <w:r w:rsidR="007A61A0" w:rsidDel="0022457E">
            <w:rPr>
              <w:rFonts w:ascii="Cambria" w:hAnsi="Cambria"/>
              <w:sz w:val="24"/>
              <w:szCs w:val="24"/>
            </w:rPr>
            <w:delText>is often disregarded</w:delText>
          </w:r>
        </w:del>
      </w:ins>
      <w:del w:id="55" w:author="tara gallagher" w:date="2021-12-31T15:35:00Z">
        <w:r w:rsidRPr="00CD0D15" w:rsidDel="0022457E">
          <w:rPr>
            <w:rFonts w:ascii="Cambria" w:hAnsi="Cambria"/>
            <w:sz w:val="24"/>
            <w:szCs w:val="24"/>
          </w:rPr>
          <w:delText xml:space="preserve"> in clinical settings. </w:delText>
        </w:r>
      </w:del>
      <w:del w:id="56" w:author="tara gallagher" w:date="2021-12-31T15:48:00Z">
        <w:r w:rsidRPr="00CD0D15" w:rsidDel="00AA7A17">
          <w:rPr>
            <w:rFonts w:ascii="Cambria" w:hAnsi="Cambria"/>
            <w:i/>
            <w:sz w:val="24"/>
            <w:szCs w:val="24"/>
          </w:rPr>
          <w:delText>Pseudomonas aeruginosa</w:delText>
        </w:r>
        <w:r w:rsidRPr="00CD0D15" w:rsidDel="00AA7A17">
          <w:rPr>
            <w:rFonts w:ascii="Cambria" w:hAnsi="Cambria"/>
            <w:sz w:val="24"/>
            <w:szCs w:val="24"/>
          </w:rPr>
          <w:delText xml:space="preserve"> is a ubiquitous organism that infects wounds and the airways of persons with cystic fibrosis. </w:delText>
        </w:r>
      </w:del>
      <w:del w:id="57" w:author="tara gallagher" w:date="2021-12-31T15:54:00Z">
        <w:r w:rsidRPr="00CD0D15" w:rsidDel="00512EEC">
          <w:rPr>
            <w:rFonts w:ascii="Cambria" w:hAnsi="Cambria"/>
            <w:i/>
            <w:sz w:val="24"/>
            <w:szCs w:val="24"/>
          </w:rPr>
          <w:delText>P. aeruginosa</w:delText>
        </w:r>
        <w:r w:rsidRPr="00CD0D15" w:rsidDel="00512EEC">
          <w:rPr>
            <w:rFonts w:ascii="Cambria" w:hAnsi="Cambria"/>
            <w:sz w:val="24"/>
            <w:szCs w:val="24"/>
          </w:rPr>
          <w:delText xml:space="preserve"> produces </w:delText>
        </w:r>
      </w:del>
      <w:del w:id="58" w:author="tara gallagher" w:date="2021-12-31T15:38:00Z">
        <w:r w:rsidRPr="00CD0D15" w:rsidDel="0022457E">
          <w:rPr>
            <w:rFonts w:ascii="Cambria" w:hAnsi="Cambria"/>
            <w:sz w:val="24"/>
            <w:szCs w:val="24"/>
          </w:rPr>
          <w:delText>pyocyanin</w:delText>
        </w:r>
      </w:del>
      <w:del w:id="59" w:author="tara gallagher" w:date="2021-12-31T15:54:00Z">
        <w:r w:rsidRPr="00CD0D15" w:rsidDel="00512EEC">
          <w:rPr>
            <w:rFonts w:ascii="Cambria" w:hAnsi="Cambria"/>
            <w:sz w:val="24"/>
            <w:szCs w:val="24"/>
          </w:rPr>
          <w:delText>, which ha</w:delText>
        </w:r>
      </w:del>
      <w:del w:id="60" w:author="tara gallagher" w:date="2021-12-31T15:38:00Z">
        <w:r w:rsidRPr="00CD0D15" w:rsidDel="0022457E">
          <w:rPr>
            <w:rFonts w:ascii="Cambria" w:hAnsi="Cambria"/>
            <w:sz w:val="24"/>
            <w:szCs w:val="24"/>
          </w:rPr>
          <w:delText>s</w:delText>
        </w:r>
      </w:del>
      <w:del w:id="61" w:author="tara gallagher" w:date="2021-12-31T15:54:00Z">
        <w:r w:rsidRPr="00CD0D15" w:rsidDel="00512EEC">
          <w:rPr>
            <w:rFonts w:ascii="Cambria" w:hAnsi="Cambria"/>
            <w:sz w:val="24"/>
            <w:szCs w:val="24"/>
          </w:rPr>
          <w:delText xml:space="preserve"> been traditionally classified as </w:delText>
        </w:r>
      </w:del>
      <w:del w:id="62" w:author="tara gallagher" w:date="2021-12-31T15:38:00Z">
        <w:r w:rsidRPr="00CD0D15" w:rsidDel="0022457E">
          <w:rPr>
            <w:rFonts w:ascii="Cambria" w:hAnsi="Cambria"/>
            <w:sz w:val="24"/>
            <w:szCs w:val="24"/>
          </w:rPr>
          <w:delText xml:space="preserve">a </w:delText>
        </w:r>
      </w:del>
      <w:del w:id="63" w:author="tara gallagher" w:date="2021-12-31T15:54:00Z">
        <w:r w:rsidRPr="00CD0D15" w:rsidDel="00512EEC">
          <w:rPr>
            <w:rFonts w:ascii="Cambria" w:hAnsi="Cambria"/>
            <w:sz w:val="24"/>
            <w:szCs w:val="24"/>
          </w:rPr>
          <w:delText>toxin</w:delText>
        </w:r>
      </w:del>
      <w:del w:id="64" w:author="tara gallagher" w:date="2021-12-31T15:38:00Z">
        <w:r w:rsidRPr="00CD0D15" w:rsidDel="0022457E">
          <w:rPr>
            <w:rFonts w:ascii="Cambria" w:hAnsi="Cambria"/>
            <w:sz w:val="24"/>
            <w:szCs w:val="24"/>
          </w:rPr>
          <w:delText xml:space="preserve"> </w:delText>
        </w:r>
      </w:del>
      <w:del w:id="65" w:author="tara gallagher" w:date="2021-12-31T15:54:00Z">
        <w:r w:rsidRPr="00CD0D15" w:rsidDel="00512EEC">
          <w:rPr>
            <w:rFonts w:ascii="Cambria" w:hAnsi="Cambria"/>
            <w:sz w:val="24"/>
            <w:szCs w:val="24"/>
          </w:rPr>
          <w:delText xml:space="preserve">due to </w:delText>
        </w:r>
      </w:del>
      <w:del w:id="66" w:author="tara gallagher" w:date="2021-12-31T15:38:00Z">
        <w:r w:rsidRPr="00CD0D15" w:rsidDel="0022457E">
          <w:rPr>
            <w:rFonts w:ascii="Cambria" w:hAnsi="Cambria"/>
            <w:sz w:val="24"/>
            <w:szCs w:val="24"/>
          </w:rPr>
          <w:delText xml:space="preserve">its </w:delText>
        </w:r>
      </w:del>
      <w:del w:id="67" w:author="tara gallagher" w:date="2021-12-31T15:54:00Z">
        <w:r w:rsidRPr="00CD0D15" w:rsidDel="00512EEC">
          <w:rPr>
            <w:rFonts w:ascii="Cambria" w:hAnsi="Cambria"/>
            <w:sz w:val="24"/>
            <w:szCs w:val="24"/>
          </w:rPr>
          <w:delText>redox-active properties</w:delText>
        </w:r>
        <w:r w:rsidR="00837542" w:rsidRPr="00CD0D15" w:rsidDel="00512EEC">
          <w:rPr>
            <w:rFonts w:ascii="Cambria" w:hAnsi="Cambria"/>
            <w:sz w:val="24"/>
            <w:szCs w:val="24"/>
          </w:rPr>
          <w:delText>,</w:delText>
        </w:r>
        <w:r w:rsidRPr="00CD0D15" w:rsidDel="00512EEC">
          <w:rPr>
            <w:rFonts w:ascii="Cambria" w:hAnsi="Cambria"/>
            <w:sz w:val="24"/>
            <w:szCs w:val="24"/>
          </w:rPr>
          <w:delText xml:space="preserve"> </w:delText>
        </w:r>
      </w:del>
      <w:ins w:id="68" w:author="Heather Maughan" w:date="2020-09-03T13:46:00Z">
        <w:del w:id="69" w:author="tara gallagher" w:date="2021-12-31T15:54:00Z">
          <w:r w:rsidR="005A2081" w:rsidDel="00512EEC">
            <w:rPr>
              <w:rFonts w:ascii="Cambria" w:hAnsi="Cambria"/>
              <w:sz w:val="24"/>
              <w:szCs w:val="24"/>
            </w:rPr>
            <w:delText xml:space="preserve">though it </w:delText>
          </w:r>
        </w:del>
      </w:ins>
      <w:del w:id="70" w:author="tara gallagher" w:date="2021-12-31T15:54:00Z">
        <w:r w:rsidR="00837542" w:rsidRPr="00CD0D15" w:rsidDel="00512EEC">
          <w:rPr>
            <w:rFonts w:ascii="Cambria" w:hAnsi="Cambria"/>
            <w:sz w:val="24"/>
            <w:szCs w:val="24"/>
          </w:rPr>
          <w:delText>can also facilitate</w:delText>
        </w:r>
        <w:r w:rsidRPr="00CD0D15" w:rsidDel="00512EEC">
          <w:rPr>
            <w:rFonts w:ascii="Cambria" w:hAnsi="Cambria"/>
            <w:sz w:val="24"/>
            <w:szCs w:val="24"/>
          </w:rPr>
          <w:delText xml:space="preserve"> anaerobic respiration. </w:delText>
        </w:r>
        <w:r w:rsidRPr="00CD0D15" w:rsidDel="00512EEC">
          <w:rPr>
            <w:rFonts w:ascii="Cambria" w:hAnsi="Cambria"/>
            <w:i/>
            <w:sz w:val="24"/>
            <w:szCs w:val="24"/>
          </w:rPr>
          <w:delText>P. aeruginosa</w:delText>
        </w:r>
        <w:r w:rsidRPr="00CD0D15" w:rsidDel="00512EEC">
          <w:rPr>
            <w:rFonts w:ascii="Cambria" w:hAnsi="Cambria"/>
            <w:sz w:val="24"/>
            <w:szCs w:val="24"/>
          </w:rPr>
          <w:delText xml:space="preserve"> survival in low oxygen is dependent on pyocyanin electron cycling, but the </w:delText>
        </w:r>
      </w:del>
      <w:del w:id="71" w:author="tara gallagher" w:date="2021-12-31T15:48:00Z">
        <w:r w:rsidR="008D3122" w:rsidDel="00AA7A17">
          <w:rPr>
            <w:rFonts w:ascii="Cambria" w:hAnsi="Cambria"/>
            <w:sz w:val="24"/>
            <w:szCs w:val="24"/>
          </w:rPr>
          <w:delText xml:space="preserve">utilization of </w:delText>
        </w:r>
        <w:r w:rsidRPr="00CD0D15" w:rsidDel="00AA7A17">
          <w:rPr>
            <w:rFonts w:ascii="Cambria" w:hAnsi="Cambria"/>
            <w:sz w:val="24"/>
            <w:szCs w:val="24"/>
          </w:rPr>
          <w:delText>pyocyanin</w:delText>
        </w:r>
        <w:r w:rsidR="008D3122" w:rsidDel="00AA7A17">
          <w:rPr>
            <w:rFonts w:ascii="Cambria" w:hAnsi="Cambria"/>
            <w:sz w:val="24"/>
            <w:szCs w:val="24"/>
          </w:rPr>
          <w:delText xml:space="preserve"> </w:delText>
        </w:r>
      </w:del>
      <w:del w:id="72" w:author="tara gallagher" w:date="2021-12-31T15:38:00Z">
        <w:r w:rsidRPr="00CD0D15" w:rsidDel="0022457E">
          <w:rPr>
            <w:rFonts w:ascii="Cambria" w:hAnsi="Cambria"/>
            <w:sz w:val="24"/>
            <w:szCs w:val="24"/>
          </w:rPr>
          <w:delText>throughout biofilms is</w:delText>
        </w:r>
      </w:del>
      <w:del w:id="73" w:author="tara gallagher" w:date="2021-12-31T15:48:00Z">
        <w:r w:rsidRPr="00CD0D15" w:rsidDel="00AA7A17">
          <w:rPr>
            <w:rFonts w:ascii="Cambria" w:hAnsi="Cambria"/>
            <w:sz w:val="24"/>
            <w:szCs w:val="24"/>
          </w:rPr>
          <w:delText xml:space="preserve"> not well-understood.</w:delText>
        </w:r>
      </w:del>
    </w:p>
    <w:p w14:paraId="68B36E5D" w14:textId="5FA5C76E" w:rsidR="00F27C25" w:rsidDel="00512EEC" w:rsidRDefault="00F27C25" w:rsidP="0022457E">
      <w:pPr>
        <w:spacing w:line="480" w:lineRule="auto"/>
        <w:ind w:firstLine="720"/>
        <w:outlineLvl w:val="0"/>
        <w:rPr>
          <w:ins w:id="74" w:author="Tara" w:date="2021-02-13T16:34:00Z"/>
          <w:del w:id="75" w:author="tara gallagher" w:date="2021-12-31T15:55:00Z"/>
          <w:rFonts w:ascii="Cambria" w:hAnsi="Cambria"/>
          <w:sz w:val="24"/>
          <w:szCs w:val="24"/>
        </w:rPr>
      </w:pPr>
      <w:del w:id="76" w:author="tara gallagher" w:date="2021-12-31T15:39:00Z">
        <w:r w:rsidRPr="00CD0D15" w:rsidDel="00A36DF2">
          <w:rPr>
            <w:rFonts w:ascii="Cambria" w:hAnsi="Cambria"/>
            <w:sz w:val="24"/>
            <w:szCs w:val="24"/>
          </w:rPr>
          <w:delText xml:space="preserve"> To track pyocyanin reduction throughout a biofilm, we </w:delText>
        </w:r>
      </w:del>
      <w:del w:id="77" w:author="tara gallagher" w:date="2021-12-31T15:36:00Z">
        <w:r w:rsidRPr="00CD0D15" w:rsidDel="0022457E">
          <w:rPr>
            <w:rFonts w:ascii="Cambria" w:hAnsi="Cambria"/>
            <w:sz w:val="24"/>
            <w:szCs w:val="24"/>
          </w:rPr>
          <w:delText xml:space="preserve">developed a fluorescence lifetime imaging microscopy (FLIM) unmixing approach that was compared to hyperspectral imaging microscopy (HIM). </w:delText>
        </w:r>
        <w:r w:rsidR="00F52F62" w:rsidRPr="00CD0D15" w:rsidDel="0022457E">
          <w:rPr>
            <w:rFonts w:ascii="Cambria" w:hAnsi="Cambria"/>
            <w:sz w:val="24"/>
            <w:szCs w:val="24"/>
          </w:rPr>
          <w:delText>P</w:delText>
        </w:r>
        <w:r w:rsidRPr="00CD0D15" w:rsidDel="0022457E">
          <w:rPr>
            <w:rFonts w:ascii="Cambria" w:hAnsi="Cambria"/>
            <w:sz w:val="24"/>
            <w:szCs w:val="24"/>
          </w:rPr>
          <w:delText xml:space="preserve">yocyanin </w:delText>
        </w:r>
        <w:r w:rsidR="00F52F62" w:rsidRPr="00CD0D15" w:rsidDel="0022457E">
          <w:rPr>
            <w:rFonts w:ascii="Cambria" w:hAnsi="Cambria"/>
            <w:sz w:val="24"/>
            <w:szCs w:val="24"/>
          </w:rPr>
          <w:delText xml:space="preserve">fractional contribution </w:delText>
        </w:r>
        <w:r w:rsidRPr="00CD0D15" w:rsidDel="0022457E">
          <w:rPr>
            <w:rFonts w:ascii="Cambria" w:hAnsi="Cambria"/>
            <w:sz w:val="24"/>
            <w:szCs w:val="24"/>
          </w:rPr>
          <w:delText>predictions were similar</w:delText>
        </w:r>
        <w:r w:rsidR="00F52F62" w:rsidRPr="00CD0D15" w:rsidDel="0022457E">
          <w:rPr>
            <w:rFonts w:ascii="Cambria" w:hAnsi="Cambria"/>
            <w:sz w:val="24"/>
            <w:szCs w:val="24"/>
          </w:rPr>
          <w:delText xml:space="preserve"> with both approaches</w:delText>
        </w:r>
        <w:r w:rsidRPr="00CD0D15" w:rsidDel="0022457E">
          <w:rPr>
            <w:rFonts w:ascii="Cambria" w:hAnsi="Cambria"/>
            <w:sz w:val="24"/>
            <w:szCs w:val="24"/>
          </w:rPr>
          <w:delText xml:space="preserve">. </w:delText>
        </w:r>
      </w:del>
      <w:del w:id="78" w:author="tara gallagher" w:date="2021-12-31T15:55:00Z">
        <w:r w:rsidRPr="00CD0D15" w:rsidDel="00512EEC">
          <w:rPr>
            <w:rFonts w:ascii="Cambria" w:hAnsi="Cambria"/>
            <w:sz w:val="24"/>
            <w:szCs w:val="24"/>
          </w:rPr>
          <w:delText xml:space="preserve">Deep imaging of colony biofilms was performed on </w:delText>
        </w:r>
        <w:r w:rsidR="00927F15" w:rsidRPr="00CD0D15" w:rsidDel="00512EEC">
          <w:rPr>
            <w:rFonts w:ascii="Cambria" w:hAnsi="Cambria"/>
            <w:sz w:val="24"/>
            <w:szCs w:val="24"/>
          </w:rPr>
          <w:delText>the DIVER</w:delText>
        </w:r>
        <w:r w:rsidR="00927F15" w:rsidDel="00512EEC">
          <w:rPr>
            <w:rFonts w:ascii="Cambria" w:hAnsi="Cambria"/>
            <w:sz w:val="24"/>
            <w:szCs w:val="24"/>
          </w:rPr>
          <w:delText>,</w:delText>
        </w:r>
        <w:r w:rsidR="00927F15" w:rsidRPr="00CD0D15" w:rsidDel="00512EEC">
          <w:rPr>
            <w:rFonts w:ascii="Cambria" w:hAnsi="Cambria"/>
            <w:sz w:val="24"/>
            <w:szCs w:val="24"/>
          </w:rPr>
          <w:delText xml:space="preserve"> </w:delText>
        </w:r>
        <w:r w:rsidRPr="00CD0D15" w:rsidDel="00512EEC">
          <w:rPr>
            <w:rFonts w:ascii="Cambria" w:hAnsi="Cambria"/>
            <w:sz w:val="24"/>
            <w:szCs w:val="24"/>
          </w:rPr>
          <w:delText xml:space="preserve">a custom-made FLIM instrument designed for tissue imaging. </w:delText>
        </w:r>
        <w:r w:rsidRPr="00CD0D15" w:rsidDel="00512EEC">
          <w:rPr>
            <w:rFonts w:ascii="Cambria" w:hAnsi="Cambria"/>
            <w:i/>
            <w:sz w:val="24"/>
            <w:szCs w:val="24"/>
          </w:rPr>
          <w:delText>P. aeruginosa</w:delText>
        </w:r>
        <w:r w:rsidRPr="00CD0D15" w:rsidDel="00512EEC">
          <w:rPr>
            <w:rFonts w:ascii="Cambria" w:hAnsi="Cambria"/>
            <w:sz w:val="24"/>
            <w:szCs w:val="24"/>
          </w:rPr>
          <w:delText xml:space="preserve"> rapidly reduce</w:delText>
        </w:r>
        <w:r w:rsidR="005A2081" w:rsidDel="00512EEC">
          <w:rPr>
            <w:rFonts w:ascii="Cambria" w:hAnsi="Cambria"/>
            <w:sz w:val="24"/>
            <w:szCs w:val="24"/>
          </w:rPr>
          <w:delText>d</w:delText>
        </w:r>
        <w:r w:rsidRPr="00CD0D15" w:rsidDel="00512EEC">
          <w:rPr>
            <w:rFonts w:ascii="Cambria" w:hAnsi="Cambria"/>
            <w:sz w:val="24"/>
            <w:szCs w:val="24"/>
          </w:rPr>
          <w:delText xml:space="preserve"> pyocyanin at the surface</w:delText>
        </w:r>
        <w:r w:rsidR="00927F15" w:rsidDel="00512EEC">
          <w:rPr>
            <w:rFonts w:ascii="Cambria" w:hAnsi="Cambria"/>
            <w:sz w:val="24"/>
            <w:szCs w:val="24"/>
          </w:rPr>
          <w:delText>s</w:delText>
        </w:r>
        <w:r w:rsidRPr="00CD0D15" w:rsidDel="00512EEC">
          <w:rPr>
            <w:rFonts w:ascii="Cambria" w:hAnsi="Cambria"/>
            <w:sz w:val="24"/>
            <w:szCs w:val="24"/>
          </w:rPr>
          <w:delText xml:space="preserve"> of biofilms, where </w:delText>
        </w:r>
        <w:r w:rsidR="00927F15" w:rsidDel="00512EEC">
          <w:rPr>
            <w:rFonts w:ascii="Cambria" w:hAnsi="Cambria"/>
            <w:sz w:val="24"/>
            <w:szCs w:val="24"/>
          </w:rPr>
          <w:delText>growth</w:delText>
        </w:r>
        <w:r w:rsidR="00927F15" w:rsidRPr="00CD0D15" w:rsidDel="00512EEC">
          <w:rPr>
            <w:rFonts w:ascii="Cambria" w:hAnsi="Cambria"/>
            <w:sz w:val="24"/>
            <w:szCs w:val="24"/>
          </w:rPr>
          <w:delText xml:space="preserve"> </w:delText>
        </w:r>
        <w:r w:rsidR="005A2081" w:rsidDel="00512EEC">
          <w:rPr>
            <w:rFonts w:ascii="Cambria" w:hAnsi="Cambria"/>
            <w:sz w:val="24"/>
            <w:szCs w:val="24"/>
          </w:rPr>
          <w:delText>wa</w:delText>
        </w:r>
        <w:r w:rsidRPr="00CD0D15" w:rsidDel="00512EEC">
          <w:rPr>
            <w:rFonts w:ascii="Cambria" w:hAnsi="Cambria"/>
            <w:sz w:val="24"/>
            <w:szCs w:val="24"/>
          </w:rPr>
          <w:delText>s dense and oxygen consumption</w:delText>
        </w:r>
        <w:r w:rsidR="00927F15" w:rsidRPr="00927F15" w:rsidDel="00512EEC">
          <w:rPr>
            <w:rFonts w:ascii="Cambria" w:hAnsi="Cambria"/>
            <w:sz w:val="24"/>
            <w:szCs w:val="24"/>
          </w:rPr>
          <w:delText xml:space="preserve"> </w:delText>
        </w:r>
        <w:r w:rsidR="00927F15" w:rsidDel="00512EEC">
          <w:rPr>
            <w:rFonts w:ascii="Cambria" w:hAnsi="Cambria"/>
            <w:sz w:val="24"/>
            <w:szCs w:val="24"/>
          </w:rPr>
          <w:delText xml:space="preserve">was </w:delText>
        </w:r>
        <w:r w:rsidR="00927F15" w:rsidRPr="00CD0D15" w:rsidDel="00512EEC">
          <w:rPr>
            <w:rFonts w:ascii="Cambria" w:hAnsi="Cambria"/>
            <w:sz w:val="24"/>
            <w:szCs w:val="24"/>
          </w:rPr>
          <w:delText>possibly high</w:delText>
        </w:r>
        <w:r w:rsidRPr="00CD0D15" w:rsidDel="00512EEC">
          <w:rPr>
            <w:rFonts w:ascii="Cambria" w:hAnsi="Cambria"/>
            <w:sz w:val="24"/>
            <w:szCs w:val="24"/>
          </w:rPr>
          <w:delText xml:space="preserve">. </w:delText>
        </w:r>
      </w:del>
      <w:del w:id="79" w:author="tara gallagher" w:date="2021-12-31T15:40:00Z">
        <w:r w:rsidRPr="00CD0D15" w:rsidDel="00A36DF2">
          <w:rPr>
            <w:rFonts w:ascii="Cambria" w:hAnsi="Cambria"/>
            <w:sz w:val="24"/>
            <w:szCs w:val="24"/>
          </w:rPr>
          <w:delText xml:space="preserve">Our </w:delText>
        </w:r>
      </w:del>
      <w:del w:id="80" w:author="tara gallagher" w:date="2021-12-31T15:55:00Z">
        <w:r w:rsidRPr="00CD0D15" w:rsidDel="00512EEC">
          <w:rPr>
            <w:rFonts w:ascii="Cambria" w:hAnsi="Cambria"/>
            <w:sz w:val="24"/>
            <w:szCs w:val="24"/>
          </w:rPr>
          <w:delText xml:space="preserve">FLIM </w:delText>
        </w:r>
      </w:del>
      <w:del w:id="81" w:author="tara gallagher" w:date="2021-12-31T15:40:00Z">
        <w:r w:rsidRPr="00CD0D15" w:rsidDel="00A36DF2">
          <w:rPr>
            <w:rFonts w:ascii="Cambria" w:hAnsi="Cambria"/>
            <w:sz w:val="24"/>
            <w:szCs w:val="24"/>
          </w:rPr>
          <w:delText xml:space="preserve">unmixing approach paired with DIVER </w:delText>
        </w:r>
        <w:r w:rsidR="007A61A0" w:rsidDel="00A36DF2">
          <w:rPr>
            <w:rFonts w:ascii="Cambria" w:hAnsi="Cambria"/>
            <w:sz w:val="24"/>
            <w:szCs w:val="24"/>
          </w:rPr>
          <w:delText xml:space="preserve">fluorescence lifetime </w:delText>
        </w:r>
        <w:r w:rsidRPr="00CD0D15" w:rsidDel="00A36DF2">
          <w:rPr>
            <w:rFonts w:ascii="Cambria" w:hAnsi="Cambria"/>
            <w:sz w:val="24"/>
            <w:szCs w:val="24"/>
          </w:rPr>
          <w:delText xml:space="preserve">acquisition </w:delText>
        </w:r>
      </w:del>
      <w:del w:id="82" w:author="tara gallagher" w:date="2021-12-31T15:55:00Z">
        <w:r w:rsidRPr="00CD0D15" w:rsidDel="00512EEC">
          <w:rPr>
            <w:rFonts w:ascii="Cambria" w:hAnsi="Cambria"/>
            <w:sz w:val="24"/>
            <w:szCs w:val="24"/>
          </w:rPr>
          <w:delText xml:space="preserve">can be used to track </w:delText>
        </w:r>
        <w:r w:rsidR="00F52F62" w:rsidRPr="00CD0D15" w:rsidDel="00512EEC">
          <w:rPr>
            <w:rFonts w:ascii="Cambria" w:hAnsi="Cambria"/>
            <w:sz w:val="24"/>
            <w:szCs w:val="24"/>
          </w:rPr>
          <w:delText>pyocyanin</w:delText>
        </w:r>
        <w:r w:rsidRPr="00CD0D15" w:rsidDel="00512EEC">
          <w:rPr>
            <w:rFonts w:ascii="Cambria" w:hAnsi="Cambria"/>
            <w:sz w:val="24"/>
            <w:szCs w:val="24"/>
          </w:rPr>
          <w:delText xml:space="preserve"> dynamics throughout biofilms</w:delText>
        </w:r>
      </w:del>
      <w:del w:id="83" w:author="tara gallagher" w:date="2021-12-31T15:40:00Z">
        <w:r w:rsidRPr="00CD0D15" w:rsidDel="00A36DF2">
          <w:rPr>
            <w:rFonts w:ascii="Cambria" w:hAnsi="Cambria"/>
            <w:sz w:val="24"/>
            <w:szCs w:val="24"/>
          </w:rPr>
          <w:delText xml:space="preserve"> and </w:delText>
        </w:r>
        <w:r w:rsidR="007A61A0" w:rsidDel="00A36DF2">
          <w:rPr>
            <w:rFonts w:ascii="Cambria" w:hAnsi="Cambria"/>
            <w:sz w:val="24"/>
            <w:szCs w:val="24"/>
          </w:rPr>
          <w:delText xml:space="preserve">can be used to </w:delText>
        </w:r>
        <w:r w:rsidRPr="00CD0D15" w:rsidDel="00A36DF2">
          <w:rPr>
            <w:rFonts w:ascii="Cambria" w:hAnsi="Cambria"/>
            <w:sz w:val="24"/>
            <w:szCs w:val="24"/>
          </w:rPr>
          <w:delText>asses</w:delText>
        </w:r>
        <w:r w:rsidR="007A61A0" w:rsidDel="00A36DF2">
          <w:rPr>
            <w:rFonts w:ascii="Cambria" w:hAnsi="Cambria"/>
            <w:sz w:val="24"/>
            <w:szCs w:val="24"/>
          </w:rPr>
          <w:delText>s</w:delText>
        </w:r>
        <w:r w:rsidRPr="00CD0D15" w:rsidDel="00A36DF2">
          <w:rPr>
            <w:rFonts w:ascii="Cambria" w:hAnsi="Cambria"/>
            <w:sz w:val="24"/>
            <w:szCs w:val="24"/>
          </w:rPr>
          <w:delText xml:space="preserve"> </w:delText>
        </w:r>
        <w:r w:rsidR="00F52F62" w:rsidRPr="00CD0D15" w:rsidDel="00A36DF2">
          <w:rPr>
            <w:rFonts w:ascii="Cambria" w:hAnsi="Cambria"/>
            <w:sz w:val="24"/>
            <w:szCs w:val="24"/>
          </w:rPr>
          <w:delText xml:space="preserve">redox state </w:delText>
        </w:r>
        <w:r w:rsidRPr="00CD0D15" w:rsidDel="00A36DF2">
          <w:rPr>
            <w:rFonts w:ascii="Cambria" w:hAnsi="Cambria"/>
            <w:sz w:val="24"/>
            <w:szCs w:val="24"/>
          </w:rPr>
          <w:delText>in relevant chemical gradients.</w:delText>
        </w:r>
      </w:del>
      <w:del w:id="84" w:author="tara gallagher" w:date="2021-12-31T15:55:00Z">
        <w:r w:rsidRPr="00CD0D15" w:rsidDel="00512EEC">
          <w:rPr>
            <w:rFonts w:ascii="Cambria" w:hAnsi="Cambria"/>
            <w:sz w:val="24"/>
            <w:szCs w:val="24"/>
          </w:rPr>
          <w:delText xml:space="preserve"> </w:delText>
        </w:r>
      </w:del>
    </w:p>
    <w:p w14:paraId="10B1AD1B" w14:textId="77777777" w:rsidR="00774B5A" w:rsidDel="00512EEC" w:rsidRDefault="00774B5A" w:rsidP="00106A60">
      <w:pPr>
        <w:spacing w:line="480" w:lineRule="auto"/>
        <w:ind w:firstLine="720"/>
        <w:outlineLvl w:val="0"/>
        <w:rPr>
          <w:ins w:id="85" w:author="Tara" w:date="2021-02-13T16:34:00Z"/>
          <w:del w:id="86" w:author="tara gallagher" w:date="2021-12-31T15:55:00Z"/>
          <w:rFonts w:ascii="Cambria" w:hAnsi="Cambria"/>
          <w:sz w:val="24"/>
          <w:szCs w:val="24"/>
        </w:rPr>
      </w:pPr>
    </w:p>
    <w:p w14:paraId="0B4A9A76" w14:textId="603ADA63" w:rsidR="00774B5A" w:rsidRPr="00CD0D15" w:rsidDel="00512EEC" w:rsidRDefault="00774B5A" w:rsidP="00106A60">
      <w:pPr>
        <w:spacing w:line="480" w:lineRule="auto"/>
        <w:ind w:firstLine="720"/>
        <w:outlineLvl w:val="0"/>
        <w:rPr>
          <w:del w:id="87" w:author="tara gallagher" w:date="2021-12-31T15:55:00Z"/>
          <w:rFonts w:ascii="Cambria" w:hAnsi="Cambria"/>
          <w:sz w:val="24"/>
          <w:szCs w:val="24"/>
        </w:rPr>
      </w:pPr>
      <w:moveToRangeStart w:id="88" w:author="Tara" w:date="2021-02-13T16:34:00Z" w:name="move64126471"/>
      <w:moveTo w:id="89" w:author="Tara" w:date="2021-02-13T16:34:00Z">
        <w:del w:id="90" w:author="tara gallagher" w:date="2021-12-31T15:55:00Z">
          <w:r w:rsidRPr="00CD0D15" w:rsidDel="00512EEC">
            <w:rPr>
              <w:rFonts w:ascii="Cambria" w:hAnsi="Cambria"/>
              <w:sz w:val="24"/>
              <w:szCs w:val="24"/>
            </w:rPr>
            <w:delText xml:space="preserve">These anaerobic conditions can reduce antibiotic efficacy, especially against organisms inactive in low oxygen </w:delText>
          </w:r>
          <w:r w:rsidRPr="00CD0D15" w:rsidDel="00512EEC">
            <w:rPr>
              <w:rFonts w:ascii="Cambria" w:hAnsi="Cambria"/>
              <w:sz w:val="24"/>
              <w:szCs w:val="24"/>
            </w:rPr>
            <w:fldChar w:fldCharType="begin"/>
          </w:r>
          <w:r w:rsidDel="00512EEC">
            <w:rPr>
              <w:rFonts w:ascii="Cambria" w:hAnsi="Cambria"/>
              <w:sz w:val="24"/>
              <w:szCs w:val="24"/>
            </w:rPr>
            <w:delInstrText xml:space="preserve"> ADDIN ZOTERO_ITEM CSL_CITATION {"citationID":"qGRQcV61","properties":{"formattedCitation":"(3)","plainCitation":"(3)","noteIndex":0},"citationItems":[{"id":723,"uris":["http://zotero.org/users/6261839/items/SW6VVAHC"],"uri":["http://zotero.org/users/6261839/items/SW6VVAHC"],"itemData":{"id":723,"type":"article-journal","abstract":"Chronic Pseudomonas aeruginosa lung infection is characterized by the presence of endobronchial antibiotic-tolerant biofilm, which is subject to strong oxygen (O2) depletion due to the activity of surrounding polymorphonuclear leukocytes. The exact mechanisms affecting the antibiotic susceptibility of biofilms remain unclear, but accumulating evidence suggests that the efficacy of several bactericidal antibiotics is enhanced by stimulation of aerobic respiration of pathogens, while lack of O2 increases their tolerance. In fact, the bactericidal effect of several antibiotics depends on active aerobic metabolism activity and the endogenous formation of reactive O2 radicals (ROS). In this study, we aimed to apply hyperbaric oxygen treatment (HBOT) to sensitize anoxic P. aeruginosa agarose biofilms established to mimic situations with intense O2 consumption by the host response in the cystic fibrosis (CF) lung. Application of HBOT resulted in enhanced bactericidal activity of ciprofloxacin at clinically relevant durations and was accompanied by indications of restored aerobic respiration, involvement of endogenous lethal oxidative stress, and increased bacterial growth. The findings highlight that oxygenation by HBOT improves the bactericidal activity of ciprofloxacin on P. aeruginosa biofilm and suggest that bacterial biofilms are sensitized to antibiotics by supplying hyperbaric O2.","container-title":"Antimicrobial Agents and Chemotherapy","DOI":"10.1128/AAC.01024-17","ISSN":"1098-6596","issue":"11","journalAbbreviation":"Antimicrob. Agents Chemother.","language":"eng","note":"PMID: 28874373\nPMCID: PMC5655102","source":"PubMed","title":"Hyperbaric Oxygen Sensitizes Anoxic Pseudomonas aeruginosa Biofilm to Ciprofloxacin","volume":"61","author":[{"family":"Kolpen","given":"Mette"},{"family":"Lerche","given":"Christian J."},{"family":"Kragh","given":"Kasper N."},{"family":"Sams","given":"Thomas"},{"family":"Koren","given":"Klaus"},{"family":"Jensen","given":"Anna S."},{"family":"Line","given":"Laura"},{"family":"Bjarnsholt","given":"Thomas"},{"family":"Ciofu","given":"Oana"},{"family":"Moser","given":"Claus"},{"family":"Kühl","given":"Michael"},{"family":"Høiby","given":"Niels"},{"family":"Jensen","given":"Peter Ø"}],"issued":{"date-parts":[["2017",11]]}}}],"schema":"https://github.com/citation-style-language/schema/raw/master/csl-citation.json"} </w:delInstrText>
          </w:r>
          <w:r w:rsidRPr="00CD0D15" w:rsidDel="00512EEC">
            <w:rPr>
              <w:rFonts w:ascii="Cambria" w:hAnsi="Cambria"/>
              <w:sz w:val="24"/>
              <w:szCs w:val="24"/>
            </w:rPr>
            <w:fldChar w:fldCharType="separate"/>
          </w:r>
          <w:r w:rsidDel="00512EEC">
            <w:rPr>
              <w:rFonts w:ascii="Cambria" w:hAnsi="Cambria"/>
              <w:noProof/>
              <w:sz w:val="24"/>
              <w:szCs w:val="24"/>
            </w:rPr>
            <w:delText>(3)</w:delText>
          </w:r>
          <w:r w:rsidRPr="00CD0D15" w:rsidDel="00512EEC">
            <w:rPr>
              <w:rFonts w:ascii="Cambria" w:hAnsi="Cambria"/>
              <w:sz w:val="24"/>
              <w:szCs w:val="24"/>
            </w:rPr>
            <w:fldChar w:fldCharType="end"/>
          </w:r>
          <w:r w:rsidRPr="00CD0D15" w:rsidDel="00512EEC">
            <w:rPr>
              <w:rFonts w:ascii="Cambria" w:hAnsi="Cambria"/>
              <w:sz w:val="24"/>
              <w:szCs w:val="24"/>
            </w:rPr>
            <w:delText>.</w:delText>
          </w:r>
        </w:del>
      </w:moveTo>
      <w:moveToRangeEnd w:id="88"/>
    </w:p>
    <w:p w14:paraId="469DDC3F" w14:textId="77777777" w:rsidR="00F27C25" w:rsidRPr="00CD0D15" w:rsidRDefault="00F27C25" w:rsidP="00F27C25">
      <w:pPr>
        <w:spacing w:line="480" w:lineRule="auto"/>
        <w:outlineLvl w:val="0"/>
        <w:rPr>
          <w:rFonts w:ascii="Cambria" w:hAnsi="Cambria"/>
          <w:sz w:val="24"/>
          <w:szCs w:val="24"/>
        </w:rPr>
      </w:pPr>
    </w:p>
    <w:p w14:paraId="31173D65" w14:textId="77777777"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I</w:t>
      </w:r>
      <w:r w:rsidRPr="00CD0D15">
        <w:rPr>
          <w:rFonts w:ascii="Cambria" w:hAnsi="Cambria"/>
          <w:b/>
          <w:bCs/>
          <w:sz w:val="24"/>
          <w:szCs w:val="24"/>
        </w:rPr>
        <w:t>ntroduction</w:t>
      </w:r>
    </w:p>
    <w:p w14:paraId="02AB20BB" w14:textId="317A7A68" w:rsidR="00774B5A" w:rsidRDefault="00F27C25" w:rsidP="00F27C25">
      <w:pPr>
        <w:spacing w:line="480" w:lineRule="auto"/>
        <w:outlineLvl w:val="0"/>
        <w:rPr>
          <w:ins w:id="91" w:author="Tara" w:date="2021-02-13T16:37:00Z"/>
          <w:rFonts w:ascii="Cambria" w:hAnsi="Cambria"/>
          <w:sz w:val="24"/>
          <w:szCs w:val="24"/>
        </w:rPr>
      </w:pPr>
      <w:r w:rsidRPr="00CD0D15">
        <w:rPr>
          <w:rFonts w:ascii="Cambria" w:hAnsi="Cambria"/>
          <w:sz w:val="24"/>
          <w:szCs w:val="24"/>
        </w:rPr>
        <w:tab/>
      </w:r>
      <w:moveFromRangeStart w:id="92" w:author="Tara" w:date="2021-02-13T16:38:00Z" w:name="move64126746"/>
      <w:moveFrom w:id="93" w:author="Tara" w:date="2021-02-13T16:38:00Z">
        <w:r w:rsidRPr="00CD0D15" w:rsidDel="00774B5A">
          <w:rPr>
            <w:rFonts w:ascii="Cambria" w:hAnsi="Cambria"/>
            <w:sz w:val="24"/>
            <w:szCs w:val="24"/>
          </w:rPr>
          <w:t xml:space="preserve">To persist in any environment, bacteria </w:t>
        </w:r>
        <w:r w:rsidR="00932A59" w:rsidDel="00774B5A">
          <w:rPr>
            <w:rFonts w:ascii="Cambria" w:hAnsi="Cambria"/>
            <w:sz w:val="24"/>
            <w:szCs w:val="24"/>
          </w:rPr>
          <w:t>adapt to chemical and nutrient gradients.</w:t>
        </w:r>
        <w:r w:rsidRPr="00CD0D15" w:rsidDel="00774B5A">
          <w:rPr>
            <w:rFonts w:ascii="Cambria" w:hAnsi="Cambria"/>
            <w:sz w:val="24"/>
            <w:szCs w:val="24"/>
          </w:rPr>
          <w:t xml:space="preserve"> </w:t>
        </w:r>
      </w:moveFrom>
      <w:moveFromRangeStart w:id="94" w:author="Heather Maughan" w:date="2020-09-03T13:52:00Z" w:name="move50033558"/>
      <w:moveFromRangeEnd w:id="92"/>
      <w:moveFrom w:id="95" w:author="Heather Maughan" w:date="2020-09-03T13:52:00Z">
        <w:r w:rsidRPr="00CD0D15" w:rsidDel="00086EAA">
          <w:rPr>
            <w:rFonts w:ascii="Cambria" w:hAnsi="Cambria"/>
            <w:sz w:val="24"/>
            <w:szCs w:val="24"/>
          </w:rPr>
          <w:t xml:space="preserve">Understanding </w:t>
        </w:r>
        <w:r w:rsidRPr="00CD0D15" w:rsidDel="00086EAA">
          <w:rPr>
            <w:rFonts w:ascii="Cambria" w:hAnsi="Cambria"/>
            <w:i/>
            <w:sz w:val="24"/>
            <w:szCs w:val="24"/>
          </w:rPr>
          <w:t>in vivo</w:t>
        </w:r>
        <w:r w:rsidRPr="00CD0D15" w:rsidDel="00086EAA">
          <w:rPr>
            <w:rFonts w:ascii="Cambria" w:hAnsi="Cambria"/>
            <w:sz w:val="24"/>
            <w:szCs w:val="24"/>
          </w:rPr>
          <w:t xml:space="preserve"> bacterial </w:t>
        </w:r>
        <w:r w:rsidR="008D3122" w:rsidDel="00086EAA">
          <w:rPr>
            <w:rFonts w:ascii="Cambria" w:hAnsi="Cambria"/>
            <w:sz w:val="24"/>
            <w:szCs w:val="24"/>
          </w:rPr>
          <w:t>activity</w:t>
        </w:r>
        <w:r w:rsidRPr="00CD0D15" w:rsidDel="00086EAA">
          <w:rPr>
            <w:rFonts w:ascii="Cambria" w:hAnsi="Cambria"/>
            <w:sz w:val="24"/>
            <w:szCs w:val="24"/>
          </w:rPr>
          <w:t xml:space="preserve"> can improve treatment of infections. </w:t>
        </w:r>
      </w:moveFrom>
      <w:moveFromRangeEnd w:id="94"/>
      <w:r w:rsidR="00086EAA">
        <w:rPr>
          <w:rFonts w:ascii="Cambria" w:hAnsi="Cambria"/>
          <w:sz w:val="24"/>
          <w:szCs w:val="24"/>
        </w:rPr>
        <w:t>S</w:t>
      </w:r>
      <w:r w:rsidR="00086EAA" w:rsidRPr="00CD0D15">
        <w:rPr>
          <w:rFonts w:ascii="Cambria" w:hAnsi="Cambria"/>
          <w:sz w:val="24"/>
          <w:szCs w:val="24"/>
        </w:rPr>
        <w:t>teep oxygen gradients</w:t>
      </w:r>
      <w:r w:rsidR="00086EAA">
        <w:rPr>
          <w:rFonts w:ascii="Cambria" w:hAnsi="Cambria"/>
          <w:sz w:val="24"/>
          <w:szCs w:val="24"/>
        </w:rPr>
        <w:t xml:space="preserve"> are often found in c</w:t>
      </w:r>
      <w:del w:id="96" w:author="Heather Maughan" w:date="2020-09-03T13:50:00Z">
        <w:r w:rsidRPr="00CD0D15" w:rsidDel="00086EAA">
          <w:rPr>
            <w:rFonts w:ascii="Cambria" w:hAnsi="Cambria"/>
            <w:sz w:val="24"/>
            <w:szCs w:val="24"/>
          </w:rPr>
          <w:delText>C</w:delText>
        </w:r>
      </w:del>
      <w:r w:rsidRPr="00CD0D15">
        <w:rPr>
          <w:rFonts w:ascii="Cambria" w:hAnsi="Cambria"/>
          <w:sz w:val="24"/>
          <w:szCs w:val="24"/>
        </w:rPr>
        <w:t>hronic lung and wound infections</w:t>
      </w:r>
      <w:r w:rsidR="00086EAA">
        <w:rPr>
          <w:rFonts w:ascii="Cambria" w:hAnsi="Cambria"/>
          <w:sz w:val="24"/>
          <w:szCs w:val="24"/>
        </w:rPr>
        <w:t xml:space="preserve"> where they </w:t>
      </w:r>
      <w:del w:id="97" w:author="Heather Maughan" w:date="2020-09-03T13:51:00Z">
        <w:r w:rsidRPr="00CD0D15" w:rsidDel="00086EAA">
          <w:rPr>
            <w:rFonts w:ascii="Cambria" w:hAnsi="Cambria"/>
            <w:sz w:val="24"/>
            <w:szCs w:val="24"/>
          </w:rPr>
          <w:delText xml:space="preserve"> consist of </w:delText>
        </w:r>
      </w:del>
      <w:del w:id="98" w:author="Heather Maughan" w:date="2020-09-03T13:50:00Z">
        <w:r w:rsidRPr="00CD0D15" w:rsidDel="00086EAA">
          <w:rPr>
            <w:rFonts w:ascii="Cambria" w:hAnsi="Cambria"/>
            <w:sz w:val="24"/>
            <w:szCs w:val="24"/>
          </w:rPr>
          <w:delText xml:space="preserve">steep oxygen gradients </w:delText>
        </w:r>
      </w:del>
      <w:del w:id="99" w:author="Heather Maughan" w:date="2020-09-03T13:51:00Z">
        <w:r w:rsidRPr="00CD0D15" w:rsidDel="00086EAA">
          <w:rPr>
            <w:rFonts w:ascii="Cambria" w:hAnsi="Cambria"/>
            <w:sz w:val="24"/>
            <w:szCs w:val="24"/>
          </w:rPr>
          <w:delText xml:space="preserve">that </w:delText>
        </w:r>
      </w:del>
      <w:r w:rsidRPr="00CD0D15">
        <w:rPr>
          <w:rFonts w:ascii="Cambria" w:hAnsi="Cambria"/>
          <w:sz w:val="24"/>
          <w:szCs w:val="24"/>
        </w:rPr>
        <w:t>arise from low penetration</w:t>
      </w:r>
      <w:r w:rsidR="00475F51" w:rsidRPr="00CD0D15">
        <w:rPr>
          <w:rFonts w:ascii="Cambria" w:hAnsi="Cambria"/>
          <w:sz w:val="24"/>
          <w:szCs w:val="24"/>
        </w:rPr>
        <w:t xml:space="preserve"> </w:t>
      </w:r>
      <w:r w:rsidRPr="00CD0D15">
        <w:rPr>
          <w:rFonts w:ascii="Cambria" w:hAnsi="Cambria"/>
          <w:sz w:val="24"/>
          <w:szCs w:val="24"/>
        </w:rPr>
        <w:t xml:space="preserve">and cellular consumption of oxygen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{"citationID":"nuCQMMx7","properties":{"formattedCitation":"(1, 2)","plainCitation":"(1, 2)","noteIndex":0},"citationItems":[{"id":200,"uris":["http://zotero.org/users/6261839/items/BPH3R46B"],"uri":["http://zotero.org/users/6261839/items/BPH3R46B"],"itemData":{"id":200,"type":"article-journal","abstract":"Severe and persistent bacterial lung infections characterize cystic fibrosis (CF). While several studies have documented the microbial diversity within CF lung mucus, we know much less about the inorganic chemistry that constrains microbial metabolic processes and their distribution. We hypothesized that sputum is chemically heterogeneous both within and between patients. To test this, we measured microprofiles of oxygen and sulfide concentrations as well as pH and oxidation-reduction potentials in 48 sputum samples from 22 pediatric patients with CF. Inorganic ions were measured in 20 samples from 12 patients. In all cases, oxygen was depleted within the first few millimeters below the sputum-air interface. Apart from this steep oxycline, anoxia dominated the sputum environment. Different sputum samples exhibited a broad range of redox conditions, with either oxidizing (16 mV to 355 mV) or reducing (−300 to −107 mV) potentials. The majority of reduced samples contained hydrogen sulfide and had a low pH (2.9 to 6.5). Sulfide concentrations increased at a rate of 0.30 µM H2S/min. Nitrous oxide was detected in only one sample that also contained sulfide. Microenvironmental variability was observed both within a single patient over time and between patients. Modeling oxygen dynamics within CF mucus plugs indicates that anoxic zones vary as a function of bacterial load and mucus thickness and can occupy a significant portion of the mucus volume. Thus, aerobic respiration accounts only partially for pathogen survival in CF sputum, motivating research to identify mechanisms of survival under conditions that span fluctuating redox states, including sulfidic environments.\nIMPORTANCE Microbial infections are the major cause of morbidity and mortality in people living with CF, and yet microbial growth and survival in CF airways are not well understood. Insufficient information about the chemistry of the in vivo environment contributes to this knowledge gap. Our documentation of variable redox states corresponding to the presence or absence of sulfide begins to fill this void and motivates understanding of how different opportunistic pathogens adapt in these dynamic environments. Given the changing chemical state of CF sputum over time, it is important to consider a spectrum of aerobic and anaerobic lifestyles when studying CF pathogens in the laboratory. This work not only provides relevant constraints that can shape the design of laboratory experiments, it also suggests that sulfide might be a useful proxy for assessing the redox state of sputum in the clinic.","container-title":"mBio","DOI":"10.1128/mBio.00767-15","ISSN":", 2150-7511","issue":"4","journalAbbreviation":"mBio","language":"en","note":"PMID: 26220964","page":"e00767-15","source":"mbio.asm.org","title":"Pediatric cystic fibrosis sputum can be chemically dynamic, anoxic, and extremely reduced due to hydrogen sulfide formation","volume":"6","author":[{"family":"Cowley","given":"Elise S."},{"family":"Kopf","given":"Sebastian H."},{"family":"LaRiviere","given":"Alejandro"},{"family":"Ziebis","given":"Wiebke"},{"family":"Newman","given":"Dianne K."}],"issued":{"date-parts":[["2015",9,1]]}}},{"id":489,"uris":["http://zotero.org/users/6261839/items/M9BABPDC"],"uri":["http://zotero.org/users/6261839/items/M9BABPDC"],"itemData":{"id":489,"type":"article-journal","abstract":"Current theories of CF pathogenesis predict different predisposing “local environmental” conditions and sites of bacterial infection within CF airways. Here we show that, in CF patients with established lung disease, Psuedomonas aeruginosa was located within hypoxic mucopurulent masses in airway lumens. In vitro studies revealed that CF-specific increases in epithelial O2 consumption, linked to increased airway surface liquid (ASL) volume absorption and mucus stasis, generated steep hypoxic gradients within thickened mucus on CF epithelial surfaces prior to infection. Motile P. aeruginosa deposited on CF airway surfaces penetrated into hypoxic mucus zones and responded to this environment with increased alginate production. With P. aeruginosa growth in oxygen restricted environments, local hypoxia was exacerbated and frank anaerobiosis, as detected in vivo, resulted. These studies indicate that novel therapies for CF include removal of hypoxic mucus plaques and antibiotics effective against P. aeruginosa adapted to anaerobic environments.","container-title":"The Journal of Clinical Investigation","DOI":"10.1172/JCI13870","ISSN":"0021-9738","issue":"3","journalAbbreviation":"J Clin Invest","note":"PMID: 11827991\nPMCID: PMC150856","page":"317-325","source":"PubMed Central","title":"Effects of reduced mucus oxygen concentration in airway Pseudomonas infections of cystic fibrosis patients","volume":"109","author":[{"family":"Worlitzsch","given":"Dieter"},{"family":"Tarran","given":"Robert"},{"family":"Ulrich","given":"Martina"},{"family":"Schwab","given":"Ute"},{"family":"Cekici","given":"Aynur"},{"family":"Meyer","given":"Keith C."},{"family":"Birrer","given":"Peter"},{"family":"Bellon","given":"Gabriel"},{"family":"Berger","given":"Jürgen"},{"family":"Weiss","given":"Tilo"},{"family":"Botzenhart","given":"Konrad"},{"family":"Yankaskas","given":"James R."},{"family":"Randell","given":"Scott"},{"family":"Boucher","given":"Richard C."},{"family":"Döring","given":"Gerd"}],"issued":{"date-parts":[["2002",2,1]]}}}],"schema":"https://github.com/citation-style-language/schema/raw/master/csl-citation.json"}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(1, 2)</w:t>
      </w:r>
      <w:r w:rsidRPr="00CD0D15">
        <w:rPr>
          <w:rFonts w:ascii="Cambria" w:hAnsi="Cambria"/>
          <w:sz w:val="24"/>
          <w:szCs w:val="24"/>
        </w:rPr>
        <w:fldChar w:fldCharType="end"/>
      </w:r>
      <w:r w:rsidRPr="00CD0D15">
        <w:rPr>
          <w:rFonts w:ascii="Cambria" w:hAnsi="Cambria"/>
          <w:sz w:val="24"/>
          <w:szCs w:val="24"/>
        </w:rPr>
        <w:t xml:space="preserve">. </w:t>
      </w:r>
      <w:moveToRangeStart w:id="100" w:author="Tara" w:date="2021-02-13T16:38:00Z" w:name="move64126746"/>
      <w:moveTo w:id="101" w:author="Tara" w:date="2021-02-13T16:38:00Z">
        <w:r w:rsidR="00774B5A" w:rsidRPr="00CD0D15">
          <w:rPr>
            <w:rFonts w:ascii="Cambria" w:hAnsi="Cambria"/>
            <w:sz w:val="24"/>
            <w:szCs w:val="24"/>
          </w:rPr>
          <w:t xml:space="preserve">To persist in any environment, bacteria </w:t>
        </w:r>
        <w:r w:rsidR="00774B5A">
          <w:rPr>
            <w:rFonts w:ascii="Cambria" w:hAnsi="Cambria"/>
            <w:sz w:val="24"/>
            <w:szCs w:val="24"/>
          </w:rPr>
          <w:t>adapt to chemical and nutrient gradients.</w:t>
        </w:r>
      </w:moveTo>
      <w:moveToRangeEnd w:id="100"/>
    </w:p>
    <w:p w14:paraId="639B23BB" w14:textId="7A1350A4" w:rsidR="00F27C25" w:rsidRPr="00CD0D15" w:rsidDel="00774B5A" w:rsidRDefault="00774B5A" w:rsidP="00F27C25">
      <w:pPr>
        <w:spacing w:line="480" w:lineRule="auto"/>
        <w:outlineLvl w:val="0"/>
        <w:rPr>
          <w:del w:id="102" w:author="Tara" w:date="2021-02-13T16:35:00Z"/>
          <w:rFonts w:ascii="Cambria" w:hAnsi="Cambria"/>
          <w:sz w:val="24"/>
          <w:szCs w:val="24"/>
        </w:rPr>
      </w:pPr>
      <w:ins w:id="103" w:author="Tara" w:date="2021-02-13T16:37:00Z">
        <w:r>
          <w:rPr>
            <w:rFonts w:ascii="Cambria" w:hAnsi="Cambria"/>
            <w:sz w:val="24"/>
            <w:szCs w:val="24"/>
          </w:rPr>
          <w:t xml:space="preserve">One of the most common </w:t>
        </w:r>
        <w:proofErr w:type="spellStart"/>
        <w:r>
          <w:rPr>
            <w:rFonts w:ascii="Cambria" w:hAnsi="Cambria"/>
            <w:sz w:val="24"/>
            <w:szCs w:val="24"/>
          </w:rPr>
          <w:t>oppotrunistic</w:t>
        </w:r>
        <w:proofErr w:type="spellEnd"/>
        <w:r>
          <w:rPr>
            <w:rFonts w:ascii="Cambria" w:hAnsi="Cambria"/>
            <w:sz w:val="24"/>
            <w:szCs w:val="24"/>
          </w:rPr>
          <w:t xml:space="preserve"> </w:t>
        </w:r>
      </w:ins>
      <w:moveFromRangeStart w:id="104" w:author="Tara" w:date="2021-02-13T16:34:00Z" w:name="move64126471"/>
      <w:moveFrom w:id="105" w:author="Tara" w:date="2021-02-13T16:34:00Z">
        <w:r w:rsidR="00F27C25" w:rsidRPr="00CD0D15" w:rsidDel="00774B5A">
          <w:rPr>
            <w:rFonts w:ascii="Cambria" w:hAnsi="Cambria"/>
            <w:sz w:val="24"/>
            <w:szCs w:val="24"/>
          </w:rPr>
          <w:t>These anaerobic conditions can reduce antibiotic</w:t>
        </w:r>
        <w:r w:rsidR="00475F51" w:rsidRPr="00CD0D15" w:rsidDel="00774B5A">
          <w:rPr>
            <w:rFonts w:ascii="Cambria" w:hAnsi="Cambria"/>
            <w:sz w:val="24"/>
            <w:szCs w:val="24"/>
          </w:rPr>
          <w:t xml:space="preserve"> efficacy, especially against</w:t>
        </w:r>
        <w:r w:rsidR="00F27C25" w:rsidRPr="00CD0D15" w:rsidDel="00774B5A">
          <w:rPr>
            <w:rFonts w:ascii="Cambria" w:hAnsi="Cambria"/>
            <w:sz w:val="24"/>
            <w:szCs w:val="24"/>
          </w:rPr>
          <w:t xml:space="preserve"> organisms</w:t>
        </w:r>
        <w:r w:rsidR="00475F51" w:rsidRPr="00CD0D15" w:rsidDel="00774B5A">
          <w:rPr>
            <w:rFonts w:ascii="Cambria" w:hAnsi="Cambria"/>
            <w:sz w:val="24"/>
            <w:szCs w:val="24"/>
          </w:rPr>
          <w:t xml:space="preserve"> </w:t>
        </w:r>
        <w:r w:rsidR="000D4E02" w:rsidRPr="00CD0D15" w:rsidDel="00774B5A">
          <w:rPr>
            <w:rFonts w:ascii="Cambria" w:hAnsi="Cambria"/>
            <w:sz w:val="24"/>
            <w:szCs w:val="24"/>
          </w:rPr>
          <w:t>inactive</w:t>
        </w:r>
        <w:r w:rsidR="00F27C25" w:rsidRPr="00CD0D15" w:rsidDel="00774B5A">
          <w:rPr>
            <w:rFonts w:ascii="Cambria" w:hAnsi="Cambria"/>
            <w:sz w:val="24"/>
            <w:szCs w:val="24"/>
          </w:rPr>
          <w:t xml:space="preserve"> in low oxygen </w:t>
        </w:r>
        <w:r w:rsidR="00F27C25" w:rsidRPr="00CD0D15" w:rsidDel="00774B5A">
          <w:rPr>
            <w:rFonts w:ascii="Cambria" w:hAnsi="Cambria"/>
            <w:sz w:val="24"/>
            <w:szCs w:val="24"/>
          </w:rPr>
          <w:fldChar w:fldCharType="begin"/>
        </w:r>
        <w:r w:rsidR="00E31B30" w:rsidDel="00774B5A">
          <w:rPr>
            <w:rFonts w:ascii="Cambria" w:hAnsi="Cambria"/>
            <w:sz w:val="24"/>
            <w:szCs w:val="24"/>
          </w:rPr>
          <w:instrText xml:space="preserve"> ADDIN ZOTERO_ITEM CSL_CITATION {"citationID":"qGRQcV61","properties":{"formattedCitation":"(3)","plainCitation":"(3)","noteIndex":0},"citationItems":[{"id":723,"uris":["http://zotero.org/users/6261839/items/SW6VVAHC"],"uri":["http://zotero.org/users/6261839/items/SW6VVAHC"],"itemData":{"id":723,"type":"article-journal","abstract":"Chronic Pseudomonas aeruginosa lung infection is characterized by the presence of endobronchial antibiotic-tolerant biofilm, which is subject to strong oxygen (O2) depletion due to the activity of surrounding polymorphonuclear leukocytes. The exact mechanisms affecting the antibiotic susceptibility of biofilms remain unclear, but accumulating evidence suggests that the efficacy of several bactericidal antibiotics is enhanced by stimulation of aerobic respiration of pathogens, while lack of O2 increases their tolerance. In fact, the bactericidal effect of several antibiotics depends on active aerobic metabolism activity and the endogenous formation of reactive O2 radicals (ROS). In this study, we aimed to apply hyperbaric oxygen treatment (HBOT) to sensitize anoxic P. aeruginosa agarose biofilms established to mimic situations with intense O2 consumption by the host response in the cystic fibrosis (CF) lung. Application of HBOT resulted in enhanced bactericidal activity of ciprofloxacin at clinically relevant durations and was accompanied by indications of restored aerobic respiration, involvement of endogenous lethal oxidative stress, and increased bacterial growth. The findings highlight that oxygenation by HBOT improves the bactericidal activity of ciprofloxacin on P. aeruginosa biofilm and suggest that bacterial biofilms are sensitized to antibiotics by supplying hyperbaric O2.","container-title":"Antimicrobial Agents and Chemotherapy","DOI":"10.1128/AAC.01024-17","ISSN":"1098-6596","issue":"11","journalAbbreviation":"Antimicrob. Agents Chemother.","language":"eng","note":"PMID: 28874373\nPMCID: PMC5655102","source":"PubMed","title":"Hyperbaric Oxygen Sensitizes Anoxic Pseudomonas aeruginosa Biofilm to Ciprofloxacin","volume":"61","author":[{"family":"Kolpen","given":"Mette"},{"family":"Lerche","given":"Christian J."},{"family":"Kragh","given":"Kasper N."},{"family":"Sams","given":"Thomas"},{"family":"Koren","given":"Klaus"},{"family":"Jensen","given":"Anna S."},{"family":"Line","given":"Laura"},{"family":"Bjarnsholt","given":"Thomas"},{"family":"Ciofu","given":"Oana"},{"family":"Moser","given":"Claus"},{"family":"Kühl","given":"Michael"},{"family":"Høiby","given":"Niels"},{"family":"Jensen","given":"Peter Ø"}],"issued":{"date-parts":[["2017",11]]}}}],"schema":"https://github.com/citation-style-language/schema/raw/master/csl-citation.json"} </w:instrText>
        </w:r>
        <w:r w:rsidR="00F27C25" w:rsidRPr="00CD0D15" w:rsidDel="00774B5A">
          <w:rPr>
            <w:rFonts w:ascii="Cambria" w:hAnsi="Cambria"/>
            <w:sz w:val="24"/>
            <w:szCs w:val="24"/>
          </w:rPr>
          <w:fldChar w:fldCharType="separate"/>
        </w:r>
        <w:r w:rsidR="00E31B30" w:rsidDel="00774B5A">
          <w:rPr>
            <w:rFonts w:ascii="Cambria" w:hAnsi="Cambria"/>
            <w:noProof/>
            <w:sz w:val="24"/>
            <w:szCs w:val="24"/>
          </w:rPr>
          <w:t>(3)</w:t>
        </w:r>
        <w:r w:rsidR="00F27C25" w:rsidRPr="00CD0D15" w:rsidDel="00774B5A">
          <w:rPr>
            <w:rFonts w:ascii="Cambria" w:hAnsi="Cambria"/>
            <w:sz w:val="24"/>
            <w:szCs w:val="24"/>
          </w:rPr>
          <w:fldChar w:fldCharType="end"/>
        </w:r>
        <w:r w:rsidR="00F27C25" w:rsidRPr="00CD0D15" w:rsidDel="00774B5A">
          <w:rPr>
            <w:rFonts w:ascii="Cambria" w:hAnsi="Cambria"/>
            <w:sz w:val="24"/>
            <w:szCs w:val="24"/>
          </w:rPr>
          <w:t xml:space="preserve">. </w:t>
        </w:r>
      </w:moveFrom>
      <w:moveFromRangeEnd w:id="104"/>
      <w:ins w:id="106" w:author="Heather Maughan" w:date="2020-09-03T13:51:00Z">
        <w:del w:id="107" w:author="Tara" w:date="2021-02-13T16:27:00Z">
          <w:r w:rsidR="00086EAA" w:rsidDel="007A61A0">
            <w:rPr>
              <w:rFonts w:ascii="Cambria" w:hAnsi="Cambria"/>
              <w:sz w:val="24"/>
              <w:szCs w:val="24"/>
            </w:rPr>
            <w:delText>Thus,</w:delText>
          </w:r>
        </w:del>
      </w:ins>
      <w:ins w:id="108" w:author="Heather Maughan" w:date="2020-09-03T13:52:00Z">
        <w:del w:id="109" w:author="Tara" w:date="2021-02-13T16:27:00Z">
          <w:r w:rsidR="00086EAA" w:rsidDel="007A61A0">
            <w:rPr>
              <w:rFonts w:ascii="Cambria" w:hAnsi="Cambria"/>
              <w:sz w:val="24"/>
              <w:szCs w:val="24"/>
            </w:rPr>
            <w:delText xml:space="preserve"> </w:delText>
          </w:r>
        </w:del>
      </w:ins>
      <w:moveToRangeStart w:id="110" w:author="Heather Maughan" w:date="2020-09-03T13:52:00Z" w:name="move50033558"/>
      <w:moveTo w:id="111" w:author="Heather Maughan" w:date="2020-09-03T13:52:00Z">
        <w:del w:id="112" w:author="Heather Maughan" w:date="2020-09-03T13:52:00Z">
          <w:r w:rsidR="00086EAA" w:rsidRPr="00CD0D15" w:rsidDel="00086EAA">
            <w:rPr>
              <w:rFonts w:ascii="Cambria" w:hAnsi="Cambria"/>
              <w:sz w:val="24"/>
              <w:szCs w:val="24"/>
            </w:rPr>
            <w:delText>U</w:delText>
          </w:r>
        </w:del>
      </w:moveTo>
      <w:ins w:id="113" w:author="Heather Maughan" w:date="2020-09-03T13:52:00Z">
        <w:del w:id="114" w:author="Tara" w:date="2021-02-13T16:27:00Z">
          <w:r w:rsidR="00086EAA" w:rsidDel="007A61A0">
            <w:rPr>
              <w:rFonts w:ascii="Cambria" w:hAnsi="Cambria"/>
              <w:sz w:val="24"/>
              <w:szCs w:val="24"/>
            </w:rPr>
            <w:delText>u</w:delText>
          </w:r>
        </w:del>
      </w:ins>
      <w:moveTo w:id="115" w:author="Heather Maughan" w:date="2020-09-03T13:52:00Z">
        <w:del w:id="116" w:author="Tara" w:date="2021-02-13T16:33:00Z">
          <w:r w:rsidR="00086EAA" w:rsidRPr="00CD0D15" w:rsidDel="00774B5A">
            <w:rPr>
              <w:rFonts w:ascii="Cambria" w:hAnsi="Cambria"/>
              <w:sz w:val="24"/>
              <w:szCs w:val="24"/>
            </w:rPr>
            <w:delText xml:space="preserve">nderstanding </w:delText>
          </w:r>
        </w:del>
      </w:moveTo>
      <w:ins w:id="117" w:author="Heather Maughan" w:date="2020-09-03T13:52:00Z">
        <w:del w:id="118" w:author="Tara" w:date="2021-02-13T16:33:00Z">
          <w:r w:rsidR="00086EAA" w:rsidDel="00774B5A">
            <w:rPr>
              <w:rFonts w:ascii="Cambria" w:hAnsi="Cambria"/>
              <w:sz w:val="24"/>
              <w:szCs w:val="24"/>
            </w:rPr>
            <w:delText xml:space="preserve">the </w:delText>
          </w:r>
        </w:del>
      </w:ins>
      <w:moveTo w:id="119" w:author="Heather Maughan" w:date="2020-09-03T13:52:00Z">
        <w:del w:id="120" w:author="Tara" w:date="2021-02-13T16:33:00Z">
          <w:r w:rsidR="00086EAA" w:rsidRPr="00CD0D15" w:rsidDel="00774B5A">
            <w:rPr>
              <w:rFonts w:ascii="Cambria" w:hAnsi="Cambria"/>
              <w:i/>
              <w:sz w:val="24"/>
              <w:szCs w:val="24"/>
            </w:rPr>
            <w:delText>in vivo</w:delText>
          </w:r>
          <w:r w:rsidR="00086EAA" w:rsidRPr="00CD0D15" w:rsidDel="00774B5A">
            <w:rPr>
              <w:rFonts w:ascii="Cambria" w:hAnsi="Cambria"/>
              <w:sz w:val="24"/>
              <w:szCs w:val="24"/>
            </w:rPr>
            <w:delText xml:space="preserve"> bacterial </w:delText>
          </w:r>
          <w:r w:rsidR="00086EAA" w:rsidDel="00774B5A">
            <w:rPr>
              <w:rFonts w:ascii="Cambria" w:hAnsi="Cambria"/>
              <w:sz w:val="24"/>
              <w:szCs w:val="24"/>
            </w:rPr>
            <w:delText>activity</w:delText>
          </w:r>
          <w:r w:rsidR="00086EAA" w:rsidRPr="00CD0D15" w:rsidDel="00774B5A">
            <w:rPr>
              <w:rFonts w:ascii="Cambria" w:hAnsi="Cambria"/>
              <w:sz w:val="24"/>
              <w:szCs w:val="24"/>
            </w:rPr>
            <w:delText xml:space="preserve"> </w:delText>
          </w:r>
        </w:del>
      </w:moveTo>
      <w:ins w:id="121" w:author="Heather Maughan" w:date="2020-09-03T13:52:00Z">
        <w:del w:id="122" w:author="Tara" w:date="2021-02-13T16:33:00Z">
          <w:r w:rsidR="00086EAA" w:rsidDel="00774B5A">
            <w:rPr>
              <w:rFonts w:ascii="Cambria" w:hAnsi="Cambria"/>
              <w:sz w:val="24"/>
              <w:szCs w:val="24"/>
            </w:rPr>
            <w:delText xml:space="preserve">of bacteria within </w:delText>
          </w:r>
        </w:del>
      </w:ins>
      <w:ins w:id="123" w:author="Heather Maughan" w:date="2020-09-03T13:53:00Z">
        <w:del w:id="124" w:author="Tara" w:date="2021-02-13T16:33:00Z">
          <w:r w:rsidR="00086EAA" w:rsidDel="00774B5A">
            <w:rPr>
              <w:rFonts w:ascii="Cambria" w:hAnsi="Cambria"/>
              <w:sz w:val="24"/>
              <w:szCs w:val="24"/>
            </w:rPr>
            <w:delText xml:space="preserve">these oxygen gradients </w:delText>
          </w:r>
        </w:del>
      </w:ins>
      <w:moveTo w:id="125" w:author="Heather Maughan" w:date="2020-09-03T13:52:00Z">
        <w:del w:id="126" w:author="Tara" w:date="2021-02-13T16:33:00Z">
          <w:r w:rsidR="00086EAA" w:rsidRPr="00CD0D15" w:rsidDel="00774B5A">
            <w:rPr>
              <w:rFonts w:ascii="Cambria" w:hAnsi="Cambria"/>
              <w:sz w:val="24"/>
              <w:szCs w:val="24"/>
            </w:rPr>
            <w:delText>can improve treatment of infections.</w:delText>
          </w:r>
        </w:del>
      </w:moveTo>
      <w:moveToRangeEnd w:id="110"/>
    </w:p>
    <w:p w14:paraId="51B6A72E" w14:textId="77777777" w:rsidR="00F27C25" w:rsidRPr="00CD0D15" w:rsidDel="00774B5A" w:rsidRDefault="00F27C25" w:rsidP="00F27C25">
      <w:pPr>
        <w:spacing w:line="480" w:lineRule="auto"/>
        <w:outlineLvl w:val="0"/>
        <w:rPr>
          <w:del w:id="127" w:author="Tara" w:date="2021-02-13T16:35:00Z"/>
          <w:rFonts w:ascii="Cambria" w:hAnsi="Cambria"/>
          <w:sz w:val="24"/>
          <w:szCs w:val="24"/>
        </w:rPr>
      </w:pPr>
    </w:p>
    <w:p w14:paraId="67387F47" w14:textId="4CB3893E" w:rsidR="00F27C25" w:rsidRPr="00CD0D15" w:rsidRDefault="00F27C25" w:rsidP="00F27C25">
      <w:pPr>
        <w:spacing w:line="480" w:lineRule="auto"/>
        <w:outlineLvl w:val="0"/>
        <w:rPr>
          <w:rFonts w:ascii="Cambria" w:hAnsi="Cambria"/>
          <w:sz w:val="24"/>
          <w:szCs w:val="24"/>
        </w:rPr>
      </w:pPr>
      <w:del w:id="128" w:author="Tara" w:date="2021-02-13T16:35:00Z">
        <w:r w:rsidRPr="00CD0D15" w:rsidDel="00774B5A">
          <w:rPr>
            <w:rFonts w:ascii="Cambria" w:hAnsi="Cambria"/>
            <w:sz w:val="24"/>
            <w:szCs w:val="24"/>
          </w:rPr>
          <w:tab/>
        </w:r>
      </w:del>
      <w:r w:rsidRPr="00CD0D15">
        <w:rPr>
          <w:rFonts w:ascii="Cambria" w:hAnsi="Cambria"/>
          <w:i/>
          <w:sz w:val="24"/>
          <w:szCs w:val="24"/>
        </w:rPr>
        <w:t>Pseudomonas aeruginosa</w:t>
      </w:r>
      <w:ins w:id="129" w:author="Tara" w:date="2021-02-13T16:35:00Z">
        <w:r w:rsidR="00774B5A">
          <w:rPr>
            <w:rFonts w:ascii="Cambria" w:hAnsi="Cambria"/>
            <w:i/>
            <w:sz w:val="24"/>
            <w:szCs w:val="24"/>
          </w:rPr>
          <w:t xml:space="preserve"> </w:t>
        </w:r>
        <w:r w:rsidR="00774B5A">
          <w:rPr>
            <w:rFonts w:ascii="Cambria" w:hAnsi="Cambria"/>
            <w:sz w:val="24"/>
            <w:szCs w:val="24"/>
          </w:rPr>
          <w:t>is</w:t>
        </w:r>
      </w:ins>
      <w:del w:id="130" w:author="Tara" w:date="2021-02-13T16:35:00Z">
        <w:r w:rsidRPr="00CD0D15" w:rsidDel="00774B5A">
          <w:rPr>
            <w:rFonts w:ascii="Cambria" w:hAnsi="Cambria"/>
            <w:i/>
            <w:sz w:val="24"/>
            <w:szCs w:val="24"/>
          </w:rPr>
          <w:delText>,</w:delText>
        </w:r>
      </w:del>
      <w:r w:rsidRPr="00CD0D15">
        <w:rPr>
          <w:rFonts w:ascii="Cambria" w:hAnsi="Cambria"/>
          <w:sz w:val="24"/>
          <w:szCs w:val="24"/>
        </w:rPr>
        <w:t xml:space="preserve"> an opportunistic pathogen that </w:t>
      </w:r>
      <w:r w:rsidR="00086EAA">
        <w:rPr>
          <w:rFonts w:ascii="Cambria" w:hAnsi="Cambria"/>
          <w:sz w:val="24"/>
          <w:szCs w:val="24"/>
        </w:rPr>
        <w:t xml:space="preserve">infects </w:t>
      </w:r>
      <w:del w:id="131" w:author="Tara" w:date="2021-02-13T16:36:00Z">
        <w:r w:rsidRPr="00CD0D15" w:rsidDel="00774B5A">
          <w:rPr>
            <w:rFonts w:ascii="Cambria" w:hAnsi="Cambria"/>
            <w:sz w:val="24"/>
            <w:szCs w:val="24"/>
          </w:rPr>
          <w:delText xml:space="preserve">chronic </w:delText>
        </w:r>
      </w:del>
      <w:r w:rsidRPr="00CD0D15">
        <w:rPr>
          <w:rFonts w:ascii="Cambria" w:hAnsi="Cambria"/>
          <w:sz w:val="24"/>
          <w:szCs w:val="24"/>
        </w:rPr>
        <w:t>wound</w:t>
      </w:r>
      <w:r w:rsidR="00086EAA">
        <w:rPr>
          <w:rFonts w:ascii="Cambria" w:hAnsi="Cambria"/>
          <w:sz w:val="24"/>
          <w:szCs w:val="24"/>
        </w:rPr>
        <w:t>s</w:t>
      </w:r>
      <w:r w:rsidRPr="00CD0D15">
        <w:rPr>
          <w:rFonts w:ascii="Cambria" w:hAnsi="Cambria"/>
          <w:sz w:val="24"/>
          <w:szCs w:val="24"/>
        </w:rPr>
        <w:t xml:space="preserve"> and </w:t>
      </w:r>
      <w:r w:rsidR="007A61A0">
        <w:rPr>
          <w:rFonts w:ascii="Cambria" w:hAnsi="Cambria"/>
          <w:sz w:val="24"/>
          <w:szCs w:val="24"/>
        </w:rPr>
        <w:t>the airways of persons with cystic fibrosis</w:t>
      </w:r>
      <w:ins w:id="132" w:author="Tara" w:date="2021-02-13T16:35:00Z">
        <w:r w:rsidR="00774B5A">
          <w:rPr>
            <w:rFonts w:ascii="Cambria" w:hAnsi="Cambria"/>
            <w:sz w:val="24"/>
            <w:szCs w:val="24"/>
          </w:rPr>
          <w:t xml:space="preserve">. Although </w:t>
        </w:r>
        <w:r w:rsidR="00774B5A">
          <w:rPr>
            <w:rFonts w:ascii="Cambria" w:hAnsi="Cambria"/>
            <w:i/>
            <w:sz w:val="24"/>
            <w:szCs w:val="24"/>
          </w:rPr>
          <w:t xml:space="preserve">P. aeruginosa </w:t>
        </w:r>
      </w:ins>
      <w:del w:id="133" w:author="Tara" w:date="2021-02-13T16:35:00Z">
        <w:r w:rsidRPr="00CD0D15" w:rsidDel="00774B5A">
          <w:rPr>
            <w:rFonts w:ascii="Cambria" w:hAnsi="Cambria"/>
            <w:sz w:val="24"/>
            <w:szCs w:val="24"/>
          </w:rPr>
          <w:delText xml:space="preserve">, </w:delText>
        </w:r>
      </w:del>
      <w:r w:rsidRPr="00CD0D15">
        <w:rPr>
          <w:rFonts w:ascii="Cambria" w:hAnsi="Cambria"/>
          <w:sz w:val="24"/>
          <w:szCs w:val="24"/>
        </w:rPr>
        <w:t xml:space="preserve">is incapable of anaerobic growth via fermentation and employs alternative methods to survive in low oxygen. </w:t>
      </w:r>
      <w:r w:rsidRPr="00CD0D15">
        <w:rPr>
          <w:rFonts w:ascii="Cambria" w:hAnsi="Cambria"/>
          <w:i/>
          <w:sz w:val="24"/>
          <w:szCs w:val="24"/>
        </w:rPr>
        <w:t>P. aeruginosa</w:t>
      </w:r>
      <w:r w:rsidR="00475F51" w:rsidRPr="00CD0D15">
        <w:rPr>
          <w:rFonts w:ascii="Cambria" w:hAnsi="Cambria"/>
          <w:i/>
          <w:sz w:val="24"/>
          <w:szCs w:val="24"/>
        </w:rPr>
        <w:t xml:space="preserve"> </w:t>
      </w:r>
      <w:r w:rsidR="00475F51" w:rsidRPr="00CD0D15">
        <w:rPr>
          <w:rFonts w:ascii="Cambria" w:hAnsi="Cambria"/>
          <w:sz w:val="24"/>
          <w:szCs w:val="24"/>
        </w:rPr>
        <w:t xml:space="preserve">can </w:t>
      </w:r>
      <w:r w:rsidRPr="00CD0D15">
        <w:rPr>
          <w:rFonts w:ascii="Cambria" w:hAnsi="Cambria"/>
          <w:i/>
          <w:sz w:val="24"/>
          <w:szCs w:val="24"/>
        </w:rPr>
        <w:t xml:space="preserve"> </w:t>
      </w:r>
      <w:r w:rsidRPr="00CD0D15">
        <w:rPr>
          <w:rFonts w:ascii="Cambria" w:hAnsi="Cambria"/>
          <w:sz w:val="24"/>
          <w:szCs w:val="24"/>
        </w:rPr>
        <w:t>re</w:t>
      </w:r>
      <w:r w:rsidR="00475F51" w:rsidRPr="00CD0D15">
        <w:rPr>
          <w:rFonts w:ascii="Cambria" w:hAnsi="Cambria"/>
          <w:sz w:val="24"/>
          <w:szCs w:val="24"/>
        </w:rPr>
        <w:t>spire</w:t>
      </w:r>
      <w:r w:rsidRPr="00CD0D15">
        <w:rPr>
          <w:rFonts w:ascii="Cambria" w:hAnsi="Cambria"/>
          <w:sz w:val="24"/>
          <w:szCs w:val="24"/>
        </w:rPr>
        <w:t xml:space="preserve"> anaerobically via denitrification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{"citationID":"LtN6iW6H","properties":{"formattedCitation":"(4, 5)","plainCitation":"(4, 5)","noteIndex":0},"citationItems":[{"id":1374,"uris":["http://zotero.org/users/6261839/items/8F79LS94"],"uri":["http://zotero.org/users/6261839/items/8F79LS94"],"itemData":{"id":1374,"type":"article-journal","abstract":"Chronic Pseudomonas aeruginosa lung infection is the most severe complication in patients with cystic fibrosis (CF). The infection is characterised by the formation of biofilm surrounded by numerous polymorphonuclear leukocytes (PMNs) and strong O2 depletion in the endobronchial mucus. We have reported that O2 is mainly consumed by the activated PMNs, while O2 consumption by aerobic respiration is diminutive and nitrous oxide (N2O) is produced in infected CF sputum. This suggests that the reported growth rates of P. aeruginosa in lungs and sputum may result from anaerobic respiration using denitrification. The growth rate of P. aeruginosa achieved by denitrification at physiological levels (~400 µM) of nitrate (NO3-) is however, not known. Therefore, we have measured growth rates of anoxic cultures of PAO1 and clinical isolates (n = 12) in LB media supplemented with NO3- and found a significant increase of growth when supplementing PAO1 and clinical isolates with ≥ 150 µM NO3- and 100 µM NO3-, respectively. An essential contribution to growth by denitrification was demonstrated by the inability to establish a significantly increased growth rate by a denitrification deficient ΔnirS-N mutant at &lt;1 mM of NO3-. Activation of denitrification could be achieved by supplementation with as little as 62.5 µM of NO3- according to the significant production of N2O by the nitrous oxide reductase deficient ΔnosZ mutant. Studies of the promoter activity, gene transcripts and enzyme activity of the four N-oxide reductases in PAO1 (Nar, Nir, Nor, Nos) further verified the engagement of denitrification, showing a transient increase in their activation and expression and a rapid consumption of NO3- followed by a transient increase of NO2-. Growth rates obtained by denitrification in this study were comparable to our reported growth rates in the majority of P. aeruginosa cells in CF lungs and sputum. Thus, we have demonstrated that denitrification is required for P. aeruginosa growt","container-title":"Frontiers in Microbiology","DOI":"10.3389/fmicb.2014.00554","ISSN":"1664-302X","journalAbbreviation":"Front. Microbiol.","language":"English","note":"publisher: Frontiers","source":"Frontiers","title":"Physiological levels of nitrate support anoxic growth by denitrification of Pseudomonas aeruginosa at growth rates reported in cystic fibrosis lungs and sputum","URL":"https://www.frontiersin.org/articles/10.3389/fmicb.2014.00554/full","volume":"5","author":[{"family":"Line","given":"Laura"},{"family":"Alhede","given":"Morten"},{"family":"Kolpen","given":"Mette"},{"family":"Kühl","given":"Michael"},{"family":"Ciofu","given":"Oana"},{"family":"Bjarnsholt","given":"Thomas"},{"family":"Moser","given":"Claus"},{"family":"Toyofuku","given":"Masanori"},{"family":"Nomura","given":"Nobuhiko"},{"family":"Høiby","given":"Niels"},{"family":"Jensen","given":"Peter Ø"}],"accessed":{"date-parts":[["2020",5,15]]},"issued":{"date-parts":[["2014"]]}}},{"id":1376,"uris":["http://zotero.org/users/6261839/items/ZFRTNYGF"],"uri":["http://zotero.org/users/6261839/items/ZFRTNYGF"],"itemData":{"id":1376,"type":"article-journal","abstract":"The autosomal recessive disorder cystic fibrosis (CF) affects approximately 70,000 people worldwide and is characterized by chronic bacterial lung infections with the opportunistic pathogen Pseudomonas aeruginosa. To form a chronic CF lung infection, P. aeruginosa must grow and proliferate within the CF lung, and the highly viscous sputum within the CF lung provides a likely growth substrate. Recent evidence indicates that anaerobic microenvironments may be present in the CF lung sputum layer. Since anaerobic growth significantly enhances P. aeruginosa biofilm formation and antibiotic resistance, it is important to examine P. aeruginosa physiology and metabolism in anaerobic environments. Measurement of nitrate levels revealed that CF sputum contains sufficient nitrate to support significant P. aeruginosa growth anaerobically, and mutational analysis revealed that the membrane-bound nitrate reductase is essential for P. aeruginosa anaerobic growth in an in vitro CF sputum medium. In addition, expression of genes coding for the membrane-bound nitrate reductase complex is responsive to CF sputum nitrate levels. These findings suggest that the membrane-bound nitrate reductase is critical for P. aeruginosa anaerobic growth with nitrate in the CF lung.","container-title":"Journal of Bacteriology","DOI":"10.1128/JB.00162-07","ISSN":"0021-9193, 1098-5530","issue":"12","language":"en","note":"publisher: American Society for Microbiology Journals\nsection: MOLECULAR BIOLOGY OF PATHOGENS\nPMID: 17400735","page":"4449-4455","source":"jb.asm.org","title":"Membrane-Bound Nitrate Reductase Is Required for Anaerobic Growth in Cystic Fibrosis Sputum","volume":"189","author":[{"family":"Palmer","given":"Kelli L."},{"family":"Brown","given":"Stacie A."},{"family":"Whiteley","given":"Marvin"}],"issued":{"date-parts":[["2007",6,15]]}}}],"schema":"https://github.com/citation-style-language/schema/raw/master/csl-citation.json"}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(4, 5)</w:t>
      </w:r>
      <w:r w:rsidRPr="00CD0D15">
        <w:rPr>
          <w:rFonts w:ascii="Cambria" w:hAnsi="Cambria"/>
          <w:sz w:val="24"/>
          <w:szCs w:val="24"/>
        </w:rPr>
        <w:fldChar w:fldCharType="end"/>
      </w:r>
      <w:r w:rsidR="00475F51" w:rsidRPr="00CD0D15">
        <w:rPr>
          <w:rFonts w:ascii="Cambria" w:hAnsi="Cambria"/>
          <w:sz w:val="24"/>
          <w:szCs w:val="24"/>
        </w:rPr>
        <w:t xml:space="preserve"> and </w:t>
      </w:r>
      <w:r w:rsidRPr="00CD0D15">
        <w:rPr>
          <w:rFonts w:ascii="Cambria" w:hAnsi="Cambria"/>
          <w:sz w:val="24"/>
          <w:szCs w:val="24"/>
        </w:rPr>
        <w:t xml:space="preserve">secrete phenazines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aP4AmfNT","properties":{"formattedCitation":"(6\\uc0\\u8211{}8)","plainCitation":"(6–8)","noteIndex":0},"citationItems":[{"id":662,"uris":["http://zotero.org/users/6261839/items/MINFWEN7"],"uri":["http://zotero.org/users/6261839/items/MINFWEN7"],"itemData":{"id":662,"type":"article-journal","abstract":"Most bacteria spend the majority of their time in prolonged states of very low metabolic activity and little or no growth, in which electron donors, electron acceptors and/or nutrients are limited, but cells are poised to undergo rapid division cycles when resources become available. These non-growing states are far less studied than other growth states, which leaves many questions regarding basic bacterial physiology unanswered. In this Review, we discuss findings from a small but diverse set of systems that have been used to investigate how growth-arrested bacteria adjust metabolism, regulate transcription and translation, and maintain their chromosomes. We highlight major questions that remain to be addressed, and suggest that progress in answering them will be aided by recent methodological advances and by dialectic between environmental and molecular microbiology perspectives.","container-title":"Nature Reviews. Microbiology","DOI":"10.1038/nrmicro.2016.107","ISSN":"1740-1534","issue":"9","journalAbbreviation":"Nat. Rev. Microbiol.","language":"eng","note":"PMID: 27510862","page":"549-562","source":"PubMed","title":"The physiology of growth arrest: uniting molecular and environmental microbiology","title-short":"The physiology of growth arrest","volume":"14","author":[{"family":"Bergkessel","given":"Megan"},{"family":"Basta","given":"David W."},{"family":"Newman","given":"Dianne K."}],"issued":{"date-parts":[["2016"]],"season":"11"}}},{"id":1259,"uris":["http://zotero.org/users/6261839/items/PIHWELW5"],"uri":["http://zotero.org/users/6261839/items/PIHWELW5"],"itemData":{"id":1259,"type":"article-journal","abstract":"Microorganisms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Pr="00CD0D15">
        <w:rPr>
          <w:rFonts w:ascii="Cambria" w:hAnsi="Cambria"/>
          <w:sz w:val="24"/>
          <w:szCs w:val="24"/>
        </w:rPr>
        <w:fldChar w:fldCharType="separate"/>
      </w:r>
      <w:r w:rsidR="00E31B30" w:rsidRPr="00E31B30">
        <w:rPr>
          <w:rFonts w:ascii="Cambria" w:eastAsia="Times New Roman" w:hAnsi="Cambria" w:cs="Times New Roman"/>
          <w:sz w:val="24"/>
        </w:rPr>
        <w:t>(6–8)</w:t>
      </w:r>
      <w:r w:rsidRPr="00CD0D15">
        <w:rPr>
          <w:rFonts w:ascii="Cambria" w:hAnsi="Cambria"/>
          <w:sz w:val="24"/>
          <w:szCs w:val="24"/>
        </w:rPr>
        <w:fldChar w:fldCharType="end"/>
      </w:r>
      <w:r w:rsidRPr="00CD0D15">
        <w:rPr>
          <w:rFonts w:ascii="Cambria" w:hAnsi="Cambria"/>
          <w:sz w:val="24"/>
          <w:szCs w:val="24"/>
        </w:rPr>
        <w:fldChar w:fldCharType="begin"/>
      </w:r>
      <w:r w:rsidRPr="00CD0D15">
        <w:rPr>
          <w:rFonts w:ascii="Cambria" w:hAnsi="Cambria"/>
          <w:sz w:val="24"/>
          <w:szCs w:val="24"/>
        </w:rPr>
        <w:instrText xml:space="preserve"> PRINTDATE  \* MERGEFORMAT </w:instrText>
      </w:r>
      <w:r w:rsidRPr="00CD0D15">
        <w:rPr>
          <w:rFonts w:ascii="Cambria" w:hAnsi="Cambria"/>
          <w:sz w:val="24"/>
          <w:szCs w:val="24"/>
        </w:rPr>
        <w:fldChar w:fldCharType="end"/>
      </w:r>
      <w:r w:rsidRPr="00CD0D15">
        <w:rPr>
          <w:rFonts w:ascii="Cambria" w:hAnsi="Cambria"/>
          <w:sz w:val="24"/>
          <w:szCs w:val="24"/>
        </w:rPr>
        <w:t xml:space="preserve">. Phenazines are colorful, redox-active molecules that recycle electrons. Pyocyanin, the final product in the phenazine synthesis pathway, has the highest affinity for oxygen out of the phenazine family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Ky0x0h9M","properties":{"formattedCitation":"(9)","plainCitation":"(9)","noteIndex":0},"citationItems":[{"id":1227,"uris":["http://zotero.org/users/6261839/items/GM93JK4E"],"uri":["http://zotero.org/users/6261839/items/GM93JK4E"],"itemData":{"id":1227,"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(9)</w:t>
      </w:r>
      <w:r w:rsidRPr="00CD0D15">
        <w:rPr>
          <w:rFonts w:ascii="Cambria" w:hAnsi="Cambria"/>
          <w:sz w:val="24"/>
          <w:szCs w:val="24"/>
        </w:rPr>
        <w:fldChar w:fldCharType="end"/>
      </w:r>
      <w:r w:rsidRPr="00CD0D15">
        <w:rPr>
          <w:rFonts w:ascii="Cambria" w:hAnsi="Cambria"/>
          <w:sz w:val="24"/>
          <w:szCs w:val="24"/>
        </w:rPr>
        <w:t xml:space="preserve">. In </w:t>
      </w:r>
      <w:r w:rsidR="00932A59">
        <w:rPr>
          <w:rFonts w:ascii="Cambria" w:hAnsi="Cambria"/>
          <w:sz w:val="24"/>
          <w:szCs w:val="24"/>
        </w:rPr>
        <w:t xml:space="preserve">the </w:t>
      </w:r>
      <w:r w:rsidRPr="00CD0D15">
        <w:rPr>
          <w:rFonts w:ascii="Cambria" w:hAnsi="Cambria"/>
          <w:sz w:val="24"/>
          <w:szCs w:val="24"/>
        </w:rPr>
        <w:t xml:space="preserve">oxidized form, pyocyanin has a blue pigment and is toxic to other cells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{"citationID":"b57eBWhD","properties":{"formattedCitation":"(10, 11)","plainCitation":"(10, 11)","noteIndex":0},"citationItems":[{"id":1378,"uris":["http://zotero.org/users/6261839/items/QL9TXN4L"],"uri":["http://zotero.org/users/6261839/items/QL9TXN4L"],"itemData":{"id":1378,"type":"article-journal","abstract":"Pyocyanin has recently emerged as an important virulence factor produced by Pseudomonas aeruginosa. The redox-active tricyclic zwitterion has been shown to have a number of potential effects on various organ systems in vitro, including the respiratory, cardiovascular, urological, and central nervous systems. It has been shown that a large number of the effects to these systems are via the formation of reactive oxygen species. The limitations of studies are, to date, focused on the localized effect of the release of pyocyanin (PCN). It has been postulated that, given its chemical properties, PCN is able to readily cross biological membranes, however studies have yet to be undertaken to evaluate this effect. This review highlights the possible manifestations of PCN exposure; however, most studies to date are in vitro. Further high quality in vivo studies are needed to fully assess the physiological manifestations of PCN exposure on the various body systems.","container-title":"Toxins","DOI":"10.3390/toxins8080236","ISSN":"2072-6651","issue":"8","journalAbbreviation":"Toxins (Basel)","note":"PMID: 27517959\nPMCID: PMC4999852","source":"PubMed Central","title":"Cellular Effects of Pyocyanin, a Secreted Virulence Factor of Pseudomonas aeruginosa","URL":"https://www.ncbi.nlm.nih.gov/pmc/articles/PMC4999852/","volume":"8","author":[{"family":"Hall","given":"Susan"},{"family":"McDermott","given":"Catherine"},{"family":"Anoopkumar-Dukie","given":"Shailendra"},{"family":"McFarland","given":"Amelia J."},{"family":"Forbes","given":"Amanda"},{"family":"Perkins","given":"Anthony V."},{"family":"Davey","given":"Andrew K."},{"family":"Chess-Williams","given":"Russ"},{"family":"Kiefel","given":"Milton J."},{"family":"Arora","given":"Devinder"},{"family":"Grant","given":"Gary D."}],"accessed":{"date-parts":[["2020",5,15]]},"issued":{"date-parts":[["2016",8,9]]}}},{"id":1266,"uris":["http://zotero.org/users/6261839/items/35LQZUB7"],"uri":["http://zotero.org/users/6261839/items/35LQZUB7"],"itemData":{"id":1266,"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(10, 11)</w:t>
      </w:r>
      <w:r w:rsidRPr="00CD0D15">
        <w:rPr>
          <w:rFonts w:ascii="Cambria" w:hAnsi="Cambria"/>
          <w:sz w:val="24"/>
          <w:szCs w:val="24"/>
        </w:rPr>
        <w:fldChar w:fldCharType="end"/>
      </w:r>
      <w:r w:rsidRPr="00CD0D15">
        <w:rPr>
          <w:rFonts w:ascii="Cambria" w:hAnsi="Cambria"/>
          <w:sz w:val="24"/>
          <w:szCs w:val="24"/>
        </w:rPr>
        <w:t xml:space="preserve">. </w:t>
      </w:r>
      <w:r w:rsidRPr="00CD0D15">
        <w:rPr>
          <w:rFonts w:ascii="Cambria" w:hAnsi="Cambria"/>
          <w:i/>
          <w:sz w:val="24"/>
          <w:szCs w:val="24"/>
        </w:rPr>
        <w:t>P. aeruginosa</w:t>
      </w:r>
      <w:r w:rsidRPr="00CD0D15">
        <w:rPr>
          <w:rFonts w:ascii="Cambria" w:hAnsi="Cambria"/>
          <w:sz w:val="24"/>
          <w:szCs w:val="24"/>
        </w:rPr>
        <w:t xml:space="preserve"> uses oxidized pyocyanin to metabolize glucose into acetate, thereby generating more energy and reducing pyocyanin in the process. The reduced form of pyocyanin is fluorescent, but the emission spectrum of pyocyanin overlaps with other fluorescent metabolites, including NADH and apo-pyoverdine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VJyl9c2g","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(12)</w:t>
      </w:r>
      <w:r w:rsidRPr="00CD0D15">
        <w:rPr>
          <w:rFonts w:ascii="Cambria" w:hAnsi="Cambria"/>
          <w:sz w:val="24"/>
          <w:szCs w:val="24"/>
        </w:rPr>
        <w:fldChar w:fldCharType="end"/>
      </w:r>
      <w:r w:rsidRPr="00CD0D15">
        <w:rPr>
          <w:rFonts w:ascii="Cambria" w:hAnsi="Cambria"/>
          <w:sz w:val="24"/>
          <w:szCs w:val="24"/>
        </w:rPr>
        <w:t xml:space="preserve">. </w:t>
      </w:r>
    </w:p>
    <w:p w14:paraId="7D77B263" w14:textId="77777777" w:rsidR="00F27C25" w:rsidRPr="00CD0D15" w:rsidRDefault="00F27C25" w:rsidP="00F27C25">
      <w:pPr>
        <w:spacing w:line="480" w:lineRule="auto"/>
        <w:outlineLvl w:val="0"/>
        <w:rPr>
          <w:rFonts w:ascii="Cambria" w:hAnsi="Cambria"/>
          <w:sz w:val="24"/>
          <w:szCs w:val="24"/>
        </w:rPr>
      </w:pPr>
    </w:p>
    <w:p w14:paraId="11129C35" w14:textId="2D0B0198" w:rsidR="006161B6" w:rsidRDefault="00F27C25" w:rsidP="00F27C25">
      <w:pPr>
        <w:spacing w:line="480" w:lineRule="auto"/>
        <w:outlineLvl w:val="0"/>
        <w:rPr>
          <w:rFonts w:ascii="Cambria" w:hAnsi="Cambria"/>
          <w:sz w:val="24"/>
          <w:szCs w:val="24"/>
        </w:rPr>
      </w:pPr>
      <w:r w:rsidRPr="00CD0D15">
        <w:rPr>
          <w:rFonts w:ascii="Cambria" w:hAnsi="Cambria"/>
          <w:sz w:val="24"/>
          <w:szCs w:val="24"/>
        </w:rPr>
        <w:lastRenderedPageBreak/>
        <w:tab/>
        <w:t xml:space="preserve">Hyperspectral imaging microscopy (HIM) can </w:t>
      </w:r>
      <w:r w:rsidR="00932A59">
        <w:rPr>
          <w:rFonts w:ascii="Cambria" w:hAnsi="Cambria"/>
          <w:sz w:val="24"/>
          <w:szCs w:val="24"/>
        </w:rPr>
        <w:t xml:space="preserve">unmix </w:t>
      </w:r>
      <w:r w:rsidRPr="00CD0D15">
        <w:rPr>
          <w:rFonts w:ascii="Cambria" w:hAnsi="Cambria"/>
          <w:sz w:val="24"/>
          <w:szCs w:val="24"/>
        </w:rPr>
        <w:t xml:space="preserve">pyocyanin fluorescence from other fluorophores and has been </w:t>
      </w:r>
      <w:r w:rsidR="00870C7C">
        <w:rPr>
          <w:rFonts w:ascii="Cambria" w:hAnsi="Cambria"/>
          <w:sz w:val="24"/>
          <w:szCs w:val="24"/>
        </w:rPr>
        <w:t>used to study</w:t>
      </w:r>
      <w:r w:rsidRPr="00CD0D15">
        <w:rPr>
          <w:rFonts w:ascii="Cambria" w:hAnsi="Cambria"/>
          <w:sz w:val="24"/>
          <w:szCs w:val="24"/>
        </w:rPr>
        <w:t xml:space="preserve"> dynamics of reduced pyocyanin in liquid cultures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Yavouzm5","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(12)</w:t>
      </w:r>
      <w:r w:rsidRPr="00CD0D15">
        <w:rPr>
          <w:rFonts w:ascii="Cambria" w:hAnsi="Cambria"/>
          <w:sz w:val="24"/>
          <w:szCs w:val="24"/>
        </w:rPr>
        <w:fldChar w:fldCharType="end"/>
      </w:r>
      <w:r w:rsidRPr="00CD0D15">
        <w:rPr>
          <w:rFonts w:ascii="Cambria" w:hAnsi="Cambria"/>
          <w:sz w:val="24"/>
          <w:szCs w:val="24"/>
        </w:rPr>
        <w:t>. The spatial production and reduction of pyocyanin has not been characterized, due to limits in the imaging depths of commerc</w:t>
      </w:r>
      <w:r w:rsidR="00660ED8" w:rsidRPr="00CD0D15">
        <w:rPr>
          <w:rFonts w:ascii="Cambria" w:hAnsi="Cambria"/>
          <w:sz w:val="24"/>
          <w:szCs w:val="24"/>
        </w:rPr>
        <w:t xml:space="preserve">ial microscopes. </w:t>
      </w:r>
      <w:r w:rsidRPr="00CD0D15">
        <w:rPr>
          <w:rFonts w:ascii="Cambria" w:hAnsi="Cambria"/>
          <w:sz w:val="24"/>
          <w:szCs w:val="24"/>
        </w:rPr>
        <w:t xml:space="preserve">The DIVER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{"citationID":"dfEKoZfa","properties":{"formattedCitation":"(13, 14)","plainCitation":"(13, 14)","noteIndex":0},"citationItems":[{"id":1220,"uris":["http://zotero.org/users/6261839/items/GZJLL3YJ"],"uri":["http://zotero.org/users/6261839/items/GZJLL3YJ"],"itemData":{"id":1220,"type":"article-journal","abstract":"We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1217,"uris":["http://zotero.org/users/6261839/items/SPQVFHIW"],"uri":["http://zotero.org/users/6261839/items/SPQVFHIW"],"itemData":{"id":1217,"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(13, 14)</w:t>
      </w:r>
      <w:r w:rsidRPr="00CD0D15">
        <w:rPr>
          <w:rFonts w:ascii="Cambria" w:hAnsi="Cambria"/>
          <w:sz w:val="24"/>
          <w:szCs w:val="24"/>
        </w:rPr>
        <w:fldChar w:fldCharType="end"/>
      </w:r>
      <w:r w:rsidRPr="00CD0D15">
        <w:rPr>
          <w:rFonts w:ascii="Cambria" w:hAnsi="Cambria"/>
          <w:sz w:val="24"/>
          <w:szCs w:val="24"/>
        </w:rPr>
        <w:t xml:space="preserve"> is a custom-made </w:t>
      </w:r>
      <w:r w:rsidR="006161B6">
        <w:rPr>
          <w:rFonts w:ascii="Cambria" w:hAnsi="Cambria"/>
          <w:sz w:val="24"/>
          <w:szCs w:val="24"/>
        </w:rPr>
        <w:t xml:space="preserve">fluorescence </w:t>
      </w:r>
      <w:r w:rsidRPr="00CD0D15">
        <w:rPr>
          <w:rFonts w:ascii="Cambria" w:hAnsi="Cambria"/>
          <w:sz w:val="24"/>
          <w:szCs w:val="24"/>
        </w:rPr>
        <w:t xml:space="preserve">microscope designed for </w:t>
      </w:r>
      <w:r w:rsidR="006161B6">
        <w:rPr>
          <w:rFonts w:ascii="Cambria" w:hAnsi="Cambria"/>
          <w:sz w:val="24"/>
          <w:szCs w:val="24"/>
        </w:rPr>
        <w:t xml:space="preserve">deep </w:t>
      </w:r>
      <w:r w:rsidRPr="00CD0D15">
        <w:rPr>
          <w:rFonts w:ascii="Cambria" w:hAnsi="Cambria"/>
          <w:sz w:val="24"/>
          <w:szCs w:val="24"/>
        </w:rPr>
        <w:t>tissue imaging</w:t>
      </w:r>
      <w:r w:rsidR="006161B6">
        <w:rPr>
          <w:rFonts w:ascii="Cambria" w:hAnsi="Cambria"/>
          <w:sz w:val="24"/>
          <w:szCs w:val="24"/>
        </w:rPr>
        <w:t xml:space="preserve"> </w:t>
      </w:r>
      <w:r w:rsidR="00C92BE9">
        <w:rPr>
          <w:rFonts w:ascii="Cambria" w:hAnsi="Cambria"/>
          <w:sz w:val="24"/>
          <w:szCs w:val="24"/>
        </w:rPr>
        <w:t xml:space="preserve">that can measure </w:t>
      </w:r>
      <w:r w:rsidRPr="00CD0D15">
        <w:rPr>
          <w:rFonts w:ascii="Cambria" w:hAnsi="Cambria"/>
          <w:sz w:val="24"/>
          <w:szCs w:val="24"/>
        </w:rPr>
        <w:t>fluorescence lifetime</w:t>
      </w:r>
      <w:r w:rsidR="00C92BE9">
        <w:rPr>
          <w:rFonts w:ascii="Cambria" w:hAnsi="Cambria"/>
          <w:sz w:val="24"/>
          <w:szCs w:val="24"/>
        </w:rPr>
        <w:t xml:space="preserve"> with single-cell resolution. </w:t>
      </w:r>
      <w:r w:rsidR="00555AF1">
        <w:rPr>
          <w:rFonts w:ascii="Cambria" w:hAnsi="Cambria"/>
          <w:sz w:val="24"/>
          <w:szCs w:val="24"/>
        </w:rPr>
        <w:t xml:space="preserve">Fluorescence lifetime imaging microscopy (FLIM) </w:t>
      </w:r>
      <w:r w:rsidR="00E771EB">
        <w:rPr>
          <w:rFonts w:ascii="Cambria" w:hAnsi="Cambria"/>
          <w:sz w:val="24"/>
          <w:szCs w:val="24"/>
        </w:rPr>
        <w:t xml:space="preserve">can be used to determine the composition of multiple fluorophores contributing to a fluorescent signal. For example, FLIM is often used to image the </w:t>
      </w:r>
      <w:del w:id="134" w:author="Tara" w:date="2021-02-13T16:28:00Z">
        <w:r w:rsidR="00E771EB" w:rsidDel="007A61A0">
          <w:rPr>
            <w:rFonts w:ascii="Cambria" w:hAnsi="Cambria"/>
            <w:sz w:val="24"/>
            <w:szCs w:val="24"/>
          </w:rPr>
          <w:delText xml:space="preserve">relative </w:delText>
        </w:r>
      </w:del>
      <w:r w:rsidR="00E771EB">
        <w:rPr>
          <w:rFonts w:ascii="Cambria" w:hAnsi="Cambria"/>
          <w:sz w:val="24"/>
          <w:szCs w:val="24"/>
        </w:rPr>
        <w:t>amount</w:t>
      </w:r>
      <w:del w:id="135" w:author="Tara" w:date="2021-02-13T16:28:00Z">
        <w:r w:rsidR="00E771EB" w:rsidDel="007A61A0">
          <w:rPr>
            <w:rFonts w:ascii="Cambria" w:hAnsi="Cambria"/>
            <w:sz w:val="24"/>
            <w:szCs w:val="24"/>
          </w:rPr>
          <w:delText>s</w:delText>
        </w:r>
      </w:del>
      <w:r w:rsidR="00E771EB">
        <w:rPr>
          <w:rFonts w:ascii="Cambria" w:hAnsi="Cambria"/>
          <w:sz w:val="24"/>
          <w:szCs w:val="24"/>
        </w:rPr>
        <w:t xml:space="preserve"> of enzyme-bound NADH </w:t>
      </w:r>
      <w:ins w:id="136" w:author="Tara" w:date="2021-02-13T16:28:00Z">
        <w:r w:rsidR="007A61A0">
          <w:rPr>
            <w:rFonts w:ascii="Cambria" w:hAnsi="Cambria"/>
            <w:sz w:val="24"/>
            <w:szCs w:val="24"/>
          </w:rPr>
          <w:t xml:space="preserve">relative </w:t>
        </w:r>
      </w:ins>
      <w:r w:rsidR="00E771EB">
        <w:rPr>
          <w:rFonts w:ascii="Cambria" w:hAnsi="Cambria"/>
          <w:sz w:val="24"/>
          <w:szCs w:val="24"/>
        </w:rPr>
        <w:t xml:space="preserve">to free NADH, which can indicate the respiratory state of a single cell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a2la5qb4vm4","properties":{"formattedCitation":"(15\\uc0\\u8211{}19)","plainCitation":"(15–19)","noteIndex":0},"citationItems":[{"id":1360,"uris":["http://zotero.org/users/6261839/items/4HA95HTM"],"uri":["http://zotero.org/users/6261839/items/4HA95HTM"],"itemData":{"id":1360,"type":"article-journal","abstract":"The availability of energy has significant impact on cell physiology. However, the role of cellular metabolism in bacterial pathogenesis is not understood. We investigated the dynamics of central metabolism during virulence induction by surface sensing and quorum sensing in early-stage biofilms of the multidrug-resistant bacterium Pseudomonas aeruginosa. We established a metabolic profile for P. aeruginosa using fluorescence lifetime imaging microscopy (FLIM), which reports the activity of NADH in live cells. We identified a critical growth transition period during which virulence is activated. We performed FLIM measurements and direct measurements of NADH and NAD+ concentrations during this period. Here, planktonic (low-virulence) and surface-attached (virulence-activated) populations diverged into distinct metabolic states, with the surface-attached population exhibiting FLIM lifetimes that were associated with lower levels of enzyme-bound NADH and decreasing total NAD(H) production. We inhibited virulence by perturbing central metabolism using citrate and pyruvate, which further decreased the enzyme-bound NADH fraction and total NAD(H) production and suggested the involvement of the glyoxylate pathway in virulence activation in surface-attached populations. In addition, we induced virulence at an earlier time using the electron transport chain oxidase inhibitor antimycin A. Our results demonstrate the use of FLIM to noninvasively measure NADH dynamics in biofilms and suggest a model in which a metabolic rearrangement accompanies the virulence activation period.\nIMPORTANCE The rise of antibiotic resistance requires the development of new strategies to combat bacterial infection and pathogenesis. A major direction has been the development of drugs that broadly target virulence. However, few targets have been identified due to the species-specific nature of many virulence regulators. The lack of a virulence regulator that is conserved across species has presented a further challenge to the development of therapeutics. Here, we identify that NADH activity has an important role in the induction of virulence in the pathogen P. aeruginosa. This finding, coupled with the ubiquity of NADH in bacterial pathogens, opens up the possibility of targeting enzymes that process NADH as a potential broad antivirulence approach.","container-title":"mBio","DOI":"10.1128/mBio.02730-18","ISSN":"2150-7511","issue":"2","language":"en","note":"publisher: American Society for Microbiology\nsection: Research Article\nPMID: 32156820","source":"mbio.asm.org","title":"A Shift in Central Metabolism Accompanies Virulence Activation in Pseudomonas aeruginosa","URL":"https://mbio.asm.org/content/11/2/e02730-18","volume":"11","author":[{"family":"Perinbam","given":"Kumar"},{"family":"Chacko","given":"Jenu V."},{"family":"Kannan","given":"Anerudh"},{"family":"Digman","given":"Michelle A."},{"family":"Siryaporn","given":"Albert"}],"accessed":{"date-parts":[["2020",5,15]]},"issued":{"date-parts":[["2020",4,28]]}}},{"id":1342,"uris":["http://zotero.org/users/6261839/items/6PQAQJXT"],"uri":["http://zotero.org/users/6261839/items/6PQAQJXT"],"itemData":{"id":1342,"type":"article-journal","abstract":"Bacterial populations exhibit a range of metabolic states influenced by their environment, intra- and interspecies interactions. The identification of bacterial metabolic states and transitions between them in their native environment promises to elucidate community behavior and stochastic processes, such as antibiotic resistance acquisition. In this work, we employ two-photon fluorescence lifetime imaging microscopy (FLIM) to create a metabolic fingerprint of individual bacteria and populations. FLIM of autofluorescent reduced nicotinamide adenine dinucleotide (phosphate), NAD(P)H, has been previously exploited for label-free metabolic imaging of mammalian cells. However, NAD(P)H FLIM has not been established as a metabolic proxy in bacteria. Applying the phasor approach, we create FLIM-phasor maps of Escherichia coli, Salmonella enterica serovar Typhimurium, Pseudomonas aeruginosa, Bacillus subtilis, and Staphylococcus epidermidis at the single cell and population levels. The bacterial phasor is sensitive to environmental conditions such as antibiotic exposure and growth phase, suggesting that observed shifts in the phasor are representative of metabolic changes within the cells. The FLIM-phasor approach represents a powerful, non-invasive imaging technique to study bacterial metabolism in situ and could provide unique insights into bacterial community behavior, pathology and antibiotic resistance with sub-cellular resolution.","container-title":"Scientific Reports","DOI":"10.1038/s41598-017-04032-w","ISSN":"2045-2322","issue":"1","language":"en","note":"number: 1\npublisher: Nature Publishing Group","page":"1-10","source":"www.nature.com","title":"Metabolic fingerprinting of bacteria by fluorescence lifetime imaging microscopy","volume":"7","author":[{"family":"Bhattacharjee","given":"Arunima"},{"family":"Datta","given":"Rupsa"},{"family":"Gratton","given":"Enrico"},{"family":"Hochbaum","given":"Allon I."}],"issued":{"date-parts":[["2017",6,16]]}}},{"id":441,"uris":["http://zotero.org/users/6261839/items/XRS79Z74"],"uri":["http://zotero.org/users/6261839/items/XRS79Z74"],"itemData":{"id":441,"type":"article-journal","abstract":"We describe a label-free imaging method to monitor stem-cell metabolism that discriminates different states of stem cells as they differentiate in living tissues. In this method we use intrinsic fluorescence biomarkers and the phasor approach to fluorescence lifetime imaging microscopy in conjunction with image segmentation, which we use to introduce the concept of the cell phasor. In live tissues we are able to identify intrinsic fluorophores, such as collagen, retinol, retinoic acid, porphyrin, flavins, and free and bound NADH. We have exploited the cell phasor approach to detect a trend in metabolite concentrations along the main axis of the Caenorhabditis elegans germ line. This trend is consistent with known changes in metabolic states during differentiation. The cell phasor approach to lifetime imaging provides a label-free, fit-free, and sensitive method to identify different metabolic states of cells during differentiation, to sense small changes in the redox state of cells, and may identify symmetric and asymmetric divisions and predict cell fate. Our method is a promising noninvasive optical tool for monitoring metabolic pathways during differentiation or disease progression, and for cell sorting in unlabeled tissues.","container-title":"Proceedings of the National Academy of Sciences","DOI":"10.1073/pnas.1108161108","ISSN":"0027-8424, 1091-6490","issue":"33","journalAbbreviation":"PNAS","language":"en","note":"PMID: 21808026","page":"13582-13587","source":"www.pnas.org","title":"Phasor approach to fluorescence lifetime microscopy distinguishes different metabolic states of germ cells in a live tissue","volume":"108","author":[{"family":"Stringari","given":"Chiara"},{"family":"Cinquin","given":"Amanda"},{"family":"Cinquin","given":"Olivier"},{"family":"Digman","given":"Michelle A."},{"family":"Donovan","given":"Peter J."},{"family":"Gratton","given":"Enrico"}],"issued":{"date-parts":[["2011",8,16]]}}},{"id":1353,"uris":["http://zotero.org/users/6261839/items/SXH2LEQK"],"uri":["http://zotero.org/users/6261839/items/SXH2LEQK"],"itemData":{"id":1353,"type":"article-journal","abstract":"The fluorescence lifetime of nicotinamide adenine dinucleotide (NADH) is commonly used in conjunction with the phasor approach as a molecular biomarker to provide information on cellular metabolism of autofluorescence imaging of cells and tissue. However, in the phasor approach, the bound and free lifetime defining the phasor metabolic trajectory is a subject of debate. The fluorescence lifetime of NADH increases when bound to an enzyme, in contrast to the short multiexponential lifetime displayed by NADH in solution. The extent of fluorescence lifetime increase depends on the enzyme to which NADH is bound. With proper preparation of lactate dehydrogenase (LDH) using oxalic acid (OA) as an allosteric factor, bound NADH to LDH has a lifetime of 3.4 ns and is positioned on the universal semicircle of the phasor plot, inferring a monoexponential lifetime for this species. Surprisingly, measurements in the cellular environments with different metabolic states show a linear trajectory between free NADH at about 0.37 ns and bound NADH at 3.4 ns. These observations support that in a cellular environment, a 3.4 ns value could be used for bound NADH lifetime. The phasor analysis of many cell types shows a linear combination of fractional contributions of free and bound species NADH.","container-title":"Journal of Biophotonics","DOI":"10.1002/jbio.201900156","ISSN":"1864-0648","issue":"11","language":"en","note":"_eprint: https://onlinelibrary.wiley.com/doi/pdf/10.1002/jbio.201900156","page":"e201900156","source":"Wiley Online Library","title":"Determination of the metabolic index using the fluorescence lifetime of free and bound nicotinamide adenine dinucleotide using the phasor approach","volume":"12","author":[{"family":"Ranjit","given":"Suman"},{"family":"Malacrida","given":"Leonel"},{"family":"Stakic","given":"Milka"},{"family":"Gratton","given":"Enrico"}],"issued":{"date-parts":[["2019"]]}}},{"id":766,"uris":["http://zotero.org/users/6261839/items/AGM8WWC6"],"uri":["http://zotero.org/users/6261839/items/AGM8WWC6"],"itemData":{"id":766,"type":"article-journal","abstract":"We introduce a methodology, fluorescence lifetime imaging (FLIM), in which the contrast depends on the fluorescence lifetime at each point in a two-dimensional image and not on the local concentration and/or intensity of the fluorophore. We used FLIM to create lifetime images of NADH when free in solution and when bound to malate dehydrogenase. This represents a challenging case for lifetime imaging because the NADH decay times are just 0.4 and 1.0 ns in the free and bound states, respectively. In the present apparatus, lifetime images are created from a series of phase-sensitive images obtained with a gain-modulated image intensifier and recorded with a charge-coupled device (CCD) camera. The intensifier gain is modulated at the light-modulation frequency or a harmonic thereof. A series of stationary phase-sensitive images each obtained with various phase shifts of the gain-modulation signal, is used to determine the phase angle or modulation of the emission at each pixel, which is in essence the lifetime image. We also describe am imaging procedure that allows specific decay times to be suppressed, allowing in this case suppression of the emission from either free or bound NADH. Since the fluorescence lifetimes of probes are known to be sensitive to numerous chemical and physical factors such as pH, oxygen, temperature, cations, polarity, and binding to macromolecules, this method allows imaging of the chemical or property of interest in macroscopic and microscopic samples. The concept of FLIM appears to have numerous potential applications in the biosciences.","container-title":"Proceedings of the National Academy of Sciences","DOI":"10.1073/pnas.89.4.1271","ISSN":"0027-8424, 1091-6490","issue":"4","journalAbbreviation":"PNAS","language":"en","note":"PMID: 1741380","page":"1271-1275","source":"www.pnas.org","title":"Fluorescence lifetime imaging of free and protein-bound NADH","volume":"89","author":[{"family":"Lakowicz","given":"J. R."},{"family":"Szmacinski","given":"H."},{"family":"Nowaczyk","given":"K."},{"family":"Johnson","given":"M. L."}],"issued":{"date-parts":[["1992",2,15]]}}}],"schema":"https://github.com/citation-style-language/schema/raw/master/csl-citation.json"} </w:instrText>
      </w:r>
      <w:r w:rsidRPr="00CD0D15">
        <w:rPr>
          <w:rFonts w:ascii="Cambria" w:hAnsi="Cambria"/>
          <w:sz w:val="24"/>
          <w:szCs w:val="24"/>
        </w:rPr>
        <w:fldChar w:fldCharType="separate"/>
      </w:r>
      <w:r w:rsidR="00E31B30" w:rsidRPr="00E31B30">
        <w:rPr>
          <w:rFonts w:ascii="Cambria" w:eastAsia="Times New Roman" w:hAnsi="Cambria" w:cs="Times New Roman"/>
          <w:sz w:val="24"/>
        </w:rPr>
        <w:t>(15–19)</w:t>
      </w:r>
      <w:r w:rsidRPr="00CD0D15">
        <w:rPr>
          <w:rFonts w:ascii="Cambria" w:hAnsi="Cambria"/>
          <w:sz w:val="24"/>
          <w:szCs w:val="24"/>
        </w:rPr>
        <w:fldChar w:fldCharType="end"/>
      </w:r>
      <w:r w:rsidRPr="00CD0D15">
        <w:rPr>
          <w:rFonts w:ascii="Cambria" w:hAnsi="Cambria"/>
          <w:sz w:val="24"/>
          <w:szCs w:val="24"/>
        </w:rPr>
        <w:t xml:space="preserve">. </w:t>
      </w:r>
    </w:p>
    <w:p w14:paraId="0B24E378" w14:textId="77777777" w:rsidR="006161B6" w:rsidRDefault="006161B6" w:rsidP="00F27C25">
      <w:pPr>
        <w:spacing w:line="480" w:lineRule="auto"/>
        <w:outlineLvl w:val="0"/>
        <w:rPr>
          <w:rFonts w:ascii="Cambria" w:hAnsi="Cambria"/>
          <w:sz w:val="24"/>
          <w:szCs w:val="24"/>
        </w:rPr>
      </w:pPr>
    </w:p>
    <w:p w14:paraId="435DDD16" w14:textId="77777777" w:rsidR="007A61A0" w:rsidRDefault="00F27C25" w:rsidP="00BB5D88">
      <w:pPr>
        <w:spacing w:line="480" w:lineRule="auto"/>
        <w:ind w:firstLine="720"/>
        <w:outlineLvl w:val="0"/>
        <w:rPr>
          <w:ins w:id="137" w:author="Tara" w:date="2021-02-13T16:30:00Z"/>
          <w:rFonts w:ascii="Cambria" w:hAnsi="Cambria"/>
          <w:sz w:val="24"/>
          <w:szCs w:val="24"/>
        </w:rPr>
      </w:pPr>
      <w:r w:rsidRPr="00CD0D15">
        <w:rPr>
          <w:rFonts w:ascii="Cambria" w:hAnsi="Cambria"/>
          <w:sz w:val="24"/>
          <w:szCs w:val="24"/>
        </w:rPr>
        <w:t xml:space="preserve">FLIM and HIM data can be transformed and represented on phasors, a powerful approach to analyze fluorescence data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{"citationID":"0WiF8MWW","properties":{"formattedCitation":"(20, 21)","plainCitation":"(20, 21)","noteIndex":0},"citationItems":[{"id":1364,"uris":["http://zotero.org/users/6261839/items/WMITZ5HJ"],"uri":["http://zotero.org/users/6261839/items/WMITZ5HJ"],"itemData":{"id":1364,"type":"article-journal","abstract":"Changing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1344,"uris":["http://zotero.org/users/6261839/items/6QPW2LK8"],"uri":["http://zotero.org/users/6261839/items/6QPW2LK8"],"itemData":{"id":1344,"type":"article-journal","abstract":"A new global analysis algorithm to analyse (hyper-) spectral images is presented. It is based on the phasor representation that has been demonstrated to be very powerful for the analysis of lifetime imaging data. In spectral phasor analysis the fluorescence spectrum of each pixel in the image is Fourier transformed. Next, the real and imaginary components of the first harmonic of the transform are employed as X and Y coordinates in a scatter (spectral phasor) plot. Importantly, the spectral phasor representation allows for rapid (real time) semi-blind spectral unmixing of up to three components in the image. This is demonstrated on slides with fixed cells containing three fluorescent labels. In addition the method is used to analyse autofluorescence of cells in a fresh grass blade. It is shown that the spectral phasor approach is compatible with spectral imaging data recorded with a low number of spectral channels.","container-title":"Optics Express","DOI":"10.1364/OE.20.012729","ISSN":"1094-4087","issue":"12","journalAbbreviation":"Opt. Express, OE","language":"EN","note":"publisher: Optical Society of America","page":"12729-12741","source":"www.osapublishing.org","title":"Spectral phasor analysis allows rapid and reliable unmixing of fluorescence microscopy spectral images","volume":"20","author":[{"family":"Fereidouni","given":"Farzad"},{"family":"Bader","given":"Arjen N."},{"family":"Gerritsen","given":"Hans C."}],"issued":{"date-parts":[["2012",6,4]]}}}],"schema":"https://github.com/citation-style-language/schema/raw/master/csl-citation.json"}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(20, 21)</w:t>
      </w:r>
      <w:r w:rsidRPr="00CD0D15">
        <w:rPr>
          <w:rFonts w:ascii="Cambria" w:hAnsi="Cambria"/>
          <w:sz w:val="24"/>
          <w:szCs w:val="24"/>
        </w:rPr>
        <w:fldChar w:fldCharType="end"/>
      </w:r>
      <w:r w:rsidR="00E771EB">
        <w:rPr>
          <w:rFonts w:ascii="Cambria" w:hAnsi="Cambria"/>
          <w:sz w:val="24"/>
          <w:szCs w:val="24"/>
        </w:rPr>
        <w:t xml:space="preserve"> (</w:t>
      </w:r>
      <w:r w:rsidR="00E771EB" w:rsidRPr="00E771EB">
        <w:rPr>
          <w:rFonts w:ascii="Cambria" w:hAnsi="Cambria"/>
          <w:b/>
          <w:bCs/>
          <w:sz w:val="24"/>
          <w:szCs w:val="24"/>
        </w:rPr>
        <w:t>Fig. 3.1</w:t>
      </w:r>
      <w:r w:rsidR="00E771EB">
        <w:rPr>
          <w:rFonts w:ascii="Cambria" w:hAnsi="Cambria"/>
          <w:sz w:val="24"/>
          <w:szCs w:val="24"/>
        </w:rPr>
        <w:t>)</w:t>
      </w:r>
      <w:r w:rsidRPr="00CD0D15">
        <w:rPr>
          <w:rFonts w:ascii="Cambria" w:hAnsi="Cambria"/>
          <w:sz w:val="24"/>
          <w:szCs w:val="24"/>
        </w:rPr>
        <w:t>. For lifetime images, the response of the fluorophore to the excitation source is determined by Fourier transformation of exponential decay traces to obtain the modulation (M) and phase (</w:t>
      </w:r>
      <m:oMath>
        <m:r>
          <m:rPr>
            <m:sty m:val="p"/>
          </m:rPr>
          <w:rPr>
            <w:rFonts w:ascii="Cambria Math" w:hAnsi="Cambria Math"/>
            <w:sz w:val="24"/>
            <w:szCs w:val="24"/>
          </w:rPr>
          <m:t>φ</m:t>
        </m:r>
      </m:oMath>
      <w:r w:rsidRPr="00CD0D15">
        <w:rPr>
          <w:rFonts w:ascii="Cambria" w:hAnsi="Cambria"/>
          <w:sz w:val="24"/>
          <w:szCs w:val="24"/>
        </w:rPr>
        <w:t xml:space="preserve">) at different harmonics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7v7BHIrh","properties":{"formattedCitation":"(20)","plainCitation":"(20)","noteIndex":0},"citationItems":[{"id":1364,"uris":["http://zotero.org/users/6261839/items/WMITZ5HJ"],"uri":["http://zotero.org/users/6261839/items/WMITZ5HJ"],"itemData":{"id":1364,"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(20)</w:t>
      </w:r>
      <w:r w:rsidRPr="00CD0D15">
        <w:rPr>
          <w:rFonts w:ascii="Cambria" w:hAnsi="Cambria"/>
          <w:sz w:val="24"/>
          <w:szCs w:val="24"/>
        </w:rPr>
        <w:fldChar w:fldCharType="end"/>
      </w:r>
      <w:r w:rsidRPr="00CD0D15">
        <w:rPr>
          <w:rFonts w:ascii="Cambria" w:hAnsi="Cambria"/>
          <w:sz w:val="24"/>
          <w:szCs w:val="24"/>
        </w:rPr>
        <w:t>. The sine and cosine coefficients of the transform make up the y and x-axes of the lifetime phasor. Pure species (with single exponential decays) are located on the universal semi-circle (</w:t>
      </w:r>
      <w:r w:rsidRPr="00CD0D15">
        <w:rPr>
          <w:rFonts w:ascii="Cambria" w:hAnsi="Cambria"/>
          <w:b/>
          <w:sz w:val="24"/>
          <w:szCs w:val="24"/>
        </w:rPr>
        <w:t>Fig. 3.1A</w:t>
      </w:r>
      <w:r w:rsidRPr="00CD0D15">
        <w:rPr>
          <w:rFonts w:ascii="Cambria" w:hAnsi="Cambria"/>
          <w:sz w:val="24"/>
          <w:szCs w:val="24"/>
        </w:rPr>
        <w:t>). For hyperspectral data, the modulation and phase are related to the width and mean wavelength of the spectrum (</w:t>
      </w:r>
      <w:r w:rsidRPr="00CD0D15">
        <w:rPr>
          <w:rFonts w:ascii="Cambria" w:hAnsi="Cambria"/>
          <w:b/>
          <w:sz w:val="24"/>
          <w:szCs w:val="24"/>
        </w:rPr>
        <w:t>Fig. 3.1B</w:t>
      </w:r>
      <w:r w:rsidRPr="00CD0D15">
        <w:rPr>
          <w:rFonts w:ascii="Cambria" w:hAnsi="Cambria"/>
          <w:sz w:val="24"/>
          <w:szCs w:val="24"/>
        </w:rPr>
        <w:t xml:space="preserve">)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jAcMHO6i","properties":{"formattedCitation":"(21)","plainCitation":"(21)","noteIndex":0},"citationItems":[{"id":1344,"uris":["http://zotero.org/users/6261839/items/6QPW2LK8"],"uri":["http://zotero.org/users/6261839/items/6QPW2LK8"],"itemData":{"id":1344,"type":"article-journal","abstract":"A new global analysis algorithm to analyse (hyper-) spectral images is presented. It is based on the phasor representation that has been demonstrated to be very powerful for the analysis of lifetime imaging data. In spectral phasor analysis the fluorescence spectrum of each pixel in the image is Fourier transformed. Next, the real and imaginary components of the first harmonic of the transform are employed as X and Y coordinates in a scatter (spectral phasor) plot. Importantly, the spectral phasor representation allows for rapid (real time) semi-blind spectral unmixing of up to three components in the image. This is demonstrated on slides with fixed cells containing three fluorescent labels. In addition the method is used to analyse autofluorescence of cells in a fresh grass blade. It is shown that the spectral phasor approach is compatible with spectral imaging data recorded with a low number of spectral channels.","container-title":"Optics Express","DOI":"10.1364/OE.20.012729","ISSN":"1094-4087","issue":"12","journalAbbreviation":"Opt. Express, OE","language":"EN","note":"publisher: Optical Society of America","page":"12729-12741","source":"www.osapublishing.org","title":"Spectral phasor analysis allows rapid and reliable unmixing of fluorescence microscopy spectral images","volume":"20","author":[{"family":"Fereidouni","given":"Farzad"},{"family":"Bader","given":"Arjen N."},{"family":"Gerritsen","given":"Hans C."}],"issued":{"date-parts":[["2012",6,4]]}}}],"schema":"https://github.com/citation-style-language/schema/raw/master/csl-citation.json"}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(21)</w:t>
      </w:r>
      <w:r w:rsidRPr="00CD0D15">
        <w:rPr>
          <w:rFonts w:ascii="Cambria" w:hAnsi="Cambria"/>
          <w:sz w:val="24"/>
          <w:szCs w:val="24"/>
        </w:rPr>
        <w:fldChar w:fldCharType="end"/>
      </w:r>
      <w:r w:rsidRPr="00CD0D15">
        <w:rPr>
          <w:rFonts w:ascii="Cambria" w:hAnsi="Cambria"/>
          <w:sz w:val="24"/>
          <w:szCs w:val="24"/>
        </w:rPr>
        <w:t xml:space="preserve">. Both the fluorescence lifetime and spectral phasor follow the same rule: samples containing a combination of the species fall on a line connecting the sample signal to the pure </w:t>
      </w:r>
      <w:r w:rsidRPr="00CD0D15">
        <w:rPr>
          <w:rFonts w:ascii="Cambria" w:hAnsi="Cambria"/>
          <w:sz w:val="24"/>
          <w:szCs w:val="24"/>
        </w:rPr>
        <w:lastRenderedPageBreak/>
        <w:t>component</w:t>
      </w:r>
      <w:r w:rsidR="00E771EB">
        <w:rPr>
          <w:rFonts w:ascii="Cambria" w:hAnsi="Cambria"/>
          <w:sz w:val="24"/>
          <w:szCs w:val="24"/>
        </w:rPr>
        <w:t>s. The</w:t>
      </w:r>
      <w:r w:rsidRPr="00CD0D15">
        <w:rPr>
          <w:rFonts w:ascii="Cambria" w:hAnsi="Cambria"/>
          <w:sz w:val="24"/>
          <w:szCs w:val="24"/>
        </w:rPr>
        <w:t xml:space="preserve"> distance from the signal to the pure component is proportional to the fractional contribution. </w:t>
      </w:r>
    </w:p>
    <w:p w14:paraId="694F93F4" w14:textId="77777777" w:rsidR="007A61A0" w:rsidRDefault="007A61A0" w:rsidP="00BB5D88">
      <w:pPr>
        <w:spacing w:line="480" w:lineRule="auto"/>
        <w:ind w:firstLine="720"/>
        <w:outlineLvl w:val="0"/>
        <w:rPr>
          <w:ins w:id="138" w:author="Tara" w:date="2021-02-13T16:30:00Z"/>
          <w:rFonts w:ascii="Cambria" w:hAnsi="Cambria"/>
          <w:sz w:val="24"/>
          <w:szCs w:val="24"/>
        </w:rPr>
      </w:pPr>
    </w:p>
    <w:p w14:paraId="7211B357" w14:textId="0E498A35" w:rsidR="007A61A0" w:rsidRDefault="00BB5D88" w:rsidP="00BB5D88">
      <w:pPr>
        <w:spacing w:line="480" w:lineRule="auto"/>
        <w:ind w:firstLine="720"/>
        <w:outlineLvl w:val="0"/>
        <w:rPr>
          <w:ins w:id="139" w:author="Tara" w:date="2021-02-13T16:31:00Z"/>
          <w:rFonts w:ascii="Cambria" w:hAnsi="Cambria"/>
          <w:sz w:val="24"/>
          <w:szCs w:val="24"/>
        </w:rPr>
      </w:pPr>
      <w:r>
        <w:rPr>
          <w:rFonts w:ascii="Cambria" w:hAnsi="Cambria"/>
          <w:sz w:val="24"/>
          <w:szCs w:val="24"/>
        </w:rPr>
        <w:t>The phasor is commonly used to unmix two or three fluorescent species using linear algebra (</w:t>
      </w:r>
      <w:r w:rsidRPr="00BB5D88">
        <w:rPr>
          <w:rFonts w:ascii="Cambria" w:hAnsi="Cambria"/>
          <w:b/>
          <w:bCs/>
          <w:sz w:val="24"/>
          <w:szCs w:val="24"/>
        </w:rPr>
        <w:t>Fig. 3.1</w:t>
      </w:r>
      <w:r>
        <w:rPr>
          <w:rFonts w:ascii="Cambria" w:hAnsi="Cambria"/>
          <w:sz w:val="24"/>
          <w:szCs w:val="24"/>
        </w:rPr>
        <w:t>)</w:t>
      </w:r>
      <w:ins w:id="140" w:author="Tara" w:date="2021-02-13T16:29:00Z">
        <w:r w:rsidR="007A61A0">
          <w:rPr>
            <w:rFonts w:ascii="Cambria" w:hAnsi="Cambria"/>
            <w:sz w:val="24"/>
            <w:szCs w:val="24"/>
          </w:rPr>
          <w:t>.</w:t>
        </w:r>
      </w:ins>
      <w:del w:id="141" w:author="Tara" w:date="2021-02-13T16:29:00Z">
        <w:r w:rsidDel="007A61A0">
          <w:rPr>
            <w:rFonts w:ascii="Cambria" w:hAnsi="Cambria"/>
            <w:sz w:val="24"/>
            <w:szCs w:val="24"/>
          </w:rPr>
          <w:delText>, but</w:delText>
        </w:r>
      </w:del>
      <w:r>
        <w:rPr>
          <w:rFonts w:ascii="Cambria" w:hAnsi="Cambria"/>
          <w:sz w:val="24"/>
          <w:szCs w:val="24"/>
        </w:rPr>
        <w:t xml:space="preserve"> </w:t>
      </w:r>
      <w:ins w:id="142" w:author="Tara" w:date="2021-02-13T16:29:00Z">
        <w:r w:rsidR="007A61A0">
          <w:rPr>
            <w:rFonts w:ascii="Cambria" w:hAnsi="Cambria"/>
            <w:sz w:val="24"/>
            <w:szCs w:val="24"/>
          </w:rPr>
          <w:t>A</w:t>
        </w:r>
      </w:ins>
      <w:del w:id="143" w:author="Tara" w:date="2021-02-13T16:29:00Z">
        <w:r w:rsidDel="007A61A0">
          <w:rPr>
            <w:rFonts w:ascii="Cambria" w:hAnsi="Cambria"/>
            <w:sz w:val="24"/>
            <w:szCs w:val="24"/>
          </w:rPr>
          <w:delText>a</w:delText>
        </w:r>
      </w:del>
      <w:r>
        <w:rPr>
          <w:rFonts w:ascii="Cambria" w:hAnsi="Cambria"/>
          <w:sz w:val="24"/>
          <w:szCs w:val="24"/>
        </w:rPr>
        <w:t>dditional fluorescent species can be unmixed if additional harmonics are incorporated into the phasor analyses</w:t>
      </w:r>
      <w:ins w:id="144" w:author="Tara" w:date="2021-02-13T16:31:00Z">
        <w:r w:rsidR="00774B5A">
          <w:rPr>
            <w:rFonts w:ascii="Cambria" w:hAnsi="Cambria"/>
            <w:sz w:val="24"/>
            <w:szCs w:val="24"/>
          </w:rPr>
          <w:t xml:space="preserve">, because </w:t>
        </w:r>
      </w:ins>
      <w:del w:id="145" w:author="Tara" w:date="2021-02-13T16:31:00Z">
        <w:r w:rsidDel="00774B5A">
          <w:rPr>
            <w:rFonts w:ascii="Cambria" w:hAnsi="Cambria"/>
            <w:sz w:val="24"/>
            <w:szCs w:val="24"/>
          </w:rPr>
          <w:delText xml:space="preserve">. </w:delText>
        </w:r>
      </w:del>
      <w:ins w:id="146" w:author="Tara" w:date="2021-02-13T16:31:00Z">
        <w:r w:rsidR="00774B5A">
          <w:rPr>
            <w:rFonts w:ascii="Cambria" w:hAnsi="Cambria"/>
            <w:sz w:val="24"/>
            <w:szCs w:val="24"/>
          </w:rPr>
          <w:t>t</w:t>
        </w:r>
      </w:ins>
      <w:del w:id="147" w:author="Tara" w:date="2021-02-13T16:31:00Z">
        <w:r w:rsidDel="00774B5A">
          <w:rPr>
            <w:rFonts w:ascii="Cambria" w:hAnsi="Cambria"/>
            <w:sz w:val="24"/>
            <w:szCs w:val="24"/>
          </w:rPr>
          <w:delText>T</w:delText>
        </w:r>
      </w:del>
      <w:r>
        <w:rPr>
          <w:rFonts w:ascii="Cambria" w:hAnsi="Cambria"/>
          <w:sz w:val="24"/>
          <w:szCs w:val="24"/>
        </w:rPr>
        <w:t xml:space="preserve">he </w:t>
      </w:r>
      <w:r w:rsidR="00F27C25" w:rsidRPr="00CD0D15">
        <w:rPr>
          <w:rFonts w:ascii="Cambria" w:hAnsi="Cambria"/>
          <w:sz w:val="24"/>
          <w:szCs w:val="24"/>
        </w:rPr>
        <w:t xml:space="preserve">orthogonality of the Fourier transform guarantees that G and S components for each harmonic </w:t>
      </w:r>
      <w:del w:id="148" w:author="Tara" w:date="2021-02-13T16:31:00Z">
        <w:r w:rsidR="00F27C25" w:rsidRPr="00CD0D15" w:rsidDel="00774B5A">
          <w:rPr>
            <w:rFonts w:ascii="Cambria" w:hAnsi="Cambria"/>
            <w:sz w:val="24"/>
            <w:szCs w:val="24"/>
          </w:rPr>
          <w:delText>can be used as</w:delText>
        </w:r>
      </w:del>
      <w:ins w:id="149" w:author="Tara" w:date="2021-02-13T16:31:00Z">
        <w:r w:rsidR="00774B5A">
          <w:rPr>
            <w:rFonts w:ascii="Cambria" w:hAnsi="Cambria"/>
            <w:sz w:val="24"/>
            <w:szCs w:val="24"/>
          </w:rPr>
          <w:t>are</w:t>
        </w:r>
      </w:ins>
      <w:r w:rsidR="00F27C25" w:rsidRPr="00CD0D15">
        <w:rPr>
          <w:rFonts w:ascii="Cambria" w:hAnsi="Cambria"/>
          <w:sz w:val="24"/>
          <w:szCs w:val="24"/>
        </w:rPr>
        <w:t xml:space="preserve"> independent observations.</w:t>
      </w:r>
    </w:p>
    <w:p w14:paraId="7F3D245B" w14:textId="77777777" w:rsidR="007A61A0" w:rsidRDefault="007A61A0" w:rsidP="00BB5D88">
      <w:pPr>
        <w:spacing w:line="480" w:lineRule="auto"/>
        <w:ind w:firstLine="720"/>
        <w:outlineLvl w:val="0"/>
        <w:rPr>
          <w:ins w:id="150" w:author="Tara" w:date="2021-02-13T16:31:00Z"/>
          <w:rFonts w:ascii="Cambria" w:hAnsi="Cambria"/>
          <w:sz w:val="24"/>
          <w:szCs w:val="24"/>
        </w:rPr>
      </w:pPr>
    </w:p>
    <w:p w14:paraId="740379DF" w14:textId="2C1A124F" w:rsidR="00F27C25" w:rsidRPr="00CD0D15" w:rsidRDefault="00F27C25" w:rsidP="00BB5D88">
      <w:pPr>
        <w:spacing w:line="480" w:lineRule="auto"/>
        <w:ind w:firstLine="720"/>
        <w:outlineLvl w:val="0"/>
        <w:rPr>
          <w:rFonts w:ascii="Cambria" w:hAnsi="Cambria"/>
          <w:sz w:val="24"/>
          <w:szCs w:val="24"/>
        </w:rPr>
      </w:pPr>
      <w:r w:rsidRPr="00CD0D15">
        <w:rPr>
          <w:rFonts w:ascii="Cambria" w:hAnsi="Cambria"/>
          <w:sz w:val="24"/>
          <w:szCs w:val="24"/>
        </w:rPr>
        <w:t xml:space="preserve"> This allows unmixing of a fluorescent signal into its constituent components using linear algebra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9WfQTsIa","properties":{"formattedCitation":"(22)","plainCitation":"(22)","noteIndex":0},"citationItems":[{"id":1351,"uris":["http://zotero.org/users/6261839/items/KYW9N2SI"],"uri":["http://zotero.org/users/6261839/items/KYW9N2SI"],"itemData":{"id":1351,"type":"article-journal","abstract":"In several cellular systems, the phasor FLIM approach has shown the existence of more than 2 components in the same pixel, a typical example being free and bound NADH. In order to properly quantify the concentrations and the spatial distributions of fluorescence components associated with different molecular species we developed a general method to resolve 3 and 4 components in the same pixel using the phasor approach. The method is based on the law of linear combination of components valid after transformation of the decay curves to phasors for each pixel in the image. In principle, the linear combination rule is valid for an arbitrary number of components. For 3 components we use only the phasor position for the first harmonic, which has a small error, while for 4 components we need the phasor location at higher harmonics that have intrinsically more noise. As a result of the noise in the higher harmonics, caused by limited photon statistics, we are able to use linear algebra to resolve 4 components given the position of the phasors of 4 independent components in mixtures of dyes and 3 components for dyes in cellular systems.","container-title":"Methods and Applications in Fluorescence","DOI":"10.1088/2050-6120/ab8570","ISSN":"2050-6120","issue":"3","journalAbbreviation":"Methods Appl. Fluoresc.","language":"en","note":"publisher: IOP Publishing","page":"035001","source":"Institute of Physics","title":"Resolution of 4 components in the same pixel in FLIM images using the phasor approach","volume":"8","author":[{"family":"Vallmitjana","given":"Alexander"},{"family":"Dvornikov","given":"Alexander"},{"family":"Torrado","given":"Belen"},{"family":"Jameson","given":"David M."},{"family":"Ranjit","given":"Suman"},{"family":"Gratton","given":"Enrico"}],"issued":{"date-parts":[["2020",4]]}}}],"schema":"https://github.com/citation-style-language/schema/raw/master/csl-citation.json"}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(22)</w:t>
      </w:r>
      <w:r w:rsidRPr="00CD0D15">
        <w:rPr>
          <w:rFonts w:ascii="Cambria" w:hAnsi="Cambria"/>
          <w:sz w:val="24"/>
          <w:szCs w:val="24"/>
        </w:rPr>
        <w:fldChar w:fldCharType="end"/>
      </w:r>
      <w:r w:rsidRPr="00CD0D15">
        <w:rPr>
          <w:rFonts w:ascii="Cambria" w:hAnsi="Cambria"/>
          <w:sz w:val="24"/>
          <w:szCs w:val="24"/>
        </w:rPr>
        <w:t xml:space="preserve"> or least-squares optimization if the system is overdetermined. If the bandpass filter used for fluorescence lifetime imaging is the same as the hyperspectral acquisition window, the fractional contributions to the total signal will be same. This insight allows unmixing of fluorescent species present in each pixel in the image simultaneously using both spectral and lifetime data.</w:t>
      </w:r>
    </w:p>
    <w:p w14:paraId="44674E3B" w14:textId="77777777" w:rsidR="00F27C25" w:rsidRPr="00CD0D15" w:rsidRDefault="00F27C25" w:rsidP="00F27C25">
      <w:pPr>
        <w:spacing w:line="480" w:lineRule="auto"/>
        <w:outlineLvl w:val="0"/>
        <w:rPr>
          <w:rFonts w:ascii="Cambria" w:hAnsi="Cambria"/>
          <w:sz w:val="24"/>
          <w:szCs w:val="24"/>
        </w:rPr>
      </w:pPr>
    </w:p>
    <w:p w14:paraId="57104D2B" w14:textId="2659B571" w:rsidR="00F27C25" w:rsidRDefault="00F27C25" w:rsidP="00F27C25">
      <w:pPr>
        <w:spacing w:line="480" w:lineRule="auto"/>
        <w:outlineLvl w:val="0"/>
        <w:rPr>
          <w:rFonts w:ascii="Cambria" w:hAnsi="Cambria"/>
          <w:sz w:val="24"/>
          <w:szCs w:val="24"/>
        </w:rPr>
      </w:pPr>
      <w:r w:rsidRPr="00CD0D15">
        <w:rPr>
          <w:rFonts w:ascii="Cambria" w:hAnsi="Cambria"/>
          <w:sz w:val="24"/>
          <w:szCs w:val="24"/>
        </w:rPr>
        <w:tab/>
      </w:r>
      <w:r w:rsidR="00660ED8" w:rsidRPr="00CD0D15">
        <w:rPr>
          <w:rFonts w:ascii="Cambria" w:hAnsi="Cambria"/>
          <w:sz w:val="24"/>
          <w:szCs w:val="24"/>
        </w:rPr>
        <w:t>Redox state</w:t>
      </w:r>
      <w:r w:rsidRPr="00CD0D15">
        <w:rPr>
          <w:rFonts w:ascii="Cambria" w:hAnsi="Cambria"/>
          <w:sz w:val="24"/>
          <w:szCs w:val="24"/>
        </w:rPr>
        <w:t xml:space="preserve"> varies throughout biofilms, and u</w:t>
      </w:r>
      <w:r w:rsidR="00660ED8" w:rsidRPr="00CD0D15">
        <w:rPr>
          <w:rFonts w:ascii="Cambria" w:hAnsi="Cambria"/>
          <w:sz w:val="24"/>
          <w:szCs w:val="24"/>
        </w:rPr>
        <w:t xml:space="preserve">nderstanding spatial changes in pyocyanin reduction </w:t>
      </w:r>
      <w:r w:rsidRPr="00CD0D15">
        <w:rPr>
          <w:rFonts w:ascii="Cambria" w:hAnsi="Cambria"/>
          <w:sz w:val="24"/>
          <w:szCs w:val="24"/>
        </w:rPr>
        <w:t xml:space="preserve">can be used to assess </w:t>
      </w:r>
      <w:r w:rsidR="00660ED8" w:rsidRPr="00CD0D15">
        <w:rPr>
          <w:rFonts w:ascii="Cambria" w:hAnsi="Cambria"/>
          <w:sz w:val="24"/>
          <w:szCs w:val="24"/>
        </w:rPr>
        <w:t>bacteria</w:t>
      </w:r>
      <w:r w:rsidR="000635A1">
        <w:rPr>
          <w:rFonts w:ascii="Cambria" w:hAnsi="Cambria"/>
          <w:sz w:val="24"/>
          <w:szCs w:val="24"/>
        </w:rPr>
        <w:t>l</w:t>
      </w:r>
      <w:r w:rsidR="00660ED8" w:rsidRPr="00CD0D15">
        <w:rPr>
          <w:rFonts w:ascii="Cambria" w:hAnsi="Cambria"/>
          <w:sz w:val="24"/>
          <w:szCs w:val="24"/>
        </w:rPr>
        <w:t xml:space="preserve"> activity</w:t>
      </w:r>
      <w:r w:rsidR="000635A1">
        <w:rPr>
          <w:rFonts w:ascii="Cambria" w:hAnsi="Cambria"/>
          <w:sz w:val="24"/>
          <w:szCs w:val="24"/>
        </w:rPr>
        <w:t xml:space="preserve">, treatment susceptibility, </w:t>
      </w:r>
      <w:r w:rsidR="00660ED8" w:rsidRPr="00CD0D15">
        <w:rPr>
          <w:rFonts w:ascii="Cambria" w:hAnsi="Cambria"/>
          <w:sz w:val="24"/>
          <w:szCs w:val="24"/>
        </w:rPr>
        <w:t>and infection progression</w:t>
      </w:r>
      <w:r w:rsidRPr="00CD0D15">
        <w:rPr>
          <w:rFonts w:ascii="Cambria" w:hAnsi="Cambria"/>
          <w:sz w:val="24"/>
          <w:szCs w:val="24"/>
        </w:rPr>
        <w:t xml:space="preserve">. We developed and compared our FLIM phasor unmixing approach to HIM phasor unmixing. DIVER FLIM acquisition and </w:t>
      </w:r>
      <w:r w:rsidR="001B3561">
        <w:rPr>
          <w:rFonts w:ascii="Cambria" w:hAnsi="Cambria"/>
          <w:sz w:val="24"/>
          <w:szCs w:val="24"/>
        </w:rPr>
        <w:t xml:space="preserve">lifetime </w:t>
      </w:r>
      <w:r w:rsidRPr="00CD0D15">
        <w:rPr>
          <w:rFonts w:ascii="Cambria" w:hAnsi="Cambria"/>
          <w:sz w:val="24"/>
          <w:szCs w:val="24"/>
        </w:rPr>
        <w:t xml:space="preserve">phasor unmixing can be used to track pyocyanin </w:t>
      </w:r>
      <w:r w:rsidR="000635A1">
        <w:rPr>
          <w:rFonts w:ascii="Cambria" w:hAnsi="Cambria"/>
          <w:sz w:val="24"/>
          <w:szCs w:val="24"/>
        </w:rPr>
        <w:t xml:space="preserve">redox states </w:t>
      </w:r>
      <w:r w:rsidRPr="00CD0D15">
        <w:rPr>
          <w:rFonts w:ascii="Cambria" w:hAnsi="Cambria"/>
          <w:sz w:val="24"/>
          <w:szCs w:val="24"/>
        </w:rPr>
        <w:t xml:space="preserve">throughout </w:t>
      </w:r>
      <w:r w:rsidRPr="00CD0D15">
        <w:rPr>
          <w:rFonts w:ascii="Cambria" w:hAnsi="Cambria"/>
          <w:i/>
          <w:sz w:val="24"/>
          <w:szCs w:val="24"/>
        </w:rPr>
        <w:t>P. aeruginosa</w:t>
      </w:r>
      <w:r w:rsidRPr="00CD0D15">
        <w:rPr>
          <w:rFonts w:ascii="Cambria" w:hAnsi="Cambria"/>
          <w:sz w:val="24"/>
          <w:szCs w:val="24"/>
        </w:rPr>
        <w:t xml:space="preserve"> biofilms.</w:t>
      </w:r>
    </w:p>
    <w:p w14:paraId="5A926626" w14:textId="77777777" w:rsidR="00A978D6" w:rsidRPr="00CD0D15" w:rsidRDefault="00A978D6" w:rsidP="00F27C25">
      <w:pPr>
        <w:spacing w:line="480" w:lineRule="auto"/>
        <w:outlineLvl w:val="0"/>
        <w:rPr>
          <w:rFonts w:ascii="Cambria" w:hAnsi="Cambria"/>
          <w:sz w:val="24"/>
          <w:szCs w:val="24"/>
        </w:rPr>
      </w:pPr>
    </w:p>
    <w:p w14:paraId="5298757D" w14:textId="75E2C7CC" w:rsidR="00121AA2" w:rsidRPr="00CD0D15" w:rsidRDefault="00121AA2" w:rsidP="00F27C25">
      <w:pPr>
        <w:spacing w:line="480" w:lineRule="auto"/>
        <w:rPr>
          <w:rFonts w:ascii="Cambria" w:hAnsi="Cambria"/>
          <w:b/>
          <w:bCs/>
          <w:sz w:val="24"/>
          <w:szCs w:val="24"/>
        </w:rPr>
      </w:pPr>
      <w:del w:id="151" w:author="tara gallagher" w:date="2021-12-31T14:25:00Z">
        <w:r w:rsidRPr="00CD0D15" w:rsidDel="009467E1">
          <w:rPr>
            <w:rFonts w:ascii="Cambria" w:hAnsi="Cambria"/>
            <w:b/>
            <w:bCs/>
            <w:sz w:val="24"/>
            <w:szCs w:val="24"/>
          </w:rPr>
          <w:delText>Results:</w:delText>
        </w:r>
      </w:del>
      <w:ins w:id="152" w:author="tara gallagher" w:date="2021-12-31T14:25:00Z">
        <w:r w:rsidR="009467E1">
          <w:rPr>
            <w:rFonts w:ascii="Cambria" w:hAnsi="Cambria"/>
            <w:b/>
            <w:bCs/>
            <w:sz w:val="24"/>
            <w:szCs w:val="24"/>
          </w:rPr>
          <w:t>RESULTS:</w:t>
        </w:r>
      </w:ins>
    </w:p>
    <w:p w14:paraId="0D9D3B75" w14:textId="33E6A252" w:rsidR="00F27C25" w:rsidRPr="00CD0D15" w:rsidRDefault="00F27C25" w:rsidP="00F27C25">
      <w:pPr>
        <w:spacing w:line="480" w:lineRule="auto"/>
        <w:rPr>
          <w:rFonts w:ascii="Cambria" w:hAnsi="Cambria"/>
          <w:b/>
          <w:bCs/>
          <w:sz w:val="24"/>
          <w:szCs w:val="24"/>
        </w:rPr>
      </w:pPr>
      <w:del w:id="153" w:author="Tara" w:date="2021-12-23T07:59:00Z">
        <w:r w:rsidRPr="00CD0D15" w:rsidDel="00532181">
          <w:rPr>
            <w:rFonts w:ascii="Cambria" w:hAnsi="Cambria"/>
            <w:b/>
            <w:bCs/>
            <w:sz w:val="24"/>
            <w:szCs w:val="24"/>
          </w:rPr>
          <w:delText xml:space="preserve">HIM and </w:delText>
        </w:r>
      </w:del>
      <w:del w:id="154" w:author="tara gallagher" w:date="2021-12-31T12:35:00Z">
        <w:r w:rsidRPr="00CD0D15" w:rsidDel="000914C0">
          <w:rPr>
            <w:rFonts w:ascii="Cambria" w:hAnsi="Cambria"/>
            <w:b/>
            <w:bCs/>
            <w:sz w:val="24"/>
            <w:szCs w:val="24"/>
          </w:rPr>
          <w:delText>FLIM phasor</w:delText>
        </w:r>
      </w:del>
      <w:ins w:id="155" w:author="tara gallagher" w:date="2021-12-31T12:35:00Z">
        <w:r w:rsidR="000914C0">
          <w:rPr>
            <w:rFonts w:ascii="Cambria" w:hAnsi="Cambria"/>
            <w:b/>
            <w:bCs/>
            <w:sz w:val="24"/>
            <w:szCs w:val="24"/>
          </w:rPr>
          <w:t>Spectral</w:t>
        </w:r>
      </w:ins>
      <w:r w:rsidRPr="00CD0D15">
        <w:rPr>
          <w:rFonts w:ascii="Cambria" w:hAnsi="Cambria"/>
          <w:b/>
          <w:bCs/>
          <w:sz w:val="24"/>
          <w:szCs w:val="24"/>
        </w:rPr>
        <w:t xml:space="preserve"> </w:t>
      </w:r>
      <w:ins w:id="156" w:author="Tara" w:date="2021-12-23T07:59:00Z">
        <w:del w:id="157" w:author="tara gallagher" w:date="2021-12-31T12:03:00Z">
          <w:r w:rsidR="007A78FE" w:rsidDel="00AD2C27">
            <w:rPr>
              <w:rFonts w:ascii="Cambria" w:hAnsi="Cambria"/>
              <w:b/>
              <w:bCs/>
              <w:sz w:val="24"/>
              <w:szCs w:val="24"/>
            </w:rPr>
            <w:delText xml:space="preserve">and spectral </w:delText>
          </w:r>
        </w:del>
      </w:ins>
      <w:r w:rsidRPr="00CD0D15">
        <w:rPr>
          <w:rFonts w:ascii="Cambria" w:hAnsi="Cambria"/>
          <w:b/>
          <w:bCs/>
          <w:sz w:val="24"/>
          <w:szCs w:val="24"/>
        </w:rPr>
        <w:t xml:space="preserve">characterization of </w:t>
      </w:r>
      <w:r w:rsidRPr="00BE0250">
        <w:rPr>
          <w:rFonts w:ascii="Cambria" w:hAnsi="Cambria"/>
          <w:b/>
          <w:bCs/>
          <w:i/>
          <w:iCs/>
          <w:sz w:val="24"/>
          <w:szCs w:val="24"/>
        </w:rPr>
        <w:t>P. aeruginosa</w:t>
      </w:r>
      <w:r w:rsidRPr="00CD0D15">
        <w:rPr>
          <w:rFonts w:ascii="Cambria" w:hAnsi="Cambria"/>
          <w:b/>
          <w:bCs/>
          <w:sz w:val="24"/>
          <w:szCs w:val="24"/>
        </w:rPr>
        <w:t xml:space="preserve"> fluorophores.</w:t>
      </w:r>
    </w:p>
    <w:p w14:paraId="63FEAD86" w14:textId="0E089DD3" w:rsidR="00F27C25" w:rsidRDefault="00F27C25" w:rsidP="00F27C25">
      <w:pPr>
        <w:spacing w:line="480" w:lineRule="auto"/>
        <w:rPr>
          <w:ins w:id="158" w:author="tara gallagher" w:date="2021-12-31T12:35:00Z"/>
          <w:rFonts w:ascii="Cambria" w:hAnsi="Cambria"/>
          <w:sz w:val="24"/>
          <w:szCs w:val="24"/>
        </w:rPr>
      </w:pPr>
      <w:r w:rsidRPr="00CD0D15">
        <w:rPr>
          <w:rFonts w:ascii="Cambria" w:hAnsi="Cambria"/>
          <w:sz w:val="24"/>
          <w:szCs w:val="24"/>
        </w:rPr>
        <w:tab/>
        <w:t xml:space="preserve"> The two-photon fluorescence emission spectra of </w:t>
      </w:r>
      <w:r w:rsidRPr="00CD0D15">
        <w:rPr>
          <w:rFonts w:ascii="Cambria" w:hAnsi="Cambria"/>
          <w:i/>
          <w:sz w:val="24"/>
          <w:szCs w:val="24"/>
        </w:rPr>
        <w:t>P. aeruginosa</w:t>
      </w:r>
      <w:r w:rsidRPr="00CD0D15">
        <w:rPr>
          <w:rFonts w:ascii="Cambria" w:hAnsi="Cambria"/>
          <w:sz w:val="24"/>
          <w:szCs w:val="24"/>
        </w:rPr>
        <w:t xml:space="preserve"> fluorophores were characterized</w:t>
      </w:r>
      <w:ins w:id="159" w:author="tara gallagher" w:date="2021-12-31T12:06:00Z">
        <w:r w:rsidR="00AD2C27">
          <w:rPr>
            <w:rFonts w:ascii="Cambria" w:hAnsi="Cambria"/>
            <w:sz w:val="24"/>
            <w:szCs w:val="24"/>
          </w:rPr>
          <w:t xml:space="preserve"> (excitation = 740 nm) </w:t>
        </w:r>
      </w:ins>
      <w:ins w:id="160" w:author="tara gallagher" w:date="2021-12-31T12:04:00Z">
        <w:r w:rsidR="00AD2C27">
          <w:rPr>
            <w:rFonts w:ascii="Cambria" w:hAnsi="Cambria"/>
            <w:sz w:val="24"/>
            <w:szCs w:val="24"/>
          </w:rPr>
          <w:t>(Fig. S1)</w:t>
        </w:r>
      </w:ins>
      <w:ins w:id="161" w:author="tara gallagher" w:date="2021-12-31T14:46:00Z">
        <w:r w:rsidR="00192ADE">
          <w:rPr>
            <w:rFonts w:ascii="Cambria" w:hAnsi="Cambria"/>
            <w:sz w:val="24"/>
            <w:szCs w:val="24"/>
          </w:rPr>
          <w:t>. Most of the spectra a</w:t>
        </w:r>
      </w:ins>
      <w:ins w:id="162" w:author="tara gallagher" w:date="2021-12-31T12:09:00Z">
        <w:r w:rsidR="00AD2C27" w:rsidRPr="00CD0D15">
          <w:rPr>
            <w:rFonts w:ascii="Cambria" w:hAnsi="Cambria"/>
            <w:sz w:val="24"/>
            <w:szCs w:val="24"/>
          </w:rPr>
          <w:t>greed with previous</w:t>
        </w:r>
      </w:ins>
      <w:ins w:id="163" w:author="tara gallagher" w:date="2021-12-31T14:47:00Z">
        <w:r w:rsidR="00192ADE">
          <w:rPr>
            <w:rFonts w:ascii="Cambria" w:hAnsi="Cambria"/>
            <w:sz w:val="24"/>
            <w:szCs w:val="24"/>
          </w:rPr>
          <w:t xml:space="preserve"> publications </w:t>
        </w:r>
      </w:ins>
      <w:ins w:id="164" w:author="tara gallagher" w:date="2021-12-31T12:09:00Z">
        <w:r w:rsidR="00AD2C27" w:rsidRPr="00CD0D15">
          <w:rPr>
            <w:rFonts w:ascii="Cambria" w:hAnsi="Cambria"/>
            <w:sz w:val="24"/>
            <w:szCs w:val="24"/>
          </w:rPr>
          <w:fldChar w:fldCharType="begin"/>
        </w:r>
        <w:r w:rsidR="00AD2C27">
          <w:rPr>
            <w:rFonts w:ascii="Cambria" w:hAnsi="Cambria"/>
            <w:sz w:val="24"/>
            <w:szCs w:val="24"/>
          </w:rPr>
          <w:instrText xml:space="preserve"> ADDIN ZOTERO_ITEM CSL_CITATION {"citationID":"dRpvHsba","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AD2C27" w:rsidRPr="00CD0D15">
          <w:rPr>
            <w:rFonts w:ascii="Cambria" w:hAnsi="Cambria"/>
            <w:sz w:val="24"/>
            <w:szCs w:val="24"/>
          </w:rPr>
          <w:fldChar w:fldCharType="separate"/>
        </w:r>
        <w:r w:rsidR="00AD2C27">
          <w:rPr>
            <w:rFonts w:ascii="Cambria" w:hAnsi="Cambria"/>
            <w:noProof/>
            <w:sz w:val="24"/>
            <w:szCs w:val="24"/>
          </w:rPr>
          <w:t>(12)</w:t>
        </w:r>
        <w:r w:rsidR="00AD2C27" w:rsidRPr="00CD0D15">
          <w:rPr>
            <w:rFonts w:ascii="Cambria" w:hAnsi="Cambria"/>
            <w:sz w:val="24"/>
            <w:szCs w:val="24"/>
          </w:rPr>
          <w:fldChar w:fldCharType="end"/>
        </w:r>
      </w:ins>
      <w:ins w:id="165" w:author="tara gallagher" w:date="2021-12-31T12:13:00Z">
        <w:r w:rsidR="003A4044">
          <w:rPr>
            <w:rFonts w:ascii="Cambria" w:hAnsi="Cambria"/>
            <w:sz w:val="24"/>
            <w:szCs w:val="24"/>
          </w:rPr>
          <w:t xml:space="preserve">; </w:t>
        </w:r>
        <w:r w:rsidR="003A4044" w:rsidRPr="003A4044">
          <w:rPr>
            <w:rFonts w:ascii="Cambria" w:hAnsi="Cambria"/>
            <w:sz w:val="24"/>
            <w:szCs w:val="24"/>
            <w:highlight w:val="yellow"/>
            <w:rPrChange w:id="166" w:author="tara gallagher" w:date="2021-12-31T12:13:00Z">
              <w:rPr>
                <w:rFonts w:ascii="Cambria" w:hAnsi="Cambria"/>
                <w:sz w:val="24"/>
                <w:szCs w:val="24"/>
              </w:rPr>
            </w:rPrChange>
          </w:rPr>
          <w:t xml:space="preserve">the </w:t>
        </w:r>
      </w:ins>
      <w:ins w:id="167" w:author="tara gallagher" w:date="2021-12-31T14:47:00Z">
        <w:r w:rsidR="00192ADE" w:rsidRPr="00192ADE">
          <w:rPr>
            <w:rFonts w:ascii="Cambria" w:hAnsi="Cambria"/>
            <w:sz w:val="24"/>
            <w:szCs w:val="24"/>
            <w:highlight w:val="yellow"/>
          </w:rPr>
          <w:t>exception</w:t>
        </w:r>
        <w:r w:rsidR="00192ADE">
          <w:rPr>
            <w:rFonts w:ascii="Cambria" w:hAnsi="Cambria"/>
            <w:sz w:val="24"/>
            <w:szCs w:val="24"/>
            <w:highlight w:val="yellow"/>
          </w:rPr>
          <w:t>s</w:t>
        </w:r>
      </w:ins>
      <w:ins w:id="168" w:author="tara gallagher" w:date="2021-12-31T12:13:00Z">
        <w:r w:rsidR="003A4044" w:rsidRPr="003A4044">
          <w:rPr>
            <w:rFonts w:ascii="Cambria" w:hAnsi="Cambria"/>
            <w:sz w:val="24"/>
            <w:szCs w:val="24"/>
            <w:highlight w:val="yellow"/>
            <w:rPrChange w:id="169" w:author="tara gallagher" w:date="2021-12-31T12:13:00Z">
              <w:rPr>
                <w:rFonts w:ascii="Cambria" w:hAnsi="Cambria"/>
                <w:sz w:val="24"/>
                <w:szCs w:val="24"/>
              </w:rPr>
            </w:rPrChange>
          </w:rPr>
          <w:t xml:space="preserve"> being</w:t>
        </w:r>
      </w:ins>
      <w:ins w:id="170" w:author="tara gallagher" w:date="2021-12-31T14:44:00Z">
        <w:r w:rsidR="00AD12AE">
          <w:rPr>
            <w:rFonts w:ascii="Cambria" w:hAnsi="Cambria"/>
            <w:sz w:val="24"/>
            <w:szCs w:val="24"/>
          </w:rPr>
          <w:t xml:space="preserve"> </w:t>
        </w:r>
      </w:ins>
      <w:ins w:id="171" w:author="tara gallagher" w:date="2021-12-31T14:49:00Z">
        <w:r w:rsidR="00CE19EB">
          <w:rPr>
            <w:rFonts w:ascii="Cambria" w:hAnsi="Cambria"/>
            <w:sz w:val="24"/>
            <w:szCs w:val="24"/>
          </w:rPr>
          <w:t>pyocyanin and 1-hydroxyphenazine, which had broad</w:t>
        </w:r>
      </w:ins>
      <w:ins w:id="172" w:author="tara gallagher" w:date="2021-12-31T14:52:00Z">
        <w:r w:rsidR="00EE4191">
          <w:rPr>
            <w:rFonts w:ascii="Cambria" w:hAnsi="Cambria"/>
            <w:sz w:val="24"/>
            <w:szCs w:val="24"/>
          </w:rPr>
          <w:t xml:space="preserve">er </w:t>
        </w:r>
      </w:ins>
      <w:ins w:id="173" w:author="tara gallagher" w:date="2021-12-31T14:49:00Z">
        <w:r w:rsidR="00CE19EB">
          <w:rPr>
            <w:rFonts w:ascii="Cambria" w:hAnsi="Cambria"/>
            <w:sz w:val="24"/>
            <w:szCs w:val="24"/>
          </w:rPr>
          <w:t xml:space="preserve">emission spectra. </w:t>
        </w:r>
      </w:ins>
      <w:ins w:id="174" w:author="tara gallagher" w:date="2021-12-31T14:52:00Z">
        <w:r w:rsidR="00EE4191">
          <w:rPr>
            <w:rFonts w:ascii="Cambria" w:hAnsi="Cambria"/>
            <w:sz w:val="24"/>
            <w:szCs w:val="24"/>
          </w:rPr>
          <w:t xml:space="preserve"> </w:t>
        </w:r>
      </w:ins>
      <w:ins w:id="175" w:author="tara gallagher" w:date="2021-12-31T15:07:00Z">
        <w:r w:rsidR="00F4741B">
          <w:rPr>
            <w:rFonts w:ascii="Cambria" w:hAnsi="Cambria"/>
            <w:sz w:val="24"/>
            <w:szCs w:val="24"/>
          </w:rPr>
          <w:t>Interestingly, t</w:t>
        </w:r>
      </w:ins>
      <w:ins w:id="176" w:author="tara gallagher" w:date="2021-12-31T14:50:00Z">
        <w:r w:rsidR="00CE19EB">
          <w:rPr>
            <w:rFonts w:ascii="Cambria" w:hAnsi="Cambria"/>
            <w:sz w:val="24"/>
            <w:szCs w:val="24"/>
          </w:rPr>
          <w:t xml:space="preserve">he spectra of pyocyanin had </w:t>
        </w:r>
      </w:ins>
      <w:ins w:id="177" w:author="tara gallagher" w:date="2021-12-31T14:52:00Z">
        <w:r w:rsidR="00EE4191">
          <w:rPr>
            <w:rFonts w:ascii="Cambria" w:hAnsi="Cambria"/>
            <w:sz w:val="24"/>
            <w:szCs w:val="24"/>
          </w:rPr>
          <w:t xml:space="preserve">two </w:t>
        </w:r>
      </w:ins>
      <w:ins w:id="178" w:author="tara gallagher" w:date="2021-12-31T14:50:00Z">
        <w:r w:rsidR="00CE19EB">
          <w:rPr>
            <w:rFonts w:ascii="Cambria" w:hAnsi="Cambria"/>
            <w:sz w:val="24"/>
            <w:szCs w:val="24"/>
          </w:rPr>
          <w:t>peak</w:t>
        </w:r>
      </w:ins>
      <w:ins w:id="179" w:author="tara gallagher" w:date="2021-12-31T15:07:00Z">
        <w:r w:rsidR="00F4741B">
          <w:rPr>
            <w:rFonts w:ascii="Cambria" w:hAnsi="Cambria"/>
            <w:sz w:val="24"/>
            <w:szCs w:val="24"/>
          </w:rPr>
          <w:t xml:space="preserve"> wavelengths:</w:t>
        </w:r>
      </w:ins>
      <w:ins w:id="180" w:author="tara gallagher" w:date="2021-12-31T14:50:00Z">
        <w:r w:rsidR="00CE19EB">
          <w:rPr>
            <w:rFonts w:ascii="Cambria" w:hAnsi="Cambria"/>
            <w:sz w:val="24"/>
            <w:szCs w:val="24"/>
          </w:rPr>
          <w:t xml:space="preserve"> </w:t>
        </w:r>
      </w:ins>
      <w:ins w:id="181" w:author="tara gallagher" w:date="2021-12-31T14:51:00Z">
        <w:r w:rsidR="00833BF0">
          <w:rPr>
            <w:rFonts w:ascii="Cambria" w:hAnsi="Cambria"/>
            <w:sz w:val="24"/>
            <w:szCs w:val="24"/>
          </w:rPr>
          <w:t>475 and 520 nm</w:t>
        </w:r>
      </w:ins>
      <w:ins w:id="182" w:author="tara gallagher" w:date="2021-12-31T15:08:00Z">
        <w:r w:rsidR="00F4741B">
          <w:rPr>
            <w:rFonts w:ascii="Cambria" w:hAnsi="Cambria"/>
            <w:sz w:val="24"/>
            <w:szCs w:val="24"/>
          </w:rPr>
          <w:t xml:space="preserve">, while previous studies </w:t>
        </w:r>
      </w:ins>
      <w:ins w:id="183" w:author="tara gallagher" w:date="2021-12-31T15:07:00Z">
        <w:r w:rsidR="00F4741B">
          <w:rPr>
            <w:rFonts w:ascii="Cambria" w:hAnsi="Cambria"/>
            <w:sz w:val="24"/>
            <w:szCs w:val="24"/>
          </w:rPr>
          <w:t>report</w:t>
        </w:r>
      </w:ins>
      <w:ins w:id="184" w:author="tara gallagher" w:date="2021-12-31T15:08:00Z">
        <w:r w:rsidR="00F4741B">
          <w:rPr>
            <w:rFonts w:ascii="Cambria" w:hAnsi="Cambria"/>
            <w:sz w:val="24"/>
            <w:szCs w:val="24"/>
          </w:rPr>
          <w:t xml:space="preserve"> that</w:t>
        </w:r>
      </w:ins>
      <w:ins w:id="185" w:author="tara gallagher" w:date="2021-12-31T15:07:00Z">
        <w:r w:rsidR="00F4741B">
          <w:rPr>
            <w:rFonts w:ascii="Cambria" w:hAnsi="Cambria"/>
            <w:sz w:val="24"/>
            <w:szCs w:val="24"/>
          </w:rPr>
          <w:t xml:space="preserve"> reduced pyocyanin </w:t>
        </w:r>
      </w:ins>
      <w:ins w:id="186" w:author="tara gallagher" w:date="2021-12-31T15:08:00Z">
        <w:r w:rsidR="00F4741B">
          <w:rPr>
            <w:rFonts w:ascii="Cambria" w:hAnsi="Cambria"/>
            <w:sz w:val="24"/>
            <w:szCs w:val="24"/>
          </w:rPr>
          <w:t xml:space="preserve">has a florescent </w:t>
        </w:r>
      </w:ins>
      <w:ins w:id="187" w:author="tara gallagher" w:date="2021-12-31T15:07:00Z">
        <w:r w:rsidR="00F4741B">
          <w:rPr>
            <w:rFonts w:ascii="Cambria" w:hAnsi="Cambria"/>
            <w:sz w:val="24"/>
            <w:szCs w:val="24"/>
          </w:rPr>
          <w:t xml:space="preserve">peak around 475 nm. In addition, </w:t>
        </w:r>
      </w:ins>
      <w:del w:id="188" w:author="tara gallagher" w:date="2021-12-31T12:04:00Z">
        <w:r w:rsidRPr="00CD0D15" w:rsidDel="00AD2C27">
          <w:rPr>
            <w:rFonts w:ascii="Cambria" w:hAnsi="Cambria"/>
            <w:sz w:val="24"/>
            <w:szCs w:val="24"/>
          </w:rPr>
          <w:delText xml:space="preserve"> (</w:delText>
        </w:r>
      </w:del>
      <w:del w:id="189" w:author="tara gallagher" w:date="2021-12-31T12:15:00Z">
        <w:r w:rsidRPr="00CD0D15" w:rsidDel="003A4044">
          <w:rPr>
            <w:rFonts w:ascii="Cambria" w:hAnsi="Cambria"/>
            <w:sz w:val="24"/>
            <w:szCs w:val="24"/>
          </w:rPr>
          <w:delText xml:space="preserve">NADH, </w:delText>
        </w:r>
      </w:del>
      <w:del w:id="190" w:author="tara gallagher" w:date="2021-12-31T12:05:00Z">
        <w:r w:rsidRPr="00CD0D15" w:rsidDel="00AD2C27">
          <w:rPr>
            <w:rFonts w:ascii="Cambria" w:hAnsi="Cambria"/>
            <w:sz w:val="24"/>
            <w:szCs w:val="24"/>
          </w:rPr>
          <w:delText xml:space="preserve">enzyme-bound NADH, </w:delText>
        </w:r>
      </w:del>
      <w:del w:id="191" w:author="tara gallagher" w:date="2021-12-31T12:15:00Z">
        <w:r w:rsidRPr="00CD0D15" w:rsidDel="003A4044">
          <w:rPr>
            <w:rFonts w:ascii="Cambria" w:hAnsi="Cambria"/>
            <w:sz w:val="24"/>
            <w:szCs w:val="24"/>
          </w:rPr>
          <w:delText>FAD, pyoverdine, pyocyanin, 1-hydroxy-phenazine</w:delText>
        </w:r>
      </w:del>
      <w:del w:id="192" w:author="tara gallagher" w:date="2021-12-31T12:09:00Z">
        <w:r w:rsidRPr="00CD0D15" w:rsidDel="00AD2C27">
          <w:rPr>
            <w:rFonts w:ascii="Cambria" w:hAnsi="Cambria"/>
            <w:sz w:val="24"/>
            <w:szCs w:val="24"/>
          </w:rPr>
          <w:delText>, copoprophoryin</w:delText>
        </w:r>
      </w:del>
      <w:del w:id="193" w:author="tara gallagher" w:date="2021-12-31T12:08:00Z">
        <w:r w:rsidRPr="00CD0D15" w:rsidDel="00AD2C27">
          <w:rPr>
            <w:rFonts w:ascii="Cambria" w:hAnsi="Cambria"/>
            <w:sz w:val="24"/>
            <w:szCs w:val="24"/>
          </w:rPr>
          <w:delText>)</w:delText>
        </w:r>
      </w:del>
      <w:del w:id="194" w:author="tara gallagher" w:date="2021-12-31T12:09:00Z">
        <w:r w:rsidRPr="00CD0D15" w:rsidDel="00AD2C27">
          <w:rPr>
            <w:rFonts w:ascii="Cambria" w:hAnsi="Cambria"/>
            <w:sz w:val="24"/>
            <w:szCs w:val="24"/>
          </w:rPr>
          <w:delText xml:space="preserve"> </w:delText>
        </w:r>
      </w:del>
      <w:del w:id="195" w:author="tara gallagher" w:date="2021-12-31T12:15:00Z">
        <w:r w:rsidRPr="00CD0D15" w:rsidDel="003A4044">
          <w:rPr>
            <w:rFonts w:ascii="Cambria" w:hAnsi="Cambria"/>
            <w:sz w:val="24"/>
            <w:szCs w:val="24"/>
          </w:rPr>
          <w:delText>(</w:delText>
        </w:r>
        <w:r w:rsidRPr="00CD0D15" w:rsidDel="003A4044">
          <w:rPr>
            <w:rFonts w:ascii="Cambria" w:hAnsi="Cambria"/>
            <w:b/>
            <w:sz w:val="24"/>
            <w:szCs w:val="24"/>
          </w:rPr>
          <w:delText xml:space="preserve">Fig. </w:delText>
        </w:r>
      </w:del>
      <w:ins w:id="196" w:author="Tara" w:date="2021-12-23T08:00:00Z">
        <w:del w:id="197" w:author="tara gallagher" w:date="2021-12-31T12:15:00Z">
          <w:r w:rsidR="007A78FE" w:rsidDel="003A4044">
            <w:rPr>
              <w:rFonts w:ascii="Cambria" w:hAnsi="Cambria"/>
              <w:b/>
              <w:sz w:val="24"/>
              <w:szCs w:val="24"/>
            </w:rPr>
            <w:delText>2; Fig. S1</w:delText>
          </w:r>
        </w:del>
      </w:ins>
      <w:del w:id="198" w:author="tara gallagher" w:date="2021-12-31T12:15:00Z">
        <w:r w:rsidRPr="00CD0D15" w:rsidDel="003A4044">
          <w:rPr>
            <w:rFonts w:ascii="Cambria" w:hAnsi="Cambria"/>
            <w:b/>
            <w:sz w:val="24"/>
            <w:szCs w:val="24"/>
          </w:rPr>
          <w:delText>S3.1</w:delText>
        </w:r>
        <w:r w:rsidRPr="00CD0D15" w:rsidDel="003A4044">
          <w:rPr>
            <w:rFonts w:ascii="Cambria" w:hAnsi="Cambria"/>
            <w:sz w:val="24"/>
            <w:szCs w:val="24"/>
          </w:rPr>
          <w:delText xml:space="preserve">) </w:delText>
        </w:r>
      </w:del>
      <w:del w:id="199" w:author="tara gallagher" w:date="2021-12-31T12:09:00Z">
        <w:r w:rsidRPr="00CD0D15" w:rsidDel="00AD2C27">
          <w:rPr>
            <w:rFonts w:ascii="Cambria" w:hAnsi="Cambria"/>
            <w:sz w:val="24"/>
            <w:szCs w:val="24"/>
          </w:rPr>
          <w:delText xml:space="preserve">and agreed overall with previously published spectra </w:delText>
        </w:r>
        <w:r w:rsidRPr="00CD0D15" w:rsidDel="00AD2C27">
          <w:rPr>
            <w:rFonts w:ascii="Cambria" w:hAnsi="Cambria"/>
            <w:sz w:val="24"/>
            <w:szCs w:val="24"/>
          </w:rPr>
          <w:fldChar w:fldCharType="begin"/>
        </w:r>
        <w:r w:rsidR="00E31B30" w:rsidDel="00AD2C27">
          <w:rPr>
            <w:rFonts w:ascii="Cambria" w:hAnsi="Cambria"/>
            <w:sz w:val="24"/>
            <w:szCs w:val="24"/>
          </w:rPr>
          <w:delInstrText xml:space="preserve"> ADDIN ZOTERO_ITEM CSL_CITATION {"citationID":"dRpvHsba","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delInstrText>
        </w:r>
        <w:r w:rsidRPr="00CD0D15" w:rsidDel="00AD2C27">
          <w:rPr>
            <w:rFonts w:ascii="Cambria" w:hAnsi="Cambria"/>
            <w:sz w:val="24"/>
            <w:szCs w:val="24"/>
          </w:rPr>
          <w:fldChar w:fldCharType="separate"/>
        </w:r>
        <w:r w:rsidR="00E31B30" w:rsidDel="00AD2C27">
          <w:rPr>
            <w:rFonts w:ascii="Cambria" w:hAnsi="Cambria"/>
            <w:noProof/>
            <w:sz w:val="24"/>
            <w:szCs w:val="24"/>
          </w:rPr>
          <w:delText>(12)</w:delText>
        </w:r>
        <w:r w:rsidRPr="00CD0D15" w:rsidDel="00AD2C27">
          <w:rPr>
            <w:rFonts w:ascii="Cambria" w:hAnsi="Cambria"/>
            <w:sz w:val="24"/>
            <w:szCs w:val="24"/>
          </w:rPr>
          <w:fldChar w:fldCharType="end"/>
        </w:r>
        <w:r w:rsidRPr="00CD0D15" w:rsidDel="00AD2C27">
          <w:rPr>
            <w:rFonts w:ascii="Cambria" w:hAnsi="Cambria"/>
            <w:sz w:val="24"/>
            <w:szCs w:val="24"/>
          </w:rPr>
          <w:delText xml:space="preserve">. </w:delText>
        </w:r>
      </w:del>
      <w:ins w:id="200" w:author="tara gallagher" w:date="2021-12-31T15:07:00Z">
        <w:r w:rsidR="00F4741B">
          <w:rPr>
            <w:rFonts w:ascii="Cambria" w:hAnsi="Cambria"/>
            <w:sz w:val="24"/>
            <w:szCs w:val="24"/>
          </w:rPr>
          <w:t>t</w:t>
        </w:r>
      </w:ins>
      <w:ins w:id="201" w:author="Tara" w:date="2021-12-23T08:01:00Z">
        <w:del w:id="202" w:author="tara gallagher" w:date="2021-12-31T12:10:00Z">
          <w:r w:rsidR="007A78FE" w:rsidDel="00AD2C27">
            <w:rPr>
              <w:rFonts w:ascii="Cambria" w:hAnsi="Cambria"/>
              <w:sz w:val="24"/>
              <w:szCs w:val="24"/>
            </w:rPr>
            <w:delText>T</w:delText>
          </w:r>
        </w:del>
        <w:r w:rsidR="007A78FE">
          <w:rPr>
            <w:rFonts w:ascii="Cambria" w:hAnsi="Cambria"/>
            <w:sz w:val="24"/>
            <w:szCs w:val="24"/>
          </w:rPr>
          <w:t xml:space="preserve">he </w:t>
        </w:r>
      </w:ins>
      <w:del w:id="203" w:author="Tara" w:date="2021-12-23T08:01:00Z">
        <w:r w:rsidRPr="00CD0D15" w:rsidDel="007A78FE">
          <w:rPr>
            <w:rFonts w:ascii="Cambria" w:hAnsi="Cambria"/>
            <w:sz w:val="24"/>
            <w:szCs w:val="24"/>
          </w:rPr>
          <w:delText xml:space="preserve">Different reduction methods of pyocyanin changed the </w:delText>
        </w:r>
      </w:del>
      <w:r w:rsidRPr="00CD0D15">
        <w:rPr>
          <w:rFonts w:ascii="Cambria" w:hAnsi="Cambria"/>
          <w:sz w:val="24"/>
          <w:szCs w:val="24"/>
        </w:rPr>
        <w:t>fluoresce</w:t>
      </w:r>
      <w:ins w:id="204" w:author="tara gallagher" w:date="2021-12-31T14:28:00Z">
        <w:r w:rsidR="00514555">
          <w:rPr>
            <w:rFonts w:ascii="Cambria" w:hAnsi="Cambria"/>
            <w:sz w:val="24"/>
            <w:szCs w:val="24"/>
          </w:rPr>
          <w:t>nt</w:t>
        </w:r>
      </w:ins>
      <w:del w:id="205" w:author="tara gallagher" w:date="2021-12-31T14:28:00Z">
        <w:r w:rsidRPr="00CD0D15" w:rsidDel="00514555">
          <w:rPr>
            <w:rFonts w:ascii="Cambria" w:hAnsi="Cambria"/>
            <w:sz w:val="24"/>
            <w:szCs w:val="24"/>
          </w:rPr>
          <w:delText>nce</w:delText>
        </w:r>
      </w:del>
      <w:r w:rsidRPr="00CD0D15">
        <w:rPr>
          <w:rFonts w:ascii="Cambria" w:hAnsi="Cambria"/>
          <w:sz w:val="24"/>
          <w:szCs w:val="24"/>
        </w:rPr>
        <w:t xml:space="preserve"> spectra </w:t>
      </w:r>
      <w:del w:id="206" w:author="tara gallagher" w:date="2021-12-31T12:31:00Z">
        <w:r w:rsidRPr="00CD0D15" w:rsidDel="00CD1204">
          <w:rPr>
            <w:rFonts w:ascii="Cambria" w:hAnsi="Cambria"/>
            <w:sz w:val="24"/>
            <w:szCs w:val="24"/>
          </w:rPr>
          <w:delText xml:space="preserve">and lifetime phasor </w:delText>
        </w:r>
      </w:del>
      <w:ins w:id="207" w:author="Tara" w:date="2021-12-23T08:01:00Z">
        <w:r w:rsidR="007A78FE">
          <w:rPr>
            <w:rFonts w:ascii="Cambria" w:hAnsi="Cambria"/>
            <w:sz w:val="24"/>
            <w:szCs w:val="24"/>
          </w:rPr>
          <w:t>of pyocyanin shifted using different electrochemical or chemical reduction methods</w:t>
        </w:r>
      </w:ins>
      <w:del w:id="208" w:author="Tara" w:date="2021-12-23T08:01:00Z">
        <w:r w:rsidRPr="00CD0D15" w:rsidDel="007A78FE">
          <w:rPr>
            <w:rFonts w:ascii="Cambria" w:hAnsi="Cambria"/>
            <w:sz w:val="24"/>
            <w:szCs w:val="24"/>
          </w:rPr>
          <w:delText>result</w:delText>
        </w:r>
        <w:r w:rsidR="001B3561" w:rsidDel="007A78FE">
          <w:rPr>
            <w:rFonts w:ascii="Cambria" w:hAnsi="Cambria"/>
            <w:sz w:val="24"/>
            <w:szCs w:val="24"/>
          </w:rPr>
          <w:delText>s</w:delText>
        </w:r>
      </w:del>
      <w:ins w:id="209" w:author="Tara" w:date="2021-12-23T08:00:00Z">
        <w:r w:rsidR="007A78FE">
          <w:rPr>
            <w:rFonts w:ascii="Cambria" w:hAnsi="Cambria"/>
            <w:sz w:val="24"/>
            <w:szCs w:val="24"/>
          </w:rPr>
          <w:t xml:space="preserve"> (Fig. </w:t>
        </w:r>
      </w:ins>
      <w:ins w:id="210" w:author="Tara" w:date="2021-12-23T08:01:00Z">
        <w:r w:rsidR="007A78FE">
          <w:rPr>
            <w:rFonts w:ascii="Cambria" w:hAnsi="Cambria"/>
            <w:sz w:val="24"/>
            <w:szCs w:val="24"/>
          </w:rPr>
          <w:t>S3, S4)</w:t>
        </w:r>
      </w:ins>
      <w:ins w:id="211" w:author="tara gallagher" w:date="2021-12-31T14:51:00Z">
        <w:r w:rsidR="00833BF0">
          <w:rPr>
            <w:rFonts w:ascii="Cambria" w:hAnsi="Cambria"/>
            <w:sz w:val="24"/>
            <w:szCs w:val="24"/>
          </w:rPr>
          <w:t>.</w:t>
        </w:r>
      </w:ins>
      <w:ins w:id="212" w:author="tara gallagher" w:date="2021-12-31T15:08:00Z">
        <w:r w:rsidR="00F4741B">
          <w:rPr>
            <w:rFonts w:ascii="Cambria" w:hAnsi="Cambria"/>
            <w:sz w:val="24"/>
            <w:szCs w:val="24"/>
          </w:rPr>
          <w:t xml:space="preserve"> Specifically, the </w:t>
        </w:r>
      </w:ins>
      <w:ins w:id="213" w:author="tara gallagher" w:date="2021-12-31T15:09:00Z">
        <w:r w:rsidR="00F4741B">
          <w:rPr>
            <w:rFonts w:ascii="Cambria" w:hAnsi="Cambria"/>
            <w:sz w:val="24"/>
            <w:szCs w:val="24"/>
          </w:rPr>
          <w:t>florescent spectra shifted more towards the right with higher concentrations of reducing agent (Fig</w:t>
        </w:r>
      </w:ins>
      <w:ins w:id="214" w:author="tara gallagher" w:date="2021-12-31T15:10:00Z">
        <w:r w:rsidR="00F4741B">
          <w:rPr>
            <w:rFonts w:ascii="Cambria" w:hAnsi="Cambria"/>
            <w:sz w:val="24"/>
            <w:szCs w:val="24"/>
          </w:rPr>
          <w:t>. S3)</w:t>
        </w:r>
      </w:ins>
      <w:ins w:id="215" w:author="tara gallagher" w:date="2021-12-31T15:09:00Z">
        <w:r w:rsidR="00F4741B">
          <w:rPr>
            <w:rFonts w:ascii="Cambria" w:hAnsi="Cambria"/>
            <w:sz w:val="24"/>
            <w:szCs w:val="24"/>
          </w:rPr>
          <w:t>.</w:t>
        </w:r>
      </w:ins>
      <w:ins w:id="216" w:author="tara gallagher" w:date="2021-12-31T14:51:00Z">
        <w:r w:rsidR="00833BF0">
          <w:rPr>
            <w:rFonts w:ascii="Cambria" w:hAnsi="Cambria"/>
            <w:sz w:val="24"/>
            <w:szCs w:val="24"/>
          </w:rPr>
          <w:t xml:space="preserve"> Taken together, th</w:t>
        </w:r>
      </w:ins>
      <w:ins w:id="217" w:author="tara gallagher" w:date="2021-12-31T14:53:00Z">
        <w:r w:rsidR="00EE4191">
          <w:rPr>
            <w:rFonts w:ascii="Cambria" w:hAnsi="Cambria"/>
            <w:sz w:val="24"/>
            <w:szCs w:val="24"/>
          </w:rPr>
          <w:t>is suggests the</w:t>
        </w:r>
      </w:ins>
      <w:ins w:id="218" w:author="tara gallagher" w:date="2021-12-31T14:51:00Z">
        <w:r w:rsidR="00833BF0">
          <w:rPr>
            <w:rFonts w:ascii="Cambria" w:hAnsi="Cambria"/>
            <w:sz w:val="24"/>
            <w:szCs w:val="24"/>
          </w:rPr>
          <w:t xml:space="preserve"> </w:t>
        </w:r>
      </w:ins>
      <w:del w:id="219" w:author="tara gallagher" w:date="2021-12-31T12:31:00Z">
        <w:r w:rsidRPr="00CD0D15" w:rsidDel="00AE3DC2">
          <w:rPr>
            <w:rFonts w:ascii="Cambria" w:hAnsi="Cambria"/>
            <w:sz w:val="24"/>
            <w:szCs w:val="24"/>
          </w:rPr>
          <w:delText>. T</w:delText>
        </w:r>
      </w:del>
      <w:del w:id="220" w:author="tara gallagher" w:date="2021-12-31T14:51:00Z">
        <w:r w:rsidRPr="00CD0D15" w:rsidDel="00833BF0">
          <w:rPr>
            <w:rFonts w:ascii="Cambria" w:hAnsi="Cambria"/>
            <w:sz w:val="24"/>
            <w:szCs w:val="24"/>
          </w:rPr>
          <w:delText xml:space="preserve">he </w:delText>
        </w:r>
      </w:del>
      <w:del w:id="221" w:author="tara gallagher" w:date="2021-12-31T15:10:00Z">
        <w:r w:rsidRPr="00CD0D15" w:rsidDel="00F4741B">
          <w:rPr>
            <w:rFonts w:ascii="Cambria" w:hAnsi="Cambria"/>
            <w:sz w:val="24"/>
            <w:szCs w:val="24"/>
          </w:rPr>
          <w:delText>resulting</w:delText>
        </w:r>
      </w:del>
      <w:ins w:id="222" w:author="Tara" w:date="2021-12-23T08:01:00Z">
        <w:del w:id="223" w:author="tara gallagher" w:date="2021-12-31T15:10:00Z">
          <w:r w:rsidR="007A78FE" w:rsidDel="00F4741B">
            <w:rPr>
              <w:rFonts w:ascii="Cambria" w:hAnsi="Cambria"/>
              <w:sz w:val="24"/>
              <w:szCs w:val="24"/>
            </w:rPr>
            <w:delText xml:space="preserve"> </w:delText>
          </w:r>
        </w:del>
        <w:del w:id="224" w:author="tara gallagher" w:date="2021-12-31T14:25:00Z">
          <w:r w:rsidR="007A78FE" w:rsidDel="009467E1">
            <w:rPr>
              <w:rFonts w:ascii="Cambria" w:hAnsi="Cambria"/>
              <w:sz w:val="24"/>
              <w:szCs w:val="24"/>
            </w:rPr>
            <w:delText xml:space="preserve">chemical and electrochemically </w:delText>
          </w:r>
        </w:del>
        <w:del w:id="225" w:author="tara gallagher" w:date="2021-12-31T14:51:00Z">
          <w:r w:rsidR="007A78FE" w:rsidDel="00833BF0">
            <w:rPr>
              <w:rFonts w:ascii="Cambria" w:hAnsi="Cambria"/>
              <w:sz w:val="24"/>
              <w:szCs w:val="24"/>
            </w:rPr>
            <w:delText>reduced</w:delText>
          </w:r>
        </w:del>
      </w:ins>
      <w:del w:id="226" w:author="tara gallagher" w:date="2021-12-31T14:51:00Z">
        <w:r w:rsidRPr="00CD0D15" w:rsidDel="00833BF0">
          <w:rPr>
            <w:rFonts w:ascii="Cambria" w:hAnsi="Cambria"/>
            <w:sz w:val="24"/>
            <w:szCs w:val="24"/>
          </w:rPr>
          <w:delText xml:space="preserve"> </w:delText>
        </w:r>
      </w:del>
      <w:r w:rsidRPr="00CD0D15">
        <w:rPr>
          <w:rFonts w:ascii="Cambria" w:hAnsi="Cambria"/>
          <w:sz w:val="24"/>
          <w:szCs w:val="24"/>
        </w:rPr>
        <w:t>pyocyanin</w:t>
      </w:r>
      <w:ins w:id="227" w:author="tara gallagher" w:date="2021-12-31T15:10:00Z">
        <w:r w:rsidR="00F4741B">
          <w:rPr>
            <w:rFonts w:ascii="Cambria" w:hAnsi="Cambria"/>
            <w:sz w:val="24"/>
            <w:szCs w:val="24"/>
          </w:rPr>
          <w:t xml:space="preserve"> solutions</w:t>
        </w:r>
      </w:ins>
      <w:del w:id="228" w:author="tara gallagher" w:date="2021-12-31T15:10:00Z">
        <w:r w:rsidRPr="00CD0D15" w:rsidDel="00F4741B">
          <w:rPr>
            <w:rFonts w:ascii="Cambria" w:hAnsi="Cambria"/>
            <w:sz w:val="24"/>
            <w:szCs w:val="24"/>
          </w:rPr>
          <w:delText xml:space="preserve"> population</w:delText>
        </w:r>
      </w:del>
      <w:ins w:id="229" w:author="Tara" w:date="2021-12-23T08:02:00Z">
        <w:del w:id="230" w:author="tara gallagher" w:date="2021-12-31T14:51:00Z">
          <w:r w:rsidR="007A78FE" w:rsidDel="00833BF0">
            <w:rPr>
              <w:rFonts w:ascii="Cambria" w:hAnsi="Cambria"/>
              <w:sz w:val="24"/>
              <w:szCs w:val="24"/>
            </w:rPr>
            <w:delText>s</w:delText>
          </w:r>
        </w:del>
      </w:ins>
      <w:r w:rsidRPr="00CD0D15">
        <w:rPr>
          <w:rFonts w:ascii="Cambria" w:hAnsi="Cambria"/>
          <w:sz w:val="24"/>
          <w:szCs w:val="24"/>
        </w:rPr>
        <w:t xml:space="preserve"> </w:t>
      </w:r>
      <w:del w:id="231" w:author="tara gallagher" w:date="2021-12-31T14:51:00Z">
        <w:r w:rsidRPr="00CD0D15" w:rsidDel="00833BF0">
          <w:rPr>
            <w:rFonts w:ascii="Cambria" w:hAnsi="Cambria"/>
            <w:sz w:val="24"/>
            <w:szCs w:val="24"/>
          </w:rPr>
          <w:delText xml:space="preserve">likely consisted </w:delText>
        </w:r>
      </w:del>
      <w:ins w:id="232" w:author="Tara" w:date="2021-12-23T08:02:00Z">
        <w:del w:id="233" w:author="tara gallagher" w:date="2021-12-31T14:51:00Z">
          <w:r w:rsidR="007A78FE" w:rsidDel="00833BF0">
            <w:rPr>
              <w:rFonts w:ascii="Cambria" w:hAnsi="Cambria"/>
              <w:sz w:val="24"/>
              <w:szCs w:val="24"/>
            </w:rPr>
            <w:delText xml:space="preserve">of both </w:delText>
          </w:r>
        </w:del>
      </w:ins>
      <w:del w:id="234" w:author="tara gallagher" w:date="2021-12-31T14:51:00Z">
        <w:r w:rsidRPr="00CD0D15" w:rsidDel="00833BF0">
          <w:rPr>
            <w:rFonts w:ascii="Cambria" w:hAnsi="Cambria"/>
            <w:sz w:val="24"/>
            <w:szCs w:val="24"/>
          </w:rPr>
          <w:delText xml:space="preserve">of a mix of </w:delText>
        </w:r>
      </w:del>
      <w:del w:id="235" w:author="tara gallagher" w:date="2021-12-31T14:50:00Z">
        <w:r w:rsidRPr="00CD0D15" w:rsidDel="00CE19EB">
          <w:rPr>
            <w:rFonts w:ascii="Cambria" w:hAnsi="Cambria"/>
            <w:sz w:val="24"/>
            <w:szCs w:val="24"/>
          </w:rPr>
          <w:delText>the</w:delText>
        </w:r>
      </w:del>
      <w:del w:id="236" w:author="tara gallagher" w:date="2021-12-31T14:51:00Z">
        <w:r w:rsidRPr="00CD0D15" w:rsidDel="00833BF0">
          <w:rPr>
            <w:rFonts w:ascii="Cambria" w:hAnsi="Cambria"/>
            <w:sz w:val="24"/>
            <w:szCs w:val="24"/>
          </w:rPr>
          <w:delText xml:space="preserve"> radical and reduced form</w:delText>
        </w:r>
      </w:del>
      <w:ins w:id="237" w:author="tara gallagher" w:date="2021-12-31T14:51:00Z">
        <w:r w:rsidR="00833BF0">
          <w:rPr>
            <w:rFonts w:ascii="Cambria" w:hAnsi="Cambria"/>
            <w:sz w:val="24"/>
            <w:szCs w:val="24"/>
          </w:rPr>
          <w:t xml:space="preserve">consisted of multiple </w:t>
        </w:r>
      </w:ins>
      <w:ins w:id="238" w:author="tara gallagher" w:date="2021-12-31T14:52:00Z">
        <w:r w:rsidR="00833BF0">
          <w:rPr>
            <w:rFonts w:ascii="Cambria" w:hAnsi="Cambria"/>
            <w:sz w:val="24"/>
            <w:szCs w:val="24"/>
          </w:rPr>
          <w:t>species</w:t>
        </w:r>
      </w:ins>
      <w:ins w:id="239" w:author="tara gallagher" w:date="2021-12-31T14:51:00Z">
        <w:r w:rsidR="00833BF0">
          <w:rPr>
            <w:rFonts w:ascii="Cambria" w:hAnsi="Cambria"/>
            <w:sz w:val="24"/>
            <w:szCs w:val="24"/>
          </w:rPr>
          <w:t xml:space="preserve">, potentially a reduced and radical </w:t>
        </w:r>
      </w:ins>
      <w:ins w:id="240" w:author="tara gallagher" w:date="2021-12-31T14:52:00Z">
        <w:r w:rsidR="00833BF0">
          <w:rPr>
            <w:rFonts w:ascii="Cambria" w:hAnsi="Cambria"/>
            <w:sz w:val="24"/>
            <w:szCs w:val="24"/>
          </w:rPr>
          <w:t>form</w:t>
        </w:r>
      </w:ins>
      <w:ins w:id="241" w:author="Tara" w:date="2021-12-23T08:02:00Z">
        <w:r w:rsidR="007A78FE">
          <w:rPr>
            <w:rFonts w:ascii="Cambria" w:hAnsi="Cambria"/>
            <w:sz w:val="24"/>
            <w:szCs w:val="24"/>
          </w:rPr>
          <w:t xml:space="preserve"> (</w:t>
        </w:r>
        <w:r w:rsidR="007A78FE" w:rsidRPr="007A78FE">
          <w:rPr>
            <w:rFonts w:ascii="Cambria" w:hAnsi="Cambria"/>
            <w:sz w:val="24"/>
            <w:szCs w:val="24"/>
            <w:highlight w:val="yellow"/>
            <w:rPrChange w:id="242" w:author="Tara" w:date="2021-12-23T08:02:00Z">
              <w:rPr>
                <w:rFonts w:ascii="Cambria" w:hAnsi="Cambria"/>
                <w:sz w:val="24"/>
                <w:szCs w:val="24"/>
              </w:rPr>
            </w:rPrChange>
          </w:rPr>
          <w:t>Fig. S3</w:t>
        </w:r>
        <w:r w:rsidR="007A78FE">
          <w:rPr>
            <w:rFonts w:ascii="Cambria" w:hAnsi="Cambria"/>
            <w:sz w:val="24"/>
            <w:szCs w:val="24"/>
          </w:rPr>
          <w:t xml:space="preserve">). </w:t>
        </w:r>
      </w:ins>
      <w:del w:id="243" w:author="Tara" w:date="2021-12-23T08:02:00Z">
        <w:r w:rsidRPr="00CD0D15" w:rsidDel="007A78FE">
          <w:rPr>
            <w:rFonts w:ascii="Cambria" w:hAnsi="Cambria"/>
            <w:sz w:val="24"/>
            <w:szCs w:val="24"/>
          </w:rPr>
          <w:delText>, but</w:delText>
        </w:r>
      </w:del>
      <w:del w:id="244" w:author="Tara" w:date="2021-12-23T08:00:00Z">
        <w:r w:rsidRPr="00CD0D15" w:rsidDel="007A78FE">
          <w:rPr>
            <w:rFonts w:ascii="Cambria" w:hAnsi="Cambria"/>
            <w:sz w:val="24"/>
            <w:szCs w:val="24"/>
          </w:rPr>
          <w:delText xml:space="preserve"> the</w:delText>
        </w:r>
      </w:del>
      <w:del w:id="245" w:author="Tara" w:date="2021-12-23T08:02:00Z">
        <w:r w:rsidRPr="00CD0D15" w:rsidDel="007A78FE">
          <w:rPr>
            <w:rFonts w:ascii="Cambria" w:hAnsi="Cambria"/>
            <w:sz w:val="24"/>
            <w:szCs w:val="24"/>
          </w:rPr>
          <w:delText xml:space="preserve"> FLIM phasor analysis suggests</w:delText>
        </w:r>
      </w:del>
      <w:del w:id="246" w:author="Tara" w:date="2021-12-23T08:00:00Z">
        <w:r w:rsidRPr="00CD0D15" w:rsidDel="007A78FE">
          <w:rPr>
            <w:rFonts w:ascii="Cambria" w:hAnsi="Cambria"/>
            <w:sz w:val="24"/>
            <w:szCs w:val="24"/>
          </w:rPr>
          <w:delText xml:space="preserve"> </w:delText>
        </w:r>
        <w:r w:rsidR="00306C9A" w:rsidDel="007A78FE">
          <w:rPr>
            <w:rFonts w:ascii="Cambria" w:hAnsi="Cambria"/>
            <w:sz w:val="24"/>
            <w:szCs w:val="24"/>
          </w:rPr>
          <w:delText>our</w:delText>
        </w:r>
      </w:del>
      <w:del w:id="247" w:author="Tara" w:date="2021-12-23T08:02:00Z">
        <w:r w:rsidRPr="00CD0D15" w:rsidDel="007A78FE">
          <w:rPr>
            <w:rFonts w:ascii="Cambria" w:hAnsi="Cambria"/>
            <w:sz w:val="24"/>
            <w:szCs w:val="24"/>
          </w:rPr>
          <w:delText xml:space="preserve"> </w:delText>
        </w:r>
        <w:r w:rsidR="001B3561" w:rsidDel="007A78FE">
          <w:rPr>
            <w:rFonts w:ascii="Cambria" w:hAnsi="Cambria"/>
            <w:sz w:val="24"/>
            <w:szCs w:val="24"/>
          </w:rPr>
          <w:delText xml:space="preserve">FLIM </w:delText>
        </w:r>
        <w:r w:rsidR="00BE0250" w:rsidDel="007A78FE">
          <w:rPr>
            <w:rFonts w:ascii="Cambria" w:hAnsi="Cambria"/>
            <w:sz w:val="24"/>
            <w:szCs w:val="24"/>
          </w:rPr>
          <w:delText>setup</w:delText>
        </w:r>
        <w:r w:rsidR="00306C9A" w:rsidDel="007A78FE">
          <w:rPr>
            <w:rFonts w:ascii="Cambria" w:hAnsi="Cambria"/>
            <w:sz w:val="24"/>
            <w:szCs w:val="24"/>
          </w:rPr>
          <w:delText xml:space="preserve"> primarily </w:delText>
        </w:r>
        <w:r w:rsidRPr="00CD0D15" w:rsidDel="007A78FE">
          <w:rPr>
            <w:rFonts w:ascii="Cambria" w:hAnsi="Cambria"/>
            <w:sz w:val="24"/>
            <w:szCs w:val="24"/>
          </w:rPr>
          <w:delText>acquir</w:delText>
        </w:r>
        <w:r w:rsidR="00306C9A" w:rsidDel="007A78FE">
          <w:rPr>
            <w:rFonts w:ascii="Cambria" w:hAnsi="Cambria"/>
            <w:sz w:val="24"/>
            <w:szCs w:val="24"/>
          </w:rPr>
          <w:delText>e</w:delText>
        </w:r>
      </w:del>
      <w:ins w:id="248" w:author="Heather Maughan" w:date="2020-09-03T14:06:00Z">
        <w:del w:id="249" w:author="Tara" w:date="2021-12-23T08:02:00Z">
          <w:r w:rsidR="00D653D2" w:rsidDel="007A78FE">
            <w:rPr>
              <w:rFonts w:ascii="Cambria" w:hAnsi="Cambria"/>
              <w:sz w:val="24"/>
              <w:szCs w:val="24"/>
            </w:rPr>
            <w:delText>d</w:delText>
          </w:r>
        </w:del>
      </w:ins>
      <w:del w:id="250" w:author="Tara" w:date="2021-12-23T08:02:00Z">
        <w:r w:rsidR="00306C9A" w:rsidDel="007A78FE">
          <w:rPr>
            <w:rFonts w:ascii="Cambria" w:hAnsi="Cambria"/>
            <w:sz w:val="24"/>
            <w:szCs w:val="24"/>
          </w:rPr>
          <w:delText xml:space="preserve">s </w:delText>
        </w:r>
        <w:r w:rsidRPr="00CD0D15" w:rsidDel="007A78FE">
          <w:rPr>
            <w:rFonts w:ascii="Cambria" w:hAnsi="Cambria"/>
            <w:sz w:val="24"/>
            <w:szCs w:val="24"/>
          </w:rPr>
          <w:delText>the reduced form (</w:delText>
        </w:r>
        <w:r w:rsidRPr="00CD0D15" w:rsidDel="007A78FE">
          <w:rPr>
            <w:rFonts w:ascii="Cambria" w:hAnsi="Cambria"/>
            <w:b/>
            <w:sz w:val="24"/>
            <w:szCs w:val="24"/>
          </w:rPr>
          <w:delText>Fig. S3.2</w:delText>
        </w:r>
        <w:r w:rsidRPr="00CD0D15" w:rsidDel="007A78FE">
          <w:rPr>
            <w:rFonts w:ascii="Cambria" w:hAnsi="Cambria"/>
            <w:sz w:val="24"/>
            <w:szCs w:val="24"/>
          </w:rPr>
          <w:delText xml:space="preserve">). </w:delText>
        </w:r>
      </w:del>
    </w:p>
    <w:p w14:paraId="77D0A9DA" w14:textId="630E3946" w:rsidR="000914C0" w:rsidRPr="00CD0D15" w:rsidRDefault="000914C0" w:rsidP="000914C0">
      <w:pPr>
        <w:spacing w:line="480" w:lineRule="auto"/>
        <w:rPr>
          <w:ins w:id="251" w:author="tara gallagher" w:date="2021-12-31T12:35:00Z"/>
          <w:rFonts w:ascii="Cambria" w:hAnsi="Cambria"/>
          <w:b/>
          <w:bCs/>
          <w:sz w:val="24"/>
          <w:szCs w:val="24"/>
        </w:rPr>
      </w:pPr>
      <w:ins w:id="252" w:author="tara gallagher" w:date="2021-12-31T12:35:00Z">
        <w:r>
          <w:rPr>
            <w:rFonts w:ascii="Cambria" w:hAnsi="Cambria"/>
            <w:b/>
            <w:bCs/>
            <w:sz w:val="24"/>
            <w:szCs w:val="24"/>
          </w:rPr>
          <w:t>FLIM</w:t>
        </w:r>
        <w:r w:rsidRPr="00CD0D15">
          <w:rPr>
            <w:rFonts w:ascii="Cambria" w:hAnsi="Cambria"/>
            <w:b/>
            <w:bCs/>
            <w:sz w:val="24"/>
            <w:szCs w:val="24"/>
          </w:rPr>
          <w:t xml:space="preserve"> characterization of </w:t>
        </w:r>
        <w:r w:rsidRPr="00BE0250">
          <w:rPr>
            <w:rFonts w:ascii="Cambria" w:hAnsi="Cambria"/>
            <w:b/>
            <w:bCs/>
            <w:i/>
            <w:iCs/>
            <w:sz w:val="24"/>
            <w:szCs w:val="24"/>
          </w:rPr>
          <w:t>P. aeruginosa</w:t>
        </w:r>
        <w:r w:rsidRPr="00CD0D15">
          <w:rPr>
            <w:rFonts w:ascii="Cambria" w:hAnsi="Cambria"/>
            <w:b/>
            <w:bCs/>
            <w:sz w:val="24"/>
            <w:szCs w:val="24"/>
          </w:rPr>
          <w:t xml:space="preserve"> fluorophores.</w:t>
        </w:r>
      </w:ins>
    </w:p>
    <w:p w14:paraId="6AF47D34" w14:textId="1657395D" w:rsidR="000914C0" w:rsidRPr="00CD0D15" w:rsidRDefault="000914C0" w:rsidP="00F27C25">
      <w:pPr>
        <w:spacing w:line="480" w:lineRule="auto"/>
        <w:rPr>
          <w:rFonts w:ascii="Cambria" w:hAnsi="Cambria"/>
          <w:sz w:val="24"/>
          <w:szCs w:val="24"/>
        </w:rPr>
      </w:pPr>
    </w:p>
    <w:p w14:paraId="0C185F02" w14:textId="553506C3" w:rsidR="000914C0" w:rsidRDefault="00F27C25" w:rsidP="00F27C25">
      <w:pPr>
        <w:spacing w:line="480" w:lineRule="auto"/>
        <w:rPr>
          <w:ins w:id="253" w:author="tara gallagher" w:date="2021-12-31T12:31:00Z"/>
          <w:rFonts w:ascii="Cambria" w:hAnsi="Cambria"/>
          <w:sz w:val="24"/>
          <w:szCs w:val="24"/>
        </w:rPr>
      </w:pPr>
      <w:r w:rsidRPr="00CD0D15">
        <w:rPr>
          <w:rFonts w:ascii="Cambria" w:hAnsi="Cambria"/>
          <w:sz w:val="24"/>
          <w:szCs w:val="24"/>
        </w:rPr>
        <w:tab/>
      </w:r>
      <w:ins w:id="254" w:author="tara gallagher" w:date="2021-12-31T12:15:00Z">
        <w:r w:rsidR="003A4044">
          <w:rPr>
            <w:rFonts w:ascii="Cambria" w:hAnsi="Cambria"/>
            <w:sz w:val="24"/>
            <w:szCs w:val="24"/>
          </w:rPr>
          <w:t>Based on the spectral analyses, f</w:t>
        </w:r>
      </w:ins>
      <w:ins w:id="255" w:author="tara gallagher" w:date="2021-12-31T12:28:00Z">
        <w:r w:rsidR="00AE3DC2">
          <w:rPr>
            <w:rFonts w:ascii="Cambria" w:hAnsi="Cambria"/>
            <w:sz w:val="24"/>
            <w:szCs w:val="24"/>
          </w:rPr>
          <w:t>our</w:t>
        </w:r>
      </w:ins>
      <w:del w:id="256" w:author="tara gallagher" w:date="2021-12-31T12:11:00Z">
        <w:r w:rsidRPr="00CD0D15" w:rsidDel="00AD2C27">
          <w:rPr>
            <w:rFonts w:ascii="Cambria" w:hAnsi="Cambria"/>
            <w:sz w:val="24"/>
            <w:szCs w:val="24"/>
          </w:rPr>
          <w:delText>Four</w:delText>
        </w:r>
      </w:del>
      <w:del w:id="257" w:author="tara gallagher" w:date="2021-12-31T12:28:00Z">
        <w:r w:rsidRPr="00CD0D15" w:rsidDel="00570DEB">
          <w:rPr>
            <w:rFonts w:ascii="Cambria" w:hAnsi="Cambria"/>
            <w:sz w:val="24"/>
            <w:szCs w:val="24"/>
          </w:rPr>
          <w:delText xml:space="preserve"> of the</w:delText>
        </w:r>
      </w:del>
      <w:r w:rsidRPr="00CD0D15">
        <w:rPr>
          <w:rFonts w:ascii="Cambria" w:hAnsi="Cambria"/>
          <w:sz w:val="24"/>
          <w:szCs w:val="24"/>
        </w:rPr>
        <w:t xml:space="preserve"> </w:t>
      </w:r>
      <w:del w:id="258" w:author="tara gallagher" w:date="2021-12-31T12:27:00Z">
        <w:r w:rsidRPr="00CD0D15" w:rsidDel="00570DEB">
          <w:rPr>
            <w:rFonts w:ascii="Cambria" w:hAnsi="Cambria"/>
            <w:sz w:val="24"/>
            <w:szCs w:val="24"/>
          </w:rPr>
          <w:delText xml:space="preserve">seven </w:delText>
        </w:r>
      </w:del>
      <w:ins w:id="259" w:author="Tara" w:date="2021-12-23T08:03:00Z">
        <w:del w:id="260" w:author="tara gallagher" w:date="2021-12-31T12:28:00Z">
          <w:r w:rsidR="007A78FE" w:rsidDel="00570DEB">
            <w:rPr>
              <w:rFonts w:ascii="Cambria" w:hAnsi="Cambria"/>
              <w:sz w:val="24"/>
              <w:szCs w:val="24"/>
            </w:rPr>
            <w:delText>fluorescent solutions</w:delText>
          </w:r>
        </w:del>
      </w:ins>
      <w:del w:id="261" w:author="tara gallagher" w:date="2021-12-31T12:28:00Z">
        <w:r w:rsidRPr="00CD0D15" w:rsidDel="00570DEB">
          <w:rPr>
            <w:rFonts w:ascii="Cambria" w:hAnsi="Cambria"/>
            <w:sz w:val="24"/>
            <w:szCs w:val="24"/>
          </w:rPr>
          <w:delText>species</w:delText>
        </w:r>
      </w:del>
      <w:ins w:id="262" w:author="tara gallagher" w:date="2021-12-31T12:28:00Z">
        <w:r w:rsidR="00AE3DC2">
          <w:rPr>
            <w:rFonts w:ascii="Cambria" w:hAnsi="Cambria"/>
            <w:sz w:val="24"/>
            <w:szCs w:val="24"/>
          </w:rPr>
          <w:t>fluorophores</w:t>
        </w:r>
      </w:ins>
      <w:r w:rsidRPr="00CD0D15">
        <w:rPr>
          <w:rFonts w:ascii="Cambria" w:hAnsi="Cambria"/>
          <w:sz w:val="24"/>
          <w:szCs w:val="24"/>
        </w:rPr>
        <w:t xml:space="preserve"> </w:t>
      </w:r>
      <w:ins w:id="263" w:author="tara gallagher" w:date="2021-12-31T12:28:00Z">
        <w:r w:rsidR="00570DEB">
          <w:rPr>
            <w:rFonts w:ascii="Cambria" w:hAnsi="Cambria"/>
            <w:sz w:val="24"/>
            <w:szCs w:val="24"/>
          </w:rPr>
          <w:t>can be</w:t>
        </w:r>
      </w:ins>
      <w:ins w:id="264" w:author="tara gallagher" w:date="2021-12-31T12:15:00Z">
        <w:r w:rsidR="003A4044">
          <w:rPr>
            <w:rFonts w:ascii="Cambria" w:hAnsi="Cambria"/>
            <w:sz w:val="24"/>
            <w:szCs w:val="24"/>
          </w:rPr>
          <w:t xml:space="preserve"> </w:t>
        </w:r>
      </w:ins>
      <w:del w:id="265" w:author="tara gallagher" w:date="2021-12-31T12:15:00Z">
        <w:r w:rsidRPr="00CD0D15" w:rsidDel="003A4044">
          <w:rPr>
            <w:rFonts w:ascii="Cambria" w:hAnsi="Cambria"/>
            <w:sz w:val="24"/>
            <w:szCs w:val="24"/>
          </w:rPr>
          <w:delText xml:space="preserve">were </w:delText>
        </w:r>
      </w:del>
      <w:r w:rsidRPr="00CD0D15">
        <w:rPr>
          <w:rFonts w:ascii="Cambria" w:hAnsi="Cambria"/>
          <w:sz w:val="24"/>
          <w:szCs w:val="24"/>
        </w:rPr>
        <w:t xml:space="preserve">captured by </w:t>
      </w:r>
      <w:ins w:id="266" w:author="tara gallagher" w:date="2021-12-31T14:34:00Z">
        <w:r w:rsidR="00247A68">
          <w:rPr>
            <w:rFonts w:ascii="Cambria" w:hAnsi="Cambria"/>
            <w:sz w:val="24"/>
            <w:szCs w:val="24"/>
          </w:rPr>
          <w:t xml:space="preserve">the </w:t>
        </w:r>
      </w:ins>
      <w:del w:id="267" w:author="tara gallagher" w:date="2021-12-31T12:36:00Z">
        <w:r w:rsidRPr="00CD0D15" w:rsidDel="000914C0">
          <w:rPr>
            <w:rFonts w:ascii="Cambria" w:hAnsi="Cambria"/>
            <w:sz w:val="24"/>
            <w:szCs w:val="24"/>
          </w:rPr>
          <w:delText>t</w:delText>
        </w:r>
      </w:del>
      <w:del w:id="268" w:author="tara gallagher" w:date="2021-12-31T12:35:00Z">
        <w:r w:rsidRPr="00CD0D15" w:rsidDel="000914C0">
          <w:rPr>
            <w:rFonts w:ascii="Cambria" w:hAnsi="Cambria"/>
            <w:sz w:val="24"/>
            <w:szCs w:val="24"/>
          </w:rPr>
          <w:delText xml:space="preserve">he </w:delText>
        </w:r>
      </w:del>
      <w:r w:rsidRPr="00CD0D15">
        <w:rPr>
          <w:rFonts w:ascii="Cambria" w:hAnsi="Cambria"/>
          <w:sz w:val="24"/>
          <w:szCs w:val="24"/>
        </w:rPr>
        <w:t xml:space="preserve">FLIM </w:t>
      </w:r>
      <w:del w:id="269" w:author="tara gallagher" w:date="2021-12-31T12:35:00Z">
        <w:r w:rsidRPr="00CD0D15" w:rsidDel="000914C0">
          <w:rPr>
            <w:rFonts w:ascii="Cambria" w:hAnsi="Cambria"/>
            <w:sz w:val="24"/>
            <w:szCs w:val="24"/>
          </w:rPr>
          <w:delText xml:space="preserve">DIVER </w:delText>
        </w:r>
      </w:del>
      <w:r w:rsidRPr="00CD0D15">
        <w:rPr>
          <w:rFonts w:ascii="Cambria" w:hAnsi="Cambria"/>
          <w:sz w:val="24"/>
          <w:szCs w:val="24"/>
        </w:rPr>
        <w:t>acquisition parameters</w:t>
      </w:r>
      <w:ins w:id="270" w:author="tara gallagher" w:date="2021-12-31T14:34:00Z">
        <w:r w:rsidR="00247A68">
          <w:rPr>
            <w:rFonts w:ascii="Cambria" w:hAnsi="Cambria"/>
            <w:sz w:val="24"/>
            <w:szCs w:val="24"/>
          </w:rPr>
          <w:t xml:space="preserve"> used in the downstream experiments</w:t>
        </w:r>
      </w:ins>
      <w:r w:rsidRPr="00CD0D15">
        <w:rPr>
          <w:rFonts w:ascii="Cambria" w:hAnsi="Cambria"/>
          <w:sz w:val="24"/>
          <w:szCs w:val="24"/>
        </w:rPr>
        <w:t xml:space="preserve">, which included </w:t>
      </w:r>
      <w:ins w:id="271" w:author="tara gallagher" w:date="2021-12-31T12:10:00Z">
        <w:r w:rsidR="00AD2C27">
          <w:rPr>
            <w:rFonts w:ascii="Cambria" w:hAnsi="Cambria"/>
            <w:sz w:val="24"/>
            <w:szCs w:val="24"/>
          </w:rPr>
          <w:t xml:space="preserve">a two-photon excitation wavelength of 740 nm and </w:t>
        </w:r>
      </w:ins>
      <w:r w:rsidRPr="00CD0D15">
        <w:rPr>
          <w:rFonts w:ascii="Cambria" w:hAnsi="Cambria"/>
          <w:sz w:val="24"/>
          <w:szCs w:val="24"/>
        </w:rPr>
        <w:t xml:space="preserve">an emission filter targeted towards NADH (400-500 nm): NADH, </w:t>
      </w:r>
      <w:del w:id="272" w:author="tara gallagher" w:date="2021-12-31T12:14:00Z">
        <w:r w:rsidRPr="00CD0D15" w:rsidDel="003A4044">
          <w:rPr>
            <w:rFonts w:ascii="Cambria" w:hAnsi="Cambria"/>
            <w:sz w:val="24"/>
            <w:szCs w:val="24"/>
          </w:rPr>
          <w:delText>enzyme-bound</w:delText>
        </w:r>
      </w:del>
      <w:del w:id="273" w:author="tara gallagher" w:date="2021-12-31T12:15:00Z">
        <w:r w:rsidRPr="00CD0D15" w:rsidDel="003A4044">
          <w:rPr>
            <w:rFonts w:ascii="Cambria" w:hAnsi="Cambria"/>
            <w:sz w:val="24"/>
            <w:szCs w:val="24"/>
          </w:rPr>
          <w:delText xml:space="preserve"> NADH,</w:delText>
        </w:r>
      </w:del>
      <w:del w:id="274" w:author="tara gallagher" w:date="2021-12-31T12:11:00Z">
        <w:r w:rsidRPr="00CD0D15" w:rsidDel="00AD2C27">
          <w:rPr>
            <w:rFonts w:ascii="Cambria" w:hAnsi="Cambria"/>
            <w:sz w:val="24"/>
            <w:szCs w:val="24"/>
          </w:rPr>
          <w:delText xml:space="preserve"> and</w:delText>
        </w:r>
      </w:del>
      <w:del w:id="275" w:author="tara gallagher" w:date="2021-12-31T12:28:00Z">
        <w:r w:rsidRPr="00CD0D15" w:rsidDel="00570DEB">
          <w:rPr>
            <w:rFonts w:ascii="Cambria" w:hAnsi="Cambria"/>
            <w:sz w:val="24"/>
            <w:szCs w:val="24"/>
          </w:rPr>
          <w:delText xml:space="preserve"> </w:delText>
        </w:r>
      </w:del>
      <w:r w:rsidRPr="00CD0D15">
        <w:rPr>
          <w:rFonts w:ascii="Cambria" w:hAnsi="Cambria"/>
          <w:sz w:val="24"/>
          <w:szCs w:val="24"/>
        </w:rPr>
        <w:t>reduced pyocyanin,</w:t>
      </w:r>
      <w:ins w:id="276" w:author="tara gallagher" w:date="2021-12-31T12:11:00Z">
        <w:r w:rsidR="00AD2C27">
          <w:rPr>
            <w:rFonts w:ascii="Cambria" w:hAnsi="Cambria"/>
            <w:sz w:val="24"/>
            <w:szCs w:val="24"/>
          </w:rPr>
          <w:t xml:space="preserve"> 1-hydroxy-phenazine,</w:t>
        </w:r>
      </w:ins>
      <w:r w:rsidRPr="00CD0D15">
        <w:rPr>
          <w:rFonts w:ascii="Cambria" w:hAnsi="Cambria"/>
          <w:sz w:val="24"/>
          <w:szCs w:val="24"/>
        </w:rPr>
        <w:t xml:space="preserve"> and </w:t>
      </w:r>
      <w:del w:id="277" w:author="Tara" w:date="2021-12-23T08:03:00Z">
        <w:r w:rsidRPr="00CD0D15" w:rsidDel="007A78FE">
          <w:rPr>
            <w:rFonts w:ascii="Cambria" w:hAnsi="Cambria"/>
            <w:sz w:val="24"/>
            <w:szCs w:val="24"/>
          </w:rPr>
          <w:delText>apo-</w:delText>
        </w:r>
      </w:del>
      <w:r w:rsidRPr="00CD0D15">
        <w:rPr>
          <w:rFonts w:ascii="Cambria" w:hAnsi="Cambria"/>
          <w:sz w:val="24"/>
          <w:szCs w:val="24"/>
        </w:rPr>
        <w:t>pyoverdine</w:t>
      </w:r>
      <w:ins w:id="278" w:author="tara gallagher" w:date="2021-12-31T12:14:00Z">
        <w:r w:rsidR="003A4044">
          <w:rPr>
            <w:rFonts w:ascii="Cambria" w:hAnsi="Cambria"/>
            <w:sz w:val="24"/>
            <w:szCs w:val="24"/>
          </w:rPr>
          <w:t xml:space="preserve">. </w:t>
        </w:r>
      </w:ins>
      <w:ins w:id="279" w:author="tara gallagher" w:date="2021-12-31T12:38:00Z">
        <w:r w:rsidR="00F5270F">
          <w:rPr>
            <w:rFonts w:ascii="Cambria" w:hAnsi="Cambria"/>
            <w:sz w:val="24"/>
            <w:szCs w:val="24"/>
          </w:rPr>
          <w:t>F</w:t>
        </w:r>
      </w:ins>
      <w:ins w:id="280" w:author="tara gallagher" w:date="2021-12-31T12:28:00Z">
        <w:r w:rsidR="00AE3DC2">
          <w:rPr>
            <w:rFonts w:ascii="Cambria" w:hAnsi="Cambria"/>
            <w:sz w:val="24"/>
            <w:szCs w:val="24"/>
          </w:rPr>
          <w:t>luoresce</w:t>
        </w:r>
      </w:ins>
      <w:ins w:id="281" w:author="tara gallagher" w:date="2021-12-31T12:38:00Z">
        <w:r w:rsidR="00F5270F">
          <w:rPr>
            <w:rFonts w:ascii="Cambria" w:hAnsi="Cambria"/>
            <w:sz w:val="24"/>
            <w:szCs w:val="24"/>
          </w:rPr>
          <w:t>nce</w:t>
        </w:r>
      </w:ins>
      <w:ins w:id="282" w:author="tara gallagher" w:date="2021-12-31T12:28:00Z">
        <w:r w:rsidR="00AE3DC2">
          <w:rPr>
            <w:rFonts w:ascii="Cambria" w:hAnsi="Cambria"/>
            <w:sz w:val="24"/>
            <w:szCs w:val="24"/>
          </w:rPr>
          <w:t xml:space="preserve"> lifetime</w:t>
        </w:r>
      </w:ins>
      <w:ins w:id="283" w:author="tara gallagher" w:date="2021-12-31T12:16:00Z">
        <w:r w:rsidR="00BC0AAC" w:rsidRPr="00CD0D15">
          <w:rPr>
            <w:rFonts w:ascii="Cambria" w:hAnsi="Cambria"/>
            <w:sz w:val="24"/>
            <w:szCs w:val="24"/>
          </w:rPr>
          <w:t xml:space="preserve"> </w:t>
        </w:r>
      </w:ins>
      <w:ins w:id="284" w:author="tara gallagher" w:date="2021-12-31T12:17:00Z">
        <w:r w:rsidR="00BC0AAC">
          <w:rPr>
            <w:rFonts w:ascii="Cambria" w:hAnsi="Cambria"/>
            <w:sz w:val="24"/>
            <w:szCs w:val="24"/>
          </w:rPr>
          <w:t xml:space="preserve">can be represented on the phasor, where </w:t>
        </w:r>
        <w:r w:rsidR="00570DEB">
          <w:rPr>
            <w:rFonts w:ascii="Cambria" w:hAnsi="Cambria"/>
            <w:sz w:val="24"/>
            <w:szCs w:val="24"/>
          </w:rPr>
          <w:t>longer lifetime species are located towards the origin (G=0,</w:t>
        </w:r>
      </w:ins>
      <w:ins w:id="285" w:author="tara gallagher" w:date="2021-12-31T12:39:00Z">
        <w:r w:rsidR="00F5270F">
          <w:rPr>
            <w:rFonts w:ascii="Cambria" w:hAnsi="Cambria"/>
            <w:sz w:val="24"/>
            <w:szCs w:val="24"/>
          </w:rPr>
          <w:t xml:space="preserve"> </w:t>
        </w:r>
      </w:ins>
      <w:ins w:id="286" w:author="tara gallagher" w:date="2021-12-31T12:17:00Z">
        <w:r w:rsidR="00570DEB">
          <w:rPr>
            <w:rFonts w:ascii="Cambria" w:hAnsi="Cambria"/>
            <w:sz w:val="24"/>
            <w:szCs w:val="24"/>
          </w:rPr>
          <w:t>S</w:t>
        </w:r>
      </w:ins>
      <w:ins w:id="287" w:author="tara gallagher" w:date="2021-12-31T12:18:00Z">
        <w:r w:rsidR="00570DEB">
          <w:rPr>
            <w:rFonts w:ascii="Cambria" w:hAnsi="Cambria"/>
            <w:sz w:val="24"/>
            <w:szCs w:val="24"/>
          </w:rPr>
          <w:t>=</w:t>
        </w:r>
      </w:ins>
      <w:ins w:id="288" w:author="tara gallagher" w:date="2021-12-31T12:17:00Z">
        <w:r w:rsidR="00570DEB">
          <w:rPr>
            <w:rFonts w:ascii="Cambria" w:hAnsi="Cambria"/>
            <w:sz w:val="24"/>
            <w:szCs w:val="24"/>
          </w:rPr>
          <w:t xml:space="preserve">0) and shorter lifetime species </w:t>
        </w:r>
      </w:ins>
      <w:ins w:id="289" w:author="tara gallagher" w:date="2021-12-31T12:38:00Z">
        <w:r w:rsidR="00F5270F">
          <w:rPr>
            <w:rFonts w:ascii="Cambria" w:hAnsi="Cambria"/>
            <w:sz w:val="24"/>
            <w:szCs w:val="24"/>
          </w:rPr>
          <w:t>are near</w:t>
        </w:r>
      </w:ins>
      <w:ins w:id="290" w:author="tara gallagher" w:date="2021-12-31T12:17:00Z">
        <w:r w:rsidR="00570DEB">
          <w:rPr>
            <w:rFonts w:ascii="Cambria" w:hAnsi="Cambria"/>
            <w:sz w:val="24"/>
            <w:szCs w:val="24"/>
          </w:rPr>
          <w:t xml:space="preserve"> the righthand corner </w:t>
        </w:r>
        <w:r w:rsidR="00570DEB">
          <w:rPr>
            <w:rFonts w:ascii="Cambria" w:hAnsi="Cambria"/>
            <w:sz w:val="24"/>
            <w:szCs w:val="24"/>
          </w:rPr>
          <w:lastRenderedPageBreak/>
          <w:t>(</w:t>
        </w:r>
      </w:ins>
      <w:ins w:id="291" w:author="tara gallagher" w:date="2021-12-31T12:18:00Z">
        <w:r w:rsidR="00570DEB">
          <w:rPr>
            <w:rFonts w:ascii="Cambria" w:hAnsi="Cambria"/>
            <w:sz w:val="24"/>
            <w:szCs w:val="24"/>
          </w:rPr>
          <w:t>G=</w:t>
        </w:r>
      </w:ins>
      <w:ins w:id="292" w:author="tara gallagher" w:date="2021-12-31T12:17:00Z">
        <w:r w:rsidR="00570DEB">
          <w:rPr>
            <w:rFonts w:ascii="Cambria" w:hAnsi="Cambria"/>
            <w:sz w:val="24"/>
            <w:szCs w:val="24"/>
          </w:rPr>
          <w:t>0,</w:t>
        </w:r>
      </w:ins>
      <w:ins w:id="293" w:author="tara gallagher" w:date="2021-12-31T12:39:00Z">
        <w:r w:rsidR="00F5270F">
          <w:rPr>
            <w:rFonts w:ascii="Cambria" w:hAnsi="Cambria"/>
            <w:sz w:val="24"/>
            <w:szCs w:val="24"/>
          </w:rPr>
          <w:t xml:space="preserve"> </w:t>
        </w:r>
      </w:ins>
      <w:ins w:id="294" w:author="tara gallagher" w:date="2021-12-31T12:18:00Z">
        <w:r w:rsidR="00570DEB">
          <w:rPr>
            <w:rFonts w:ascii="Cambria" w:hAnsi="Cambria"/>
            <w:sz w:val="24"/>
            <w:szCs w:val="24"/>
          </w:rPr>
          <w:t>S=</w:t>
        </w:r>
      </w:ins>
      <w:ins w:id="295" w:author="tara gallagher" w:date="2021-12-31T12:17:00Z">
        <w:r w:rsidR="00570DEB">
          <w:rPr>
            <w:rFonts w:ascii="Cambria" w:hAnsi="Cambria"/>
            <w:sz w:val="24"/>
            <w:szCs w:val="24"/>
          </w:rPr>
          <w:t>1)</w:t>
        </w:r>
      </w:ins>
      <w:ins w:id="296" w:author="tara gallagher" w:date="2021-12-31T12:36:00Z">
        <w:r w:rsidR="00F722B3">
          <w:rPr>
            <w:rFonts w:ascii="Cambria" w:hAnsi="Cambria"/>
            <w:sz w:val="24"/>
            <w:szCs w:val="24"/>
          </w:rPr>
          <w:t xml:space="preserve"> (</w:t>
        </w:r>
        <w:r w:rsidR="00F722B3" w:rsidRPr="00F722B3">
          <w:rPr>
            <w:rFonts w:ascii="Cambria" w:hAnsi="Cambria"/>
            <w:b/>
            <w:bCs/>
            <w:sz w:val="24"/>
            <w:szCs w:val="24"/>
            <w:rPrChange w:id="297" w:author="tara gallagher" w:date="2021-12-31T12:36:00Z">
              <w:rPr>
                <w:rFonts w:ascii="Cambria" w:hAnsi="Cambria"/>
                <w:sz w:val="24"/>
                <w:szCs w:val="24"/>
              </w:rPr>
            </w:rPrChange>
          </w:rPr>
          <w:t>Fig. 1</w:t>
        </w:r>
        <w:r w:rsidR="00F722B3">
          <w:rPr>
            <w:rFonts w:ascii="Cambria" w:hAnsi="Cambria"/>
            <w:sz w:val="24"/>
            <w:szCs w:val="24"/>
          </w:rPr>
          <w:t>)</w:t>
        </w:r>
      </w:ins>
      <w:ins w:id="298" w:author="tara gallagher" w:date="2021-12-31T12:18:00Z">
        <w:r w:rsidR="00570DEB">
          <w:rPr>
            <w:rFonts w:ascii="Cambria" w:hAnsi="Cambria"/>
            <w:sz w:val="24"/>
            <w:szCs w:val="24"/>
          </w:rPr>
          <w:t xml:space="preserve">. </w:t>
        </w:r>
      </w:ins>
      <w:ins w:id="299" w:author="tara gallagher" w:date="2021-12-31T12:43:00Z">
        <w:r w:rsidR="00670710">
          <w:rPr>
            <w:rFonts w:ascii="Cambria" w:hAnsi="Cambria"/>
            <w:sz w:val="24"/>
            <w:szCs w:val="24"/>
          </w:rPr>
          <w:t xml:space="preserve">The universal circle </w:t>
        </w:r>
      </w:ins>
      <w:ins w:id="300" w:author="tara gallagher" w:date="2021-12-31T12:44:00Z">
        <w:r w:rsidR="008B63C3">
          <w:rPr>
            <w:rFonts w:ascii="Cambria" w:hAnsi="Cambria"/>
            <w:sz w:val="24"/>
            <w:szCs w:val="24"/>
          </w:rPr>
          <w:t xml:space="preserve">represents single-exponential fluorescence lifetimes. Samples with phasor coordinates within the universal circle </w:t>
        </w:r>
      </w:ins>
      <w:ins w:id="301" w:author="tara gallagher" w:date="2021-12-31T12:45:00Z">
        <w:r w:rsidR="008B63C3">
          <w:rPr>
            <w:rFonts w:ascii="Cambria" w:hAnsi="Cambria"/>
            <w:sz w:val="24"/>
            <w:szCs w:val="24"/>
          </w:rPr>
          <w:t>contain a mix of fluorescent species</w:t>
        </w:r>
      </w:ins>
      <w:ins w:id="302" w:author="tara gallagher" w:date="2021-12-31T12:44:00Z">
        <w:r w:rsidR="008B63C3">
          <w:rPr>
            <w:rFonts w:ascii="Cambria" w:hAnsi="Cambria"/>
            <w:sz w:val="24"/>
            <w:szCs w:val="24"/>
          </w:rPr>
          <w:t xml:space="preserve"> (</w:t>
        </w:r>
        <w:r w:rsidR="008B63C3" w:rsidRPr="008B63C3">
          <w:rPr>
            <w:rFonts w:ascii="Cambria" w:hAnsi="Cambria"/>
            <w:b/>
            <w:bCs/>
            <w:sz w:val="24"/>
            <w:szCs w:val="24"/>
            <w:rPrChange w:id="303" w:author="tara gallagher" w:date="2021-12-31T12:44:00Z">
              <w:rPr>
                <w:rFonts w:ascii="Cambria" w:hAnsi="Cambria"/>
                <w:sz w:val="24"/>
                <w:szCs w:val="24"/>
              </w:rPr>
            </w:rPrChange>
          </w:rPr>
          <w:t>Fig. 1</w:t>
        </w:r>
        <w:r w:rsidR="008B63C3">
          <w:rPr>
            <w:rFonts w:ascii="Cambria" w:hAnsi="Cambria"/>
            <w:sz w:val="24"/>
            <w:szCs w:val="24"/>
          </w:rPr>
          <w:t xml:space="preserve">). </w:t>
        </w:r>
      </w:ins>
      <w:ins w:id="304" w:author="tara gallagher" w:date="2021-12-31T12:38:00Z">
        <w:r w:rsidR="00F5270F">
          <w:rPr>
            <w:rFonts w:ascii="Cambria" w:hAnsi="Cambria"/>
            <w:sz w:val="24"/>
            <w:szCs w:val="24"/>
          </w:rPr>
          <w:t xml:space="preserve">The </w:t>
        </w:r>
      </w:ins>
      <w:ins w:id="305" w:author="tara gallagher" w:date="2021-12-31T12:44:00Z">
        <w:r w:rsidR="008B63C3">
          <w:rPr>
            <w:rFonts w:ascii="Cambria" w:hAnsi="Cambria"/>
            <w:sz w:val="24"/>
            <w:szCs w:val="24"/>
          </w:rPr>
          <w:t>fluorescence</w:t>
        </w:r>
      </w:ins>
      <w:ins w:id="306" w:author="tara gallagher" w:date="2021-12-31T12:42:00Z">
        <w:r w:rsidR="009955B8">
          <w:rPr>
            <w:rFonts w:ascii="Cambria" w:hAnsi="Cambria"/>
            <w:sz w:val="24"/>
            <w:szCs w:val="24"/>
          </w:rPr>
          <w:t xml:space="preserve"> </w:t>
        </w:r>
      </w:ins>
      <w:ins w:id="307" w:author="tara gallagher" w:date="2021-12-31T12:38:00Z">
        <w:r w:rsidR="00F5270F">
          <w:rPr>
            <w:rFonts w:ascii="Cambria" w:hAnsi="Cambria"/>
            <w:sz w:val="24"/>
            <w:szCs w:val="24"/>
          </w:rPr>
          <w:t>lifetime of NADH shifts depending</w:t>
        </w:r>
      </w:ins>
      <w:ins w:id="308" w:author="tara gallagher" w:date="2021-12-31T12:39:00Z">
        <w:r w:rsidR="00F5270F">
          <w:rPr>
            <w:rFonts w:ascii="Cambria" w:hAnsi="Cambria"/>
            <w:sz w:val="24"/>
            <w:szCs w:val="24"/>
          </w:rPr>
          <w:t xml:space="preserve"> on</w:t>
        </w:r>
      </w:ins>
      <w:ins w:id="309" w:author="tara gallagher" w:date="2021-12-31T12:38:00Z">
        <w:r w:rsidR="00F5270F">
          <w:rPr>
            <w:rFonts w:ascii="Cambria" w:hAnsi="Cambria"/>
            <w:sz w:val="24"/>
            <w:szCs w:val="24"/>
          </w:rPr>
          <w:t xml:space="preserve"> </w:t>
        </w:r>
      </w:ins>
      <w:ins w:id="310" w:author="tara gallagher" w:date="2021-12-31T12:42:00Z">
        <w:r w:rsidR="009955B8">
          <w:rPr>
            <w:rFonts w:ascii="Cambria" w:hAnsi="Cambria"/>
            <w:sz w:val="24"/>
            <w:szCs w:val="24"/>
          </w:rPr>
          <w:t xml:space="preserve">local conditions, including </w:t>
        </w:r>
      </w:ins>
      <w:ins w:id="311" w:author="tara gallagher" w:date="2021-12-31T12:38:00Z">
        <w:r w:rsidR="00F5270F">
          <w:rPr>
            <w:rFonts w:ascii="Cambria" w:hAnsi="Cambria"/>
            <w:sz w:val="24"/>
            <w:szCs w:val="24"/>
          </w:rPr>
          <w:t>enzyme interactions</w:t>
        </w:r>
      </w:ins>
      <w:ins w:id="312" w:author="tara gallagher" w:date="2021-12-31T12:39:00Z">
        <w:r w:rsidR="00F5270F">
          <w:rPr>
            <w:rFonts w:ascii="Cambria" w:hAnsi="Cambria"/>
            <w:sz w:val="24"/>
            <w:szCs w:val="24"/>
          </w:rPr>
          <w:t xml:space="preserve">. </w:t>
        </w:r>
      </w:ins>
      <w:ins w:id="313" w:author="tara gallagher" w:date="2021-12-31T12:42:00Z">
        <w:r w:rsidR="009955B8">
          <w:rPr>
            <w:rFonts w:ascii="Cambria" w:hAnsi="Cambria"/>
            <w:sz w:val="24"/>
            <w:szCs w:val="24"/>
          </w:rPr>
          <w:t>For example, t</w:t>
        </w:r>
      </w:ins>
      <w:ins w:id="314" w:author="tara gallagher" w:date="2021-12-31T12:39:00Z">
        <w:r w:rsidR="00F5270F">
          <w:rPr>
            <w:rFonts w:ascii="Cambria" w:hAnsi="Cambria"/>
            <w:sz w:val="24"/>
            <w:szCs w:val="24"/>
          </w:rPr>
          <w:t>he lifetime of free NADH is short (0.4 ns)</w:t>
        </w:r>
      </w:ins>
      <w:ins w:id="315" w:author="tara gallagher" w:date="2021-12-31T12:42:00Z">
        <w:r w:rsidR="009955B8">
          <w:rPr>
            <w:rFonts w:ascii="Cambria" w:hAnsi="Cambria"/>
            <w:sz w:val="24"/>
            <w:szCs w:val="24"/>
          </w:rPr>
          <w:t>, whereas</w:t>
        </w:r>
      </w:ins>
      <w:ins w:id="316" w:author="tara gallagher" w:date="2021-12-31T12:39:00Z">
        <w:r w:rsidR="00F5270F">
          <w:rPr>
            <w:rFonts w:ascii="Cambria" w:hAnsi="Cambria"/>
            <w:sz w:val="24"/>
            <w:szCs w:val="24"/>
          </w:rPr>
          <w:t xml:space="preserve"> the lifetime of enzyme-bound NADH reportedly ranges from </w:t>
        </w:r>
      </w:ins>
      <w:ins w:id="317" w:author="tara gallagher" w:date="2021-12-31T13:05:00Z">
        <w:r w:rsidR="00A85377">
          <w:rPr>
            <w:rFonts w:ascii="Cambria" w:hAnsi="Cambria"/>
            <w:sz w:val="24"/>
            <w:szCs w:val="24"/>
          </w:rPr>
          <w:t>~</w:t>
        </w:r>
      </w:ins>
      <w:ins w:id="318" w:author="tara gallagher" w:date="2021-12-31T12:39:00Z">
        <w:r w:rsidR="00F5270F">
          <w:rPr>
            <w:rFonts w:ascii="Cambria" w:hAnsi="Cambria"/>
            <w:sz w:val="24"/>
            <w:szCs w:val="24"/>
          </w:rPr>
          <w:t>3-8 ns (</w:t>
        </w:r>
        <w:r w:rsidR="00F5270F" w:rsidRPr="00F5270F">
          <w:rPr>
            <w:rFonts w:ascii="Cambria" w:hAnsi="Cambria"/>
            <w:sz w:val="24"/>
            <w:szCs w:val="24"/>
            <w:highlight w:val="yellow"/>
            <w:rPrChange w:id="319" w:author="tara gallagher" w:date="2021-12-31T12:39:00Z">
              <w:rPr>
                <w:rFonts w:ascii="Cambria" w:hAnsi="Cambria"/>
                <w:sz w:val="24"/>
                <w:szCs w:val="24"/>
              </w:rPr>
            </w:rPrChange>
          </w:rPr>
          <w:t>ref</w:t>
        </w:r>
        <w:r w:rsidR="00F5270F">
          <w:rPr>
            <w:rFonts w:ascii="Cambria" w:hAnsi="Cambria"/>
            <w:sz w:val="24"/>
            <w:szCs w:val="24"/>
          </w:rPr>
          <w:t>).</w:t>
        </w:r>
      </w:ins>
      <w:ins w:id="320" w:author="tara gallagher" w:date="2021-12-31T12:40:00Z">
        <w:r w:rsidR="00F5270F">
          <w:rPr>
            <w:rFonts w:ascii="Cambria" w:hAnsi="Cambria"/>
            <w:sz w:val="24"/>
            <w:szCs w:val="24"/>
          </w:rPr>
          <w:t xml:space="preserve"> </w:t>
        </w:r>
      </w:ins>
      <w:ins w:id="321" w:author="tara gallagher" w:date="2021-12-31T12:45:00Z">
        <w:r w:rsidR="00B51C82">
          <w:rPr>
            <w:rFonts w:ascii="Cambria" w:hAnsi="Cambria"/>
            <w:sz w:val="24"/>
            <w:szCs w:val="24"/>
          </w:rPr>
          <w:t>T</w:t>
        </w:r>
      </w:ins>
      <w:ins w:id="322" w:author="tara gallagher" w:date="2021-12-31T12:40:00Z">
        <w:r w:rsidR="00F5270F">
          <w:rPr>
            <w:rFonts w:ascii="Cambria" w:hAnsi="Cambria"/>
            <w:sz w:val="24"/>
            <w:szCs w:val="24"/>
          </w:rPr>
          <w:t>he</w:t>
        </w:r>
      </w:ins>
      <w:ins w:id="323" w:author="tara gallagher" w:date="2021-12-31T12:41:00Z">
        <w:r w:rsidR="000769FD">
          <w:rPr>
            <w:rFonts w:ascii="Cambria" w:hAnsi="Cambria"/>
            <w:sz w:val="24"/>
            <w:szCs w:val="24"/>
          </w:rPr>
          <w:t xml:space="preserve"> </w:t>
        </w:r>
      </w:ins>
      <w:ins w:id="324" w:author="tara gallagher" w:date="2021-12-31T12:42:00Z">
        <w:r w:rsidR="009955B8">
          <w:rPr>
            <w:rFonts w:ascii="Cambria" w:hAnsi="Cambria"/>
            <w:sz w:val="24"/>
            <w:szCs w:val="24"/>
          </w:rPr>
          <w:t>fluorescence</w:t>
        </w:r>
      </w:ins>
      <w:ins w:id="325" w:author="tara gallagher" w:date="2021-12-31T12:40:00Z">
        <w:r w:rsidR="00F5270F">
          <w:rPr>
            <w:rFonts w:ascii="Cambria" w:hAnsi="Cambria"/>
            <w:sz w:val="24"/>
            <w:szCs w:val="24"/>
          </w:rPr>
          <w:t xml:space="preserve"> lifetime of malate dehydrogenase (MDH) bound NADH is depicted on the phasor (lifetime = 3.</w:t>
        </w:r>
      </w:ins>
      <w:ins w:id="326" w:author="tara gallagher" w:date="2021-12-31T13:05:00Z">
        <w:r w:rsidR="00A85377">
          <w:rPr>
            <w:rFonts w:ascii="Cambria" w:hAnsi="Cambria"/>
            <w:sz w:val="24"/>
            <w:szCs w:val="24"/>
          </w:rPr>
          <w:t>2</w:t>
        </w:r>
      </w:ins>
      <w:ins w:id="327" w:author="tara gallagher" w:date="2021-12-31T12:40:00Z">
        <w:r w:rsidR="00F5270F">
          <w:rPr>
            <w:rFonts w:ascii="Cambria" w:hAnsi="Cambria"/>
            <w:sz w:val="24"/>
            <w:szCs w:val="24"/>
          </w:rPr>
          <w:t xml:space="preserve"> ns) (</w:t>
        </w:r>
        <w:r w:rsidR="00F5270F" w:rsidRPr="00F5270F">
          <w:rPr>
            <w:rFonts w:ascii="Cambria" w:hAnsi="Cambria"/>
            <w:sz w:val="24"/>
            <w:szCs w:val="24"/>
            <w:highlight w:val="yellow"/>
            <w:rPrChange w:id="328" w:author="tara gallagher" w:date="2021-12-31T12:40:00Z">
              <w:rPr>
                <w:rFonts w:ascii="Cambria" w:hAnsi="Cambria"/>
                <w:sz w:val="24"/>
                <w:szCs w:val="24"/>
              </w:rPr>
            </w:rPrChange>
          </w:rPr>
          <w:t>ref)</w:t>
        </w:r>
        <w:r w:rsidR="00F5270F">
          <w:rPr>
            <w:rFonts w:ascii="Cambria" w:hAnsi="Cambria"/>
            <w:sz w:val="24"/>
            <w:szCs w:val="24"/>
          </w:rPr>
          <w:t xml:space="preserve">. </w:t>
        </w:r>
      </w:ins>
      <w:ins w:id="329" w:author="tara gallagher" w:date="2021-12-31T14:26:00Z">
        <w:r w:rsidR="009467E1">
          <w:rPr>
            <w:rFonts w:ascii="Cambria" w:hAnsi="Cambria"/>
            <w:sz w:val="24"/>
            <w:szCs w:val="24"/>
          </w:rPr>
          <w:t>T</w:t>
        </w:r>
      </w:ins>
      <w:ins w:id="330" w:author="tara gallagher" w:date="2021-12-31T12:40:00Z">
        <w:r w:rsidR="000769FD">
          <w:rPr>
            <w:rFonts w:ascii="Cambria" w:hAnsi="Cambria"/>
            <w:sz w:val="24"/>
            <w:szCs w:val="24"/>
          </w:rPr>
          <w:t>he</w:t>
        </w:r>
      </w:ins>
      <w:ins w:id="331" w:author="tara gallagher" w:date="2021-12-31T12:41:00Z">
        <w:r w:rsidR="000769FD">
          <w:rPr>
            <w:rFonts w:ascii="Cambria" w:hAnsi="Cambria"/>
            <w:sz w:val="24"/>
            <w:szCs w:val="24"/>
          </w:rPr>
          <w:t xml:space="preserve"> </w:t>
        </w:r>
      </w:ins>
      <w:ins w:id="332" w:author="tara gallagher" w:date="2021-12-31T12:42:00Z">
        <w:r w:rsidR="00670710">
          <w:rPr>
            <w:rFonts w:ascii="Cambria" w:hAnsi="Cambria"/>
            <w:sz w:val="24"/>
            <w:szCs w:val="24"/>
          </w:rPr>
          <w:t xml:space="preserve">fluorescence </w:t>
        </w:r>
      </w:ins>
      <w:ins w:id="333" w:author="tara gallagher" w:date="2021-12-31T12:40:00Z">
        <w:r w:rsidR="000769FD">
          <w:rPr>
            <w:rFonts w:ascii="Cambria" w:hAnsi="Cambria"/>
            <w:sz w:val="24"/>
            <w:szCs w:val="24"/>
          </w:rPr>
          <w:t xml:space="preserve">lifetime </w:t>
        </w:r>
      </w:ins>
      <w:ins w:id="334" w:author="tara gallagher" w:date="2021-12-31T12:41:00Z">
        <w:r w:rsidR="000769FD">
          <w:rPr>
            <w:rFonts w:ascii="Cambria" w:hAnsi="Cambria"/>
            <w:sz w:val="24"/>
            <w:szCs w:val="24"/>
          </w:rPr>
          <w:t xml:space="preserve">of </w:t>
        </w:r>
      </w:ins>
      <w:ins w:id="335" w:author="tara gallagher" w:date="2021-12-31T12:43:00Z">
        <w:r w:rsidR="00670710">
          <w:rPr>
            <w:rFonts w:ascii="Cambria" w:hAnsi="Cambria"/>
            <w:sz w:val="24"/>
            <w:szCs w:val="24"/>
          </w:rPr>
          <w:t xml:space="preserve">reduced </w:t>
        </w:r>
      </w:ins>
      <w:ins w:id="336" w:author="tara gallagher" w:date="2021-12-31T12:41:00Z">
        <w:r w:rsidR="000769FD">
          <w:rPr>
            <w:rFonts w:ascii="Cambria" w:hAnsi="Cambria"/>
            <w:sz w:val="24"/>
            <w:szCs w:val="24"/>
          </w:rPr>
          <w:t>pyocyanin shift</w:t>
        </w:r>
      </w:ins>
      <w:ins w:id="337" w:author="tara gallagher" w:date="2021-12-31T13:05:00Z">
        <w:r w:rsidR="00A85377">
          <w:rPr>
            <w:rFonts w:ascii="Cambria" w:hAnsi="Cambria"/>
            <w:sz w:val="24"/>
            <w:szCs w:val="24"/>
          </w:rPr>
          <w:t>ed</w:t>
        </w:r>
      </w:ins>
      <w:ins w:id="338" w:author="tara gallagher" w:date="2021-12-31T12:41:00Z">
        <w:r w:rsidR="000769FD">
          <w:rPr>
            <w:rFonts w:ascii="Cambria" w:hAnsi="Cambria"/>
            <w:sz w:val="24"/>
            <w:szCs w:val="24"/>
          </w:rPr>
          <w:t xml:space="preserve"> </w:t>
        </w:r>
      </w:ins>
      <w:ins w:id="339" w:author="tara gallagher" w:date="2021-12-31T12:42:00Z">
        <w:r w:rsidR="00670710">
          <w:rPr>
            <w:rFonts w:ascii="Cambria" w:hAnsi="Cambria"/>
            <w:sz w:val="24"/>
            <w:szCs w:val="24"/>
          </w:rPr>
          <w:t xml:space="preserve">depending on local conditions. </w:t>
        </w:r>
      </w:ins>
      <w:ins w:id="340" w:author="tara gallagher" w:date="2021-12-31T12:43:00Z">
        <w:r w:rsidR="00670710">
          <w:rPr>
            <w:rFonts w:ascii="Cambria" w:hAnsi="Cambria"/>
            <w:sz w:val="24"/>
            <w:szCs w:val="24"/>
          </w:rPr>
          <w:t>Specifically, pyocyanin’s fluorescence lifetime</w:t>
        </w:r>
      </w:ins>
      <w:ins w:id="341" w:author="tara gallagher" w:date="2021-12-31T12:45:00Z">
        <w:r w:rsidR="00B51C82">
          <w:rPr>
            <w:rFonts w:ascii="Cambria" w:hAnsi="Cambria"/>
            <w:sz w:val="24"/>
            <w:szCs w:val="24"/>
          </w:rPr>
          <w:t xml:space="preserve"> </w:t>
        </w:r>
      </w:ins>
      <w:ins w:id="342" w:author="tara gallagher" w:date="2021-12-31T15:05:00Z">
        <w:r w:rsidR="007C0B23">
          <w:rPr>
            <w:rFonts w:ascii="Cambria" w:hAnsi="Cambria"/>
            <w:sz w:val="24"/>
            <w:szCs w:val="24"/>
          </w:rPr>
          <w:t>increased</w:t>
        </w:r>
      </w:ins>
      <w:ins w:id="343" w:author="tara gallagher" w:date="2021-12-31T12:45:00Z">
        <w:r w:rsidR="00B51C82">
          <w:rPr>
            <w:rFonts w:ascii="Cambria" w:hAnsi="Cambria"/>
            <w:sz w:val="24"/>
            <w:szCs w:val="24"/>
          </w:rPr>
          <w:t xml:space="preserve"> with increasing concentrations of </w:t>
        </w:r>
      </w:ins>
      <w:ins w:id="344" w:author="tara gallagher" w:date="2021-12-31T14:30:00Z">
        <w:r w:rsidR="00FA1EFA">
          <w:rPr>
            <w:rFonts w:ascii="Cambria" w:hAnsi="Cambria"/>
            <w:sz w:val="24"/>
            <w:szCs w:val="24"/>
          </w:rPr>
          <w:t>TCEP</w:t>
        </w:r>
      </w:ins>
      <w:ins w:id="345" w:author="tara gallagher" w:date="2021-12-31T13:05:00Z">
        <w:r w:rsidR="00A85377">
          <w:rPr>
            <w:rFonts w:ascii="Cambria" w:hAnsi="Cambria"/>
            <w:sz w:val="24"/>
            <w:szCs w:val="24"/>
          </w:rPr>
          <w:t xml:space="preserve"> (</w:t>
        </w:r>
        <w:r w:rsidR="00A85377" w:rsidRPr="00A85377">
          <w:rPr>
            <w:rFonts w:ascii="Cambria" w:hAnsi="Cambria"/>
            <w:sz w:val="24"/>
            <w:szCs w:val="24"/>
            <w:highlight w:val="yellow"/>
            <w:rPrChange w:id="346" w:author="tara gallagher" w:date="2021-12-31T13:05:00Z">
              <w:rPr>
                <w:rFonts w:ascii="Cambria" w:hAnsi="Cambria"/>
                <w:sz w:val="24"/>
                <w:szCs w:val="24"/>
              </w:rPr>
            </w:rPrChange>
          </w:rPr>
          <w:t>Fig. S3, S4)</w:t>
        </w:r>
      </w:ins>
      <w:ins w:id="347" w:author="tara gallagher" w:date="2021-12-31T12:45:00Z">
        <w:r w:rsidR="00B51C82" w:rsidRPr="00A85377">
          <w:rPr>
            <w:rFonts w:ascii="Cambria" w:hAnsi="Cambria"/>
            <w:sz w:val="24"/>
            <w:szCs w:val="24"/>
            <w:highlight w:val="yellow"/>
            <w:rPrChange w:id="348" w:author="tara gallagher" w:date="2021-12-31T13:05:00Z">
              <w:rPr>
                <w:rFonts w:ascii="Cambria" w:hAnsi="Cambria"/>
                <w:sz w:val="24"/>
                <w:szCs w:val="24"/>
              </w:rPr>
            </w:rPrChange>
          </w:rPr>
          <w:t>.</w:t>
        </w:r>
        <w:r w:rsidR="00B51C82">
          <w:rPr>
            <w:rFonts w:ascii="Cambria" w:hAnsi="Cambria"/>
            <w:sz w:val="24"/>
            <w:szCs w:val="24"/>
          </w:rPr>
          <w:t xml:space="preserve"> </w:t>
        </w:r>
      </w:ins>
      <w:ins w:id="349" w:author="tara gallagher" w:date="2021-12-31T14:29:00Z">
        <w:r w:rsidR="00514555">
          <w:rPr>
            <w:rFonts w:ascii="Cambria" w:hAnsi="Cambria"/>
            <w:sz w:val="24"/>
            <w:szCs w:val="24"/>
          </w:rPr>
          <w:t xml:space="preserve">The </w:t>
        </w:r>
      </w:ins>
      <w:ins w:id="350" w:author="tara gallagher" w:date="2021-12-31T14:32:00Z">
        <w:r w:rsidR="00FA1EFA">
          <w:rPr>
            <w:rFonts w:ascii="Cambria" w:hAnsi="Cambria"/>
            <w:sz w:val="24"/>
            <w:szCs w:val="24"/>
          </w:rPr>
          <w:t xml:space="preserve">FLIM </w:t>
        </w:r>
      </w:ins>
      <w:ins w:id="351" w:author="tara gallagher" w:date="2021-12-31T14:29:00Z">
        <w:r w:rsidR="00514555">
          <w:rPr>
            <w:rFonts w:ascii="Cambria" w:hAnsi="Cambria"/>
            <w:sz w:val="24"/>
            <w:szCs w:val="24"/>
          </w:rPr>
          <w:t xml:space="preserve">phasor position of pyocyanin </w:t>
        </w:r>
        <w:r w:rsidR="00FA1EFA">
          <w:rPr>
            <w:rFonts w:ascii="Cambria" w:hAnsi="Cambria"/>
            <w:sz w:val="24"/>
            <w:szCs w:val="24"/>
          </w:rPr>
          <w:t xml:space="preserve">was nearly on the universal circle </w:t>
        </w:r>
      </w:ins>
      <w:ins w:id="352" w:author="tara gallagher" w:date="2021-12-31T14:30:00Z">
        <w:r w:rsidR="00FA1EFA">
          <w:rPr>
            <w:rFonts w:ascii="Cambria" w:hAnsi="Cambria"/>
            <w:sz w:val="24"/>
            <w:szCs w:val="24"/>
          </w:rPr>
          <w:t xml:space="preserve">after </w:t>
        </w:r>
      </w:ins>
      <w:ins w:id="353" w:author="tara gallagher" w:date="2021-12-31T15:06:00Z">
        <w:r w:rsidR="007C0B23">
          <w:rPr>
            <w:rFonts w:ascii="Cambria" w:hAnsi="Cambria"/>
            <w:sz w:val="24"/>
            <w:szCs w:val="24"/>
          </w:rPr>
          <w:t>a</w:t>
        </w:r>
      </w:ins>
      <w:ins w:id="354" w:author="tara gallagher" w:date="2021-12-31T14:30:00Z">
        <w:r w:rsidR="00FA1EFA">
          <w:rPr>
            <w:rFonts w:ascii="Cambria" w:hAnsi="Cambria"/>
            <w:sz w:val="24"/>
            <w:szCs w:val="24"/>
          </w:rPr>
          <w:t xml:space="preserve"> 1:1 ratio of TCEP</w:t>
        </w:r>
      </w:ins>
      <w:ins w:id="355" w:author="tara gallagher" w:date="2021-12-31T14:31:00Z">
        <w:r w:rsidR="00FA1EFA">
          <w:rPr>
            <w:rFonts w:ascii="Cambria" w:hAnsi="Cambria"/>
            <w:sz w:val="24"/>
            <w:szCs w:val="24"/>
          </w:rPr>
          <w:t xml:space="preserve">. </w:t>
        </w:r>
      </w:ins>
      <w:ins w:id="356" w:author="tara gallagher" w:date="2021-12-31T14:32:00Z">
        <w:r w:rsidR="00FA1EFA">
          <w:rPr>
            <w:rFonts w:ascii="Cambria" w:hAnsi="Cambria"/>
            <w:sz w:val="24"/>
            <w:szCs w:val="24"/>
          </w:rPr>
          <w:t>While the</w:t>
        </w:r>
      </w:ins>
      <w:ins w:id="357" w:author="tara gallagher" w:date="2021-12-31T14:31:00Z">
        <w:r w:rsidR="00FA1EFA">
          <w:rPr>
            <w:rFonts w:ascii="Cambria" w:hAnsi="Cambria"/>
            <w:sz w:val="24"/>
            <w:szCs w:val="24"/>
          </w:rPr>
          <w:t xml:space="preserve"> pyocyanin solution</w:t>
        </w:r>
      </w:ins>
      <w:ins w:id="358" w:author="tara gallagher" w:date="2021-12-31T14:32:00Z">
        <w:r w:rsidR="00FA1EFA">
          <w:rPr>
            <w:rFonts w:ascii="Cambria" w:hAnsi="Cambria"/>
            <w:sz w:val="24"/>
            <w:szCs w:val="24"/>
          </w:rPr>
          <w:t>s</w:t>
        </w:r>
      </w:ins>
      <w:ins w:id="359" w:author="tara gallagher" w:date="2021-12-31T14:31:00Z">
        <w:r w:rsidR="00FA1EFA">
          <w:rPr>
            <w:rFonts w:ascii="Cambria" w:hAnsi="Cambria"/>
            <w:sz w:val="24"/>
            <w:szCs w:val="24"/>
          </w:rPr>
          <w:t xml:space="preserve"> </w:t>
        </w:r>
      </w:ins>
      <w:ins w:id="360" w:author="tara gallagher" w:date="2021-12-31T15:06:00Z">
        <w:r w:rsidR="007C0B23">
          <w:rPr>
            <w:rFonts w:ascii="Cambria" w:hAnsi="Cambria"/>
            <w:sz w:val="24"/>
            <w:szCs w:val="24"/>
          </w:rPr>
          <w:t xml:space="preserve">likely </w:t>
        </w:r>
      </w:ins>
      <w:ins w:id="361" w:author="tara gallagher" w:date="2021-12-31T14:33:00Z">
        <w:r w:rsidR="00FA1EFA">
          <w:rPr>
            <w:rFonts w:ascii="Cambria" w:hAnsi="Cambria"/>
            <w:sz w:val="24"/>
            <w:szCs w:val="24"/>
          </w:rPr>
          <w:t>contain a mix of reduced</w:t>
        </w:r>
        <w:r w:rsidR="00247A68">
          <w:rPr>
            <w:rFonts w:ascii="Cambria" w:hAnsi="Cambria"/>
            <w:sz w:val="24"/>
            <w:szCs w:val="24"/>
          </w:rPr>
          <w:t xml:space="preserve">, </w:t>
        </w:r>
        <w:proofErr w:type="gramStart"/>
        <w:r w:rsidR="00247A68">
          <w:rPr>
            <w:rFonts w:ascii="Cambria" w:hAnsi="Cambria"/>
            <w:sz w:val="24"/>
            <w:szCs w:val="24"/>
          </w:rPr>
          <w:t>oxidized</w:t>
        </w:r>
        <w:proofErr w:type="gramEnd"/>
        <w:r w:rsidR="00247A68">
          <w:rPr>
            <w:rFonts w:ascii="Cambria" w:hAnsi="Cambria"/>
            <w:sz w:val="24"/>
            <w:szCs w:val="24"/>
          </w:rPr>
          <w:t xml:space="preserve"> and</w:t>
        </w:r>
        <w:r w:rsidR="00FA1EFA">
          <w:rPr>
            <w:rFonts w:ascii="Cambria" w:hAnsi="Cambria"/>
            <w:sz w:val="24"/>
            <w:szCs w:val="24"/>
          </w:rPr>
          <w:t xml:space="preserve"> radical forms, </w:t>
        </w:r>
      </w:ins>
      <w:ins w:id="362" w:author="tara gallagher" w:date="2021-12-31T14:31:00Z">
        <w:r w:rsidR="00FA1EFA">
          <w:rPr>
            <w:rFonts w:ascii="Cambria" w:hAnsi="Cambria"/>
            <w:sz w:val="24"/>
            <w:szCs w:val="24"/>
          </w:rPr>
          <w:t>the</w:t>
        </w:r>
      </w:ins>
      <w:ins w:id="363" w:author="tara gallagher" w:date="2021-12-31T14:33:00Z">
        <w:r w:rsidR="00FA1EFA">
          <w:rPr>
            <w:rFonts w:ascii="Cambria" w:hAnsi="Cambria"/>
            <w:sz w:val="24"/>
            <w:szCs w:val="24"/>
          </w:rPr>
          <w:t xml:space="preserve"> spectral and phasor data suggest the</w:t>
        </w:r>
      </w:ins>
      <w:ins w:id="364" w:author="tara gallagher" w:date="2021-12-31T14:31:00Z">
        <w:r w:rsidR="00FA1EFA">
          <w:rPr>
            <w:rFonts w:ascii="Cambria" w:hAnsi="Cambria"/>
            <w:sz w:val="24"/>
            <w:szCs w:val="24"/>
          </w:rPr>
          <w:t xml:space="preserve"> </w:t>
        </w:r>
      </w:ins>
      <w:ins w:id="365" w:author="tara gallagher" w:date="2021-12-31T14:32:00Z">
        <w:r w:rsidR="00FA1EFA">
          <w:rPr>
            <w:rFonts w:ascii="Cambria" w:hAnsi="Cambria"/>
            <w:sz w:val="24"/>
            <w:szCs w:val="24"/>
          </w:rPr>
          <w:t>FLIM settings</w:t>
        </w:r>
      </w:ins>
      <w:ins w:id="366" w:author="tara gallagher" w:date="2021-12-31T14:33:00Z">
        <w:r w:rsidR="00FA1EFA">
          <w:rPr>
            <w:rFonts w:ascii="Cambria" w:hAnsi="Cambria"/>
            <w:sz w:val="24"/>
            <w:szCs w:val="24"/>
          </w:rPr>
          <w:t xml:space="preserve"> (400-500 nm emission filter)</w:t>
        </w:r>
      </w:ins>
      <w:ins w:id="367" w:author="tara gallagher" w:date="2021-12-31T14:32:00Z">
        <w:r w:rsidR="00FA1EFA">
          <w:rPr>
            <w:rFonts w:ascii="Cambria" w:hAnsi="Cambria"/>
            <w:sz w:val="24"/>
            <w:szCs w:val="24"/>
          </w:rPr>
          <w:t xml:space="preserve"> </w:t>
        </w:r>
      </w:ins>
      <w:ins w:id="368" w:author="tara gallagher" w:date="2021-12-31T14:33:00Z">
        <w:r w:rsidR="00FA1EFA">
          <w:rPr>
            <w:rFonts w:ascii="Cambria" w:hAnsi="Cambria"/>
            <w:sz w:val="24"/>
            <w:szCs w:val="24"/>
          </w:rPr>
          <w:t xml:space="preserve">captured </w:t>
        </w:r>
      </w:ins>
      <w:ins w:id="369" w:author="tara gallagher" w:date="2021-12-31T15:06:00Z">
        <w:r w:rsidR="007C0B23">
          <w:rPr>
            <w:rFonts w:ascii="Cambria" w:hAnsi="Cambria"/>
            <w:sz w:val="24"/>
            <w:szCs w:val="24"/>
          </w:rPr>
          <w:t>one form.</w:t>
        </w:r>
      </w:ins>
    </w:p>
    <w:p w14:paraId="3C53EC75" w14:textId="657917F3" w:rsidR="00F27C25" w:rsidRPr="00CD0D15" w:rsidRDefault="00F27C25" w:rsidP="00F27C25">
      <w:pPr>
        <w:spacing w:line="480" w:lineRule="auto"/>
        <w:rPr>
          <w:rFonts w:ascii="Cambria" w:hAnsi="Cambria"/>
          <w:sz w:val="24"/>
          <w:szCs w:val="24"/>
        </w:rPr>
      </w:pPr>
      <w:del w:id="370" w:author="tara gallagher" w:date="2021-12-31T12:14:00Z">
        <w:r w:rsidRPr="00CD0D15" w:rsidDel="003A4044">
          <w:rPr>
            <w:rFonts w:ascii="Cambria" w:hAnsi="Cambria"/>
            <w:sz w:val="24"/>
            <w:szCs w:val="24"/>
          </w:rPr>
          <w:delText xml:space="preserve"> (</w:delText>
        </w:r>
        <w:r w:rsidRPr="007A78FE" w:rsidDel="003A4044">
          <w:rPr>
            <w:rFonts w:ascii="Cambria" w:hAnsi="Cambria"/>
            <w:b/>
            <w:sz w:val="24"/>
            <w:szCs w:val="24"/>
            <w:highlight w:val="yellow"/>
            <w:rPrChange w:id="371" w:author="Tara" w:date="2021-12-23T08:03:00Z">
              <w:rPr>
                <w:rFonts w:ascii="Cambria" w:hAnsi="Cambria"/>
                <w:b/>
                <w:sz w:val="24"/>
                <w:szCs w:val="24"/>
              </w:rPr>
            </w:rPrChange>
          </w:rPr>
          <w:delText>Fig.</w:delText>
        </w:r>
      </w:del>
      <w:del w:id="372" w:author="tara gallagher" w:date="2021-12-31T12:11:00Z">
        <w:r w:rsidRPr="007A78FE" w:rsidDel="00AD2C27">
          <w:rPr>
            <w:rFonts w:ascii="Cambria" w:hAnsi="Cambria"/>
            <w:b/>
            <w:sz w:val="24"/>
            <w:szCs w:val="24"/>
            <w:highlight w:val="yellow"/>
            <w:rPrChange w:id="373" w:author="Tara" w:date="2021-12-23T08:03:00Z">
              <w:rPr>
                <w:rFonts w:ascii="Cambria" w:hAnsi="Cambria"/>
                <w:b/>
                <w:sz w:val="24"/>
                <w:szCs w:val="24"/>
              </w:rPr>
            </w:rPrChange>
          </w:rPr>
          <w:delText xml:space="preserve"> S3.1</w:delText>
        </w:r>
      </w:del>
      <w:del w:id="374" w:author="tara gallagher" w:date="2021-12-31T12:14:00Z">
        <w:r w:rsidRPr="00CD0D15" w:rsidDel="003A4044">
          <w:rPr>
            <w:rFonts w:ascii="Cambria" w:hAnsi="Cambria"/>
            <w:sz w:val="24"/>
            <w:szCs w:val="24"/>
          </w:rPr>
          <w:delText xml:space="preserve">). </w:delText>
        </w:r>
      </w:del>
      <w:ins w:id="375" w:author="tara gallagher" w:date="2021-12-31T14:26:00Z">
        <w:r w:rsidR="004C0C23">
          <w:rPr>
            <w:rFonts w:ascii="Cambria" w:hAnsi="Cambria"/>
            <w:sz w:val="24"/>
            <w:szCs w:val="24"/>
          </w:rPr>
          <w:t xml:space="preserve">Worth noting, </w:t>
        </w:r>
      </w:ins>
      <w:del w:id="376" w:author="tara gallagher" w:date="2021-12-31T12:16:00Z">
        <w:r w:rsidRPr="00CD0D15" w:rsidDel="00BC0AAC">
          <w:rPr>
            <w:rFonts w:ascii="Cambria" w:hAnsi="Cambria"/>
            <w:sz w:val="24"/>
            <w:szCs w:val="24"/>
          </w:rPr>
          <w:delText xml:space="preserve">The FLIM </w:delText>
        </w:r>
      </w:del>
      <w:del w:id="377" w:author="tara gallagher" w:date="2021-12-31T12:11:00Z">
        <w:r w:rsidRPr="00CD0D15" w:rsidDel="00AD2C27">
          <w:rPr>
            <w:rFonts w:ascii="Cambria" w:hAnsi="Cambria"/>
            <w:sz w:val="24"/>
            <w:szCs w:val="24"/>
          </w:rPr>
          <w:delText xml:space="preserve">and HIM </w:delText>
        </w:r>
      </w:del>
      <w:del w:id="378" w:author="tara gallagher" w:date="2021-12-31T12:16:00Z">
        <w:r w:rsidRPr="00CD0D15" w:rsidDel="00BC0AAC">
          <w:rPr>
            <w:rFonts w:ascii="Cambria" w:hAnsi="Cambria"/>
            <w:sz w:val="24"/>
            <w:szCs w:val="24"/>
          </w:rPr>
          <w:delText>phasor components for the</w:delText>
        </w:r>
      </w:del>
      <w:del w:id="379" w:author="tara gallagher" w:date="2021-12-31T12:11:00Z">
        <w:r w:rsidRPr="00CD0D15" w:rsidDel="00AD2C27">
          <w:rPr>
            <w:rFonts w:ascii="Cambria" w:hAnsi="Cambria"/>
            <w:sz w:val="24"/>
            <w:szCs w:val="24"/>
          </w:rPr>
          <w:delText xml:space="preserve"> pure</w:delText>
        </w:r>
      </w:del>
      <w:del w:id="380" w:author="tara gallagher" w:date="2021-12-31T12:16:00Z">
        <w:r w:rsidRPr="00CD0D15" w:rsidDel="00BC0AAC">
          <w:rPr>
            <w:rFonts w:ascii="Cambria" w:hAnsi="Cambria"/>
            <w:sz w:val="24"/>
            <w:szCs w:val="24"/>
          </w:rPr>
          <w:delText xml:space="preserve"> fluorescent s</w:delText>
        </w:r>
      </w:del>
      <w:del w:id="381" w:author="tara gallagher" w:date="2021-12-31T12:11:00Z">
        <w:r w:rsidRPr="00CD0D15" w:rsidDel="00AD2C27">
          <w:rPr>
            <w:rFonts w:ascii="Cambria" w:hAnsi="Cambria"/>
            <w:sz w:val="24"/>
            <w:szCs w:val="24"/>
          </w:rPr>
          <w:delText>pecies</w:delText>
        </w:r>
      </w:del>
      <w:del w:id="382" w:author="tara gallagher" w:date="2021-12-31T12:16:00Z">
        <w:r w:rsidRPr="00CD0D15" w:rsidDel="00BC0AAC">
          <w:rPr>
            <w:rFonts w:ascii="Cambria" w:hAnsi="Cambria"/>
            <w:sz w:val="24"/>
            <w:szCs w:val="24"/>
          </w:rPr>
          <w:delText xml:space="preserve"> were determined</w:delText>
        </w:r>
        <w:r w:rsidR="002500B8" w:rsidDel="00BC0AAC">
          <w:rPr>
            <w:rFonts w:ascii="Cambria" w:hAnsi="Cambria"/>
            <w:sz w:val="24"/>
            <w:szCs w:val="24"/>
          </w:rPr>
          <w:delText>,</w:delText>
        </w:r>
      </w:del>
      <w:ins w:id="383" w:author="tara gallagher" w:date="2021-12-31T14:26:00Z">
        <w:r w:rsidR="004C0C23">
          <w:rPr>
            <w:rFonts w:ascii="Cambria" w:hAnsi="Cambria"/>
            <w:sz w:val="24"/>
            <w:szCs w:val="24"/>
          </w:rPr>
          <w:t xml:space="preserve">reduced </w:t>
        </w:r>
      </w:ins>
      <w:del w:id="384" w:author="tara gallagher" w:date="2021-12-31T12:16:00Z">
        <w:r w:rsidR="002500B8" w:rsidDel="00BC0AAC">
          <w:rPr>
            <w:rFonts w:ascii="Cambria" w:hAnsi="Cambria"/>
            <w:sz w:val="24"/>
            <w:szCs w:val="24"/>
          </w:rPr>
          <w:delText xml:space="preserve"> </w:delText>
        </w:r>
      </w:del>
      <w:del w:id="385" w:author="tara gallagher" w:date="2021-12-31T14:26:00Z">
        <w:r w:rsidR="002500B8" w:rsidDel="004C0C23">
          <w:rPr>
            <w:rFonts w:ascii="Cambria" w:hAnsi="Cambria"/>
            <w:sz w:val="24"/>
            <w:szCs w:val="24"/>
          </w:rPr>
          <w:delText xml:space="preserve">and </w:delText>
        </w:r>
      </w:del>
      <w:r w:rsidR="002500B8">
        <w:rPr>
          <w:rFonts w:ascii="Cambria" w:hAnsi="Cambria"/>
          <w:sz w:val="24"/>
          <w:szCs w:val="24"/>
        </w:rPr>
        <w:t xml:space="preserve">pyocyanin had a </w:t>
      </w:r>
      <w:del w:id="386" w:author="tara gallagher" w:date="2021-12-31T15:12:00Z">
        <w:r w:rsidR="002500B8" w:rsidDel="0097042D">
          <w:rPr>
            <w:rFonts w:ascii="Cambria" w:hAnsi="Cambria"/>
            <w:sz w:val="24"/>
            <w:szCs w:val="24"/>
          </w:rPr>
          <w:delText xml:space="preserve">distinct FLIM </w:delText>
        </w:r>
      </w:del>
      <w:del w:id="387" w:author="tara gallagher" w:date="2021-12-31T12:11:00Z">
        <w:r w:rsidR="002500B8" w:rsidDel="00AD2C27">
          <w:rPr>
            <w:rFonts w:ascii="Cambria" w:hAnsi="Cambria"/>
            <w:sz w:val="24"/>
            <w:szCs w:val="24"/>
          </w:rPr>
          <w:delText>and HIM phasor</w:delText>
        </w:r>
      </w:del>
      <w:ins w:id="388" w:author="tara gallagher" w:date="2021-12-31T12:11:00Z">
        <w:r w:rsidR="00AD2C27">
          <w:rPr>
            <w:rFonts w:ascii="Cambria" w:hAnsi="Cambria"/>
            <w:sz w:val="24"/>
            <w:szCs w:val="24"/>
          </w:rPr>
          <w:t>phasor</w:t>
        </w:r>
      </w:ins>
      <w:r w:rsidR="002500B8">
        <w:rPr>
          <w:rFonts w:ascii="Cambria" w:hAnsi="Cambria"/>
          <w:sz w:val="24"/>
          <w:szCs w:val="24"/>
        </w:rPr>
        <w:t xml:space="preserve"> </w:t>
      </w:r>
      <w:del w:id="389" w:author="tara gallagher" w:date="2021-12-31T15:12:00Z">
        <w:r w:rsidR="002500B8" w:rsidDel="0097042D">
          <w:rPr>
            <w:rFonts w:ascii="Cambria" w:hAnsi="Cambria"/>
            <w:sz w:val="24"/>
            <w:szCs w:val="24"/>
          </w:rPr>
          <w:delText>signature</w:delText>
        </w:r>
      </w:del>
      <w:ins w:id="390" w:author="tara gallagher" w:date="2021-12-31T15:12:00Z">
        <w:r w:rsidR="0097042D">
          <w:rPr>
            <w:rFonts w:ascii="Cambria" w:hAnsi="Cambria"/>
            <w:sz w:val="24"/>
            <w:szCs w:val="24"/>
          </w:rPr>
          <w:t xml:space="preserve">position distinct </w:t>
        </w:r>
      </w:ins>
      <w:ins w:id="391" w:author="tara gallagher" w:date="2021-12-31T12:13:00Z">
        <w:r w:rsidR="003A4044">
          <w:rPr>
            <w:rFonts w:ascii="Cambria" w:hAnsi="Cambria"/>
            <w:sz w:val="24"/>
            <w:szCs w:val="24"/>
          </w:rPr>
          <w:t>from the other fluor</w:t>
        </w:r>
      </w:ins>
      <w:ins w:id="392" w:author="tara gallagher" w:date="2021-12-31T15:11:00Z">
        <w:r w:rsidR="008B2161">
          <w:rPr>
            <w:rFonts w:ascii="Cambria" w:hAnsi="Cambria"/>
            <w:sz w:val="24"/>
            <w:szCs w:val="24"/>
          </w:rPr>
          <w:t>ophores</w:t>
        </w:r>
      </w:ins>
      <w:ins w:id="393" w:author="tara gallagher" w:date="2021-12-31T12:13:00Z">
        <w:r w:rsidR="003A4044">
          <w:rPr>
            <w:rFonts w:ascii="Cambria" w:hAnsi="Cambria"/>
            <w:sz w:val="24"/>
            <w:szCs w:val="24"/>
          </w:rPr>
          <w:t xml:space="preserve"> </w:t>
        </w:r>
      </w:ins>
      <w:r w:rsidRPr="00CD0D15">
        <w:rPr>
          <w:rFonts w:ascii="Cambria" w:hAnsi="Cambria"/>
          <w:sz w:val="24"/>
          <w:szCs w:val="24"/>
        </w:rPr>
        <w:t xml:space="preserve"> (</w:t>
      </w:r>
      <w:r w:rsidRPr="00CD0D15">
        <w:rPr>
          <w:rFonts w:ascii="Cambria" w:hAnsi="Cambria"/>
          <w:b/>
          <w:sz w:val="24"/>
          <w:szCs w:val="24"/>
        </w:rPr>
        <w:t xml:space="preserve">Fig. </w:t>
      </w:r>
      <w:del w:id="394" w:author="tara gallagher" w:date="2021-12-31T12:11:00Z">
        <w:r w:rsidRPr="00CD0D15" w:rsidDel="00AD2C27">
          <w:rPr>
            <w:rFonts w:ascii="Cambria" w:hAnsi="Cambria"/>
            <w:b/>
            <w:sz w:val="24"/>
            <w:szCs w:val="24"/>
          </w:rPr>
          <w:delText>3.</w:delText>
        </w:r>
      </w:del>
      <w:r w:rsidRPr="00CD0D15">
        <w:rPr>
          <w:rFonts w:ascii="Cambria" w:hAnsi="Cambria"/>
          <w:b/>
          <w:sz w:val="24"/>
          <w:szCs w:val="24"/>
        </w:rPr>
        <w:t>2</w:t>
      </w:r>
      <w:r w:rsidRPr="00CD0D15">
        <w:rPr>
          <w:rFonts w:ascii="Cambria" w:hAnsi="Cambria"/>
          <w:sz w:val="24"/>
          <w:szCs w:val="24"/>
        </w:rPr>
        <w:t xml:space="preserve">). </w:t>
      </w:r>
      <w:del w:id="395" w:author="tara gallagher" w:date="2021-12-31T12:11:00Z">
        <w:r w:rsidRPr="00CD0D15" w:rsidDel="00AD2C27">
          <w:rPr>
            <w:rFonts w:ascii="Cambria" w:hAnsi="Cambria"/>
            <w:sz w:val="24"/>
            <w:szCs w:val="24"/>
          </w:rPr>
          <w:delText>To compare the detected fluorescent species across both methods, the HIM spectral window was truncated to 410-500 nm to exclude measurements of species not captured with our FLIM acquisition settings (</w:delText>
        </w:r>
        <w:r w:rsidRPr="00CD0D15" w:rsidDel="00AD2C27">
          <w:rPr>
            <w:rFonts w:ascii="Cambria" w:hAnsi="Cambria"/>
            <w:b/>
            <w:sz w:val="24"/>
            <w:szCs w:val="24"/>
          </w:rPr>
          <w:delText>Fig. S1</w:delText>
        </w:r>
        <w:r w:rsidRPr="00CD0D15" w:rsidDel="00AD2C27">
          <w:rPr>
            <w:rFonts w:ascii="Cambria" w:hAnsi="Cambria"/>
            <w:sz w:val="24"/>
            <w:szCs w:val="24"/>
          </w:rPr>
          <w:delText xml:space="preserve">). </w:delText>
        </w:r>
      </w:del>
    </w:p>
    <w:p w14:paraId="7AA32B3A" w14:textId="77777777" w:rsidR="00F27C25" w:rsidRPr="00CD0D15" w:rsidRDefault="00F27C25" w:rsidP="00F27C25">
      <w:pPr>
        <w:spacing w:line="480" w:lineRule="auto"/>
        <w:rPr>
          <w:rFonts w:ascii="Cambria" w:hAnsi="Cambria"/>
          <w:sz w:val="24"/>
          <w:szCs w:val="24"/>
        </w:rPr>
      </w:pPr>
    </w:p>
    <w:p w14:paraId="0F21A743" w14:textId="75DF543B" w:rsidR="00F767AC" w:rsidRPr="00CD0D15" w:rsidDel="00D63B6D" w:rsidRDefault="00D63B6D" w:rsidP="00F767AC">
      <w:pPr>
        <w:spacing w:line="480" w:lineRule="auto"/>
        <w:rPr>
          <w:del w:id="396" w:author="tara gallagher" w:date="2021-12-31T15:30:00Z"/>
          <w:moveTo w:id="397" w:author="tara gallagher" w:date="2021-12-31T12:12:00Z"/>
          <w:rFonts w:ascii="Cambria" w:hAnsi="Cambria"/>
          <w:b/>
          <w:bCs/>
          <w:sz w:val="24"/>
          <w:szCs w:val="24"/>
        </w:rPr>
      </w:pPr>
      <w:ins w:id="398" w:author="tara gallagher" w:date="2021-12-31T15:31:00Z">
        <w:r>
          <w:rPr>
            <w:rFonts w:ascii="Cambria" w:hAnsi="Cambria"/>
            <w:b/>
            <w:bCs/>
            <w:sz w:val="24"/>
            <w:szCs w:val="24"/>
          </w:rPr>
          <w:t xml:space="preserve">Fluorescence lifetime </w:t>
        </w:r>
      </w:ins>
      <w:ins w:id="399" w:author="tara gallagher" w:date="2021-12-31T15:32:00Z">
        <w:r>
          <w:rPr>
            <w:rFonts w:ascii="Cambria" w:hAnsi="Cambria"/>
            <w:b/>
            <w:bCs/>
            <w:sz w:val="24"/>
            <w:szCs w:val="24"/>
          </w:rPr>
          <w:t>throughout</w:t>
        </w:r>
      </w:ins>
      <w:ins w:id="400" w:author="tara gallagher" w:date="2021-12-31T15:31:00Z">
        <w:r>
          <w:rPr>
            <w:rFonts w:ascii="Cambria" w:hAnsi="Cambria"/>
            <w:b/>
            <w:bCs/>
            <w:sz w:val="24"/>
            <w:szCs w:val="24"/>
          </w:rPr>
          <w:t xml:space="preserve"> a biofilm</w:t>
        </w:r>
      </w:ins>
      <w:moveToRangeStart w:id="401" w:author="tara gallagher" w:date="2021-12-31T12:12:00Z" w:name="move91845154"/>
      <w:moveTo w:id="402" w:author="tara gallagher" w:date="2021-12-31T12:12:00Z">
        <w:del w:id="403" w:author="tara gallagher" w:date="2021-12-31T15:30:00Z">
          <w:r w:rsidR="00F767AC" w:rsidRPr="00CD0D15" w:rsidDel="00D63B6D">
            <w:rPr>
              <w:rFonts w:ascii="Cambria" w:hAnsi="Cambria"/>
              <w:b/>
              <w:bCs/>
              <w:sz w:val="24"/>
              <w:szCs w:val="24"/>
            </w:rPr>
            <w:delText xml:space="preserve">Fluorescence lifetime and pyocyanin measurements throughout </w:delText>
          </w:r>
          <w:r w:rsidR="00F767AC" w:rsidRPr="00CD0D15" w:rsidDel="00D63B6D">
            <w:rPr>
              <w:rFonts w:ascii="Cambria" w:hAnsi="Cambria"/>
              <w:b/>
              <w:bCs/>
              <w:i/>
              <w:sz w:val="24"/>
              <w:szCs w:val="24"/>
            </w:rPr>
            <w:delText>P. aeruginosa</w:delText>
          </w:r>
          <w:r w:rsidR="00F767AC" w:rsidRPr="00CD0D15" w:rsidDel="00D63B6D">
            <w:rPr>
              <w:rFonts w:ascii="Cambria" w:hAnsi="Cambria"/>
              <w:b/>
              <w:bCs/>
              <w:sz w:val="24"/>
              <w:szCs w:val="24"/>
            </w:rPr>
            <w:delText xml:space="preserve"> biofilms with the DIVER microscope.</w:delText>
          </w:r>
        </w:del>
      </w:moveTo>
    </w:p>
    <w:moveToRangeEnd w:id="401"/>
    <w:p w14:paraId="00457D51" w14:textId="7FE1A91D" w:rsidR="00F27C25" w:rsidRPr="004143A1" w:rsidDel="00F767AC" w:rsidRDefault="00F27C25" w:rsidP="00F27C25">
      <w:pPr>
        <w:spacing w:line="480" w:lineRule="auto"/>
        <w:rPr>
          <w:del w:id="404" w:author="tara gallagher" w:date="2021-12-31T12:12:00Z"/>
          <w:rFonts w:ascii="Cambria" w:hAnsi="Cambria"/>
          <w:b/>
          <w:bCs/>
          <w:sz w:val="24"/>
          <w:szCs w:val="24"/>
        </w:rPr>
      </w:pPr>
      <w:del w:id="405" w:author="tara gallagher" w:date="2021-12-31T12:12:00Z">
        <w:r w:rsidRPr="00CD0D15" w:rsidDel="00F767AC">
          <w:rPr>
            <w:rFonts w:ascii="Cambria" w:hAnsi="Cambria"/>
            <w:b/>
            <w:bCs/>
            <w:sz w:val="24"/>
            <w:szCs w:val="24"/>
          </w:rPr>
          <w:delText xml:space="preserve">Comparison of HIM and FLIM unmixing results. </w:delText>
        </w:r>
      </w:del>
    </w:p>
    <w:p w14:paraId="5875851D" w14:textId="6962D1C6" w:rsidR="004143A1" w:rsidRPr="004143A1" w:rsidDel="00D63B6D" w:rsidRDefault="00F27C25" w:rsidP="00F27C25">
      <w:pPr>
        <w:spacing w:line="480" w:lineRule="auto"/>
        <w:rPr>
          <w:del w:id="406" w:author="tara gallagher" w:date="2021-12-31T15:30:00Z"/>
          <w:rFonts w:ascii="Cambria" w:hAnsi="Cambria"/>
          <w:sz w:val="24"/>
          <w:szCs w:val="24"/>
        </w:rPr>
      </w:pPr>
      <w:del w:id="407" w:author="tara gallagher" w:date="2021-12-31T15:30:00Z">
        <w:r w:rsidRPr="00CD0D15" w:rsidDel="00D63B6D">
          <w:rPr>
            <w:rFonts w:ascii="Cambria" w:hAnsi="Cambria"/>
            <w:sz w:val="24"/>
            <w:szCs w:val="24"/>
          </w:rPr>
          <w:tab/>
          <w:delText xml:space="preserve">The spectral and fluorescence fractional contributions of NADH, enzyme-bound NADH, reduced pyocyanin, and apo-pyoverdine were determined at the surface of five-day old biofilms of WT </w:delText>
        </w:r>
        <w:r w:rsidRPr="00CD0D15" w:rsidDel="00D63B6D">
          <w:rPr>
            <w:rFonts w:ascii="Cambria" w:hAnsi="Cambria"/>
            <w:i/>
            <w:sz w:val="24"/>
            <w:szCs w:val="24"/>
          </w:rPr>
          <w:delText>P. aeruginosa</w:delText>
        </w:r>
        <w:r w:rsidRPr="00CD0D15" w:rsidDel="00D63B6D">
          <w:rPr>
            <w:rFonts w:ascii="Cambria" w:hAnsi="Cambria"/>
            <w:sz w:val="24"/>
            <w:szCs w:val="24"/>
          </w:rPr>
          <w:delText xml:space="preserve"> </w:delText>
        </w:r>
        <w:r w:rsidR="003B581F" w:rsidDel="00D63B6D">
          <w:rPr>
            <w:rFonts w:ascii="Cambria" w:hAnsi="Cambria"/>
            <w:sz w:val="24"/>
            <w:szCs w:val="24"/>
          </w:rPr>
          <w:delText xml:space="preserve">PA14 </w:delText>
        </w:r>
        <w:r w:rsidRPr="00CD0D15" w:rsidDel="00D63B6D">
          <w:rPr>
            <w:rFonts w:ascii="Cambria" w:hAnsi="Cambria"/>
            <w:sz w:val="24"/>
            <w:szCs w:val="24"/>
          </w:rPr>
          <w:delText xml:space="preserve">and a phenazine knockout </w:delText>
        </w:r>
        <w:r w:rsidR="003B581F" w:rsidDel="00D63B6D">
          <w:rPr>
            <w:rFonts w:ascii="Cambria" w:hAnsi="Cambria"/>
            <w:sz w:val="24"/>
            <w:szCs w:val="24"/>
          </w:rPr>
          <w:delText xml:space="preserve">of the same strain </w:delText>
        </w:r>
        <w:r w:rsidRPr="00CD0D15" w:rsidDel="00D63B6D">
          <w:rPr>
            <w:rFonts w:ascii="Cambria" w:hAnsi="Cambria"/>
            <w:sz w:val="24"/>
            <w:szCs w:val="24"/>
          </w:rPr>
          <w:delText>(</w:delText>
        </w:r>
        <w:r w:rsidRPr="00CD0D15" w:rsidDel="00D63B6D">
          <w:rPr>
            <w:rFonts w:ascii="Cambria" w:hAnsi="Cambria"/>
            <w:i/>
            <w:sz w:val="24"/>
            <w:szCs w:val="24"/>
          </w:rPr>
          <w:delText>∆phz</w:delText>
        </w:r>
        <w:r w:rsidRPr="00CD0D15" w:rsidDel="00D63B6D">
          <w:rPr>
            <w:rFonts w:ascii="Cambria" w:hAnsi="Cambria"/>
            <w:sz w:val="24"/>
            <w:szCs w:val="24"/>
          </w:rPr>
          <w:delText>), which does not synthesize any phenazines including pyocyanin (</w:delText>
        </w:r>
        <w:r w:rsidRPr="00CD0D15" w:rsidDel="00D63B6D">
          <w:rPr>
            <w:rFonts w:ascii="Cambria" w:hAnsi="Cambria"/>
            <w:b/>
            <w:sz w:val="24"/>
            <w:szCs w:val="24"/>
          </w:rPr>
          <w:delText>Fig. 3.3</w:delText>
        </w:r>
        <w:r w:rsidRPr="00CD0D15" w:rsidDel="00D63B6D">
          <w:rPr>
            <w:rFonts w:ascii="Cambria" w:hAnsi="Cambria"/>
            <w:sz w:val="24"/>
            <w:szCs w:val="24"/>
          </w:rPr>
          <w:delText xml:space="preserve">). To assess the robustness of the unmixing approaches across different systems, the </w:delText>
        </w:r>
        <w:r w:rsidRPr="00CD0D15" w:rsidDel="00D63B6D">
          <w:rPr>
            <w:rFonts w:ascii="Cambria" w:hAnsi="Cambria"/>
            <w:i/>
            <w:sz w:val="24"/>
            <w:szCs w:val="24"/>
          </w:rPr>
          <w:delText>P. aeruginosa</w:delText>
        </w:r>
        <w:r w:rsidRPr="00CD0D15" w:rsidDel="00D63B6D">
          <w:rPr>
            <w:rFonts w:ascii="Cambria" w:hAnsi="Cambria"/>
            <w:sz w:val="24"/>
            <w:szCs w:val="24"/>
          </w:rPr>
          <w:delText xml:space="preserve"> strains were grown in two conditions</w:delText>
        </w:r>
      </w:del>
      <w:ins w:id="408" w:author="Heather Maughan" w:date="2020-09-03T14:07:00Z">
        <w:del w:id="409" w:author="tara gallagher" w:date="2021-12-31T15:30:00Z">
          <w:r w:rsidR="00D653D2" w:rsidDel="00D63B6D">
            <w:rPr>
              <w:rFonts w:ascii="Cambria" w:hAnsi="Cambria"/>
              <w:sz w:val="24"/>
              <w:szCs w:val="24"/>
            </w:rPr>
            <w:delText>:</w:delText>
          </w:r>
        </w:del>
      </w:ins>
      <w:del w:id="410" w:author="tara gallagher" w:date="2021-12-31T15:30:00Z">
        <w:r w:rsidRPr="00CD0D15" w:rsidDel="00D63B6D">
          <w:rPr>
            <w:rFonts w:ascii="Cambria" w:hAnsi="Cambria"/>
            <w:sz w:val="24"/>
            <w:szCs w:val="24"/>
          </w:rPr>
          <w:delText>, M9 succinate and artificial sputum medium</w:delText>
        </w:r>
      </w:del>
      <w:ins w:id="411" w:author="Heather Maughan" w:date="2020-09-03T14:07:00Z">
        <w:del w:id="412" w:author="tara gallagher" w:date="2021-12-31T15:30:00Z">
          <w:r w:rsidR="00D653D2" w:rsidDel="00D63B6D">
            <w:rPr>
              <w:rFonts w:ascii="Cambria" w:hAnsi="Cambria"/>
              <w:sz w:val="24"/>
              <w:szCs w:val="24"/>
            </w:rPr>
            <w:delText xml:space="preserve"> (ASM)</w:delText>
          </w:r>
        </w:del>
      </w:ins>
      <w:del w:id="413" w:author="tara gallagher" w:date="2021-12-31T15:30:00Z">
        <w:r w:rsidRPr="00CD0D15" w:rsidDel="00D63B6D">
          <w:rPr>
            <w:rFonts w:ascii="Cambria" w:hAnsi="Cambria"/>
            <w:sz w:val="24"/>
            <w:szCs w:val="24"/>
          </w:rPr>
          <w:delText xml:space="preserve">. After imaging the aerobic cultures, the cultures were placed in an oxygen-limited environment for 2h, because we hypothesized that low oxygen would result in reduction of pyocyanin. </w:delText>
        </w:r>
        <w:r w:rsidR="004143A1" w:rsidDel="00D63B6D">
          <w:rPr>
            <w:rFonts w:ascii="Cambria" w:hAnsi="Cambria"/>
            <w:sz w:val="24"/>
            <w:szCs w:val="24"/>
          </w:rPr>
          <w:delText xml:space="preserve">WT </w:delText>
        </w:r>
        <w:r w:rsidR="004143A1" w:rsidDel="00D63B6D">
          <w:rPr>
            <w:rFonts w:ascii="Cambria" w:hAnsi="Cambria"/>
            <w:i/>
            <w:iCs/>
            <w:sz w:val="24"/>
            <w:szCs w:val="24"/>
          </w:rPr>
          <w:delText xml:space="preserve">P. aeruginosa </w:delText>
        </w:r>
        <w:r w:rsidR="004143A1" w:rsidDel="00D63B6D">
          <w:rPr>
            <w:rFonts w:ascii="Cambria" w:hAnsi="Cambria"/>
            <w:sz w:val="24"/>
            <w:szCs w:val="24"/>
          </w:rPr>
          <w:delText>PA14 shifted towards the reduced pyocyanin FLIM and HIM signal in hypoxic conditions,</w:delText>
        </w:r>
        <w:r w:rsidR="008B390A" w:rsidDel="00D63B6D">
          <w:rPr>
            <w:rFonts w:ascii="Cambria" w:hAnsi="Cambria"/>
            <w:sz w:val="24"/>
            <w:szCs w:val="24"/>
          </w:rPr>
          <w:delText xml:space="preserve">. This </w:delText>
        </w:r>
        <w:r w:rsidR="004143A1" w:rsidDel="00D63B6D">
          <w:rPr>
            <w:rFonts w:ascii="Cambria" w:hAnsi="Cambria"/>
            <w:sz w:val="24"/>
            <w:szCs w:val="24"/>
          </w:rPr>
          <w:delText>pyocyanin shift was not observed in the phenazine mutant cultures (</w:delText>
        </w:r>
        <w:r w:rsidR="004143A1" w:rsidRPr="004143A1" w:rsidDel="00D63B6D">
          <w:rPr>
            <w:rFonts w:ascii="Cambria" w:hAnsi="Cambria"/>
            <w:b/>
            <w:bCs/>
            <w:sz w:val="24"/>
            <w:szCs w:val="24"/>
          </w:rPr>
          <w:delText>Fig. 3.4</w:delText>
        </w:r>
        <w:r w:rsidR="004143A1" w:rsidDel="00D63B6D">
          <w:rPr>
            <w:rFonts w:ascii="Cambria" w:hAnsi="Cambria"/>
            <w:sz w:val="24"/>
            <w:szCs w:val="24"/>
          </w:rPr>
          <w:delText>).</w:delText>
        </w:r>
        <w:r w:rsidR="007211AE" w:rsidDel="00D63B6D">
          <w:rPr>
            <w:rFonts w:ascii="Cambria" w:hAnsi="Cambria"/>
            <w:sz w:val="24"/>
            <w:szCs w:val="24"/>
          </w:rPr>
          <w:delText xml:space="preserve"> The FLIM and HIM phasor visualizations indicate</w:delText>
        </w:r>
      </w:del>
      <w:ins w:id="414" w:author="Heather Maughan" w:date="2020-09-03T14:07:00Z">
        <w:del w:id="415" w:author="tara gallagher" w:date="2021-12-31T15:30:00Z">
          <w:r w:rsidR="00D653D2" w:rsidDel="00D63B6D">
            <w:rPr>
              <w:rFonts w:ascii="Cambria" w:hAnsi="Cambria"/>
              <w:sz w:val="24"/>
              <w:szCs w:val="24"/>
            </w:rPr>
            <w:delText>d</w:delText>
          </w:r>
        </w:del>
      </w:ins>
      <w:del w:id="416" w:author="tara gallagher" w:date="2021-12-31T15:30:00Z">
        <w:r w:rsidR="007211AE" w:rsidDel="00D63B6D">
          <w:rPr>
            <w:rFonts w:ascii="Cambria" w:hAnsi="Cambria"/>
            <w:sz w:val="24"/>
            <w:szCs w:val="24"/>
          </w:rPr>
          <w:delText xml:space="preserve"> </w:delText>
        </w:r>
        <w:r w:rsidR="001C73A0" w:rsidDel="00D63B6D">
          <w:rPr>
            <w:rFonts w:ascii="Cambria" w:hAnsi="Cambria"/>
            <w:sz w:val="24"/>
            <w:szCs w:val="24"/>
          </w:rPr>
          <w:delText xml:space="preserve">reduced </w:delText>
        </w:r>
        <w:r w:rsidR="007211AE" w:rsidDel="00D63B6D">
          <w:rPr>
            <w:rFonts w:ascii="Cambria" w:hAnsi="Cambria"/>
            <w:sz w:val="24"/>
            <w:szCs w:val="24"/>
          </w:rPr>
          <w:delText xml:space="preserve">pyocyanin contributed to a higher proportion of the fluorescent signal </w:delText>
        </w:r>
        <w:r w:rsidR="001C73A0" w:rsidDel="00D63B6D">
          <w:rPr>
            <w:rFonts w:ascii="Cambria" w:hAnsi="Cambria"/>
            <w:sz w:val="24"/>
            <w:szCs w:val="24"/>
          </w:rPr>
          <w:delText>when WT PA14 was grown in</w:delText>
        </w:r>
        <w:r w:rsidR="007211AE" w:rsidDel="00D63B6D">
          <w:rPr>
            <w:rFonts w:ascii="Cambria" w:hAnsi="Cambria"/>
            <w:sz w:val="24"/>
            <w:szCs w:val="24"/>
          </w:rPr>
          <w:delText xml:space="preserve"> ASM</w:delText>
        </w:r>
        <w:r w:rsidR="008B390A" w:rsidDel="00D63B6D">
          <w:rPr>
            <w:rFonts w:ascii="Cambria" w:hAnsi="Cambria"/>
            <w:sz w:val="24"/>
            <w:szCs w:val="24"/>
          </w:rPr>
          <w:delText xml:space="preserve"> and incubated in low oxygen conditions. </w:delText>
        </w:r>
      </w:del>
    </w:p>
    <w:p w14:paraId="6A4E8F9D" w14:textId="201F0A52" w:rsidR="004143A1" w:rsidRPr="00CD0D15" w:rsidDel="00D63B6D" w:rsidRDefault="004143A1" w:rsidP="00724A9A">
      <w:pPr>
        <w:spacing w:line="480" w:lineRule="auto"/>
        <w:ind w:firstLine="720"/>
        <w:rPr>
          <w:del w:id="417" w:author="tara gallagher" w:date="2021-12-31T15:30:00Z"/>
          <w:rFonts w:ascii="Cambria" w:hAnsi="Cambria"/>
          <w:sz w:val="24"/>
          <w:szCs w:val="24"/>
        </w:rPr>
      </w:pPr>
      <w:del w:id="418" w:author="tara gallagher" w:date="2021-12-31T15:30:00Z">
        <w:r w:rsidRPr="00CD0D15" w:rsidDel="00D63B6D">
          <w:rPr>
            <w:rFonts w:ascii="Cambria" w:hAnsi="Cambria"/>
            <w:sz w:val="24"/>
            <w:szCs w:val="24"/>
          </w:rPr>
          <w:delText xml:space="preserve">The HIM and FLIM data were unmixed to determine the fractional contribution of reduced pyocyanin, apo pyoverdine, NADH, and enzyme-bound NADH. The fluorescence lifetime of enzyme-bound NADH depends on local factors, including enzyme type and pH </w:delText>
        </w:r>
        <w:r w:rsidRPr="00CD0D15" w:rsidDel="00D63B6D">
          <w:rPr>
            <w:rFonts w:ascii="Cambria" w:hAnsi="Cambria"/>
            <w:sz w:val="24"/>
            <w:szCs w:val="24"/>
          </w:rPr>
          <w:fldChar w:fldCharType="begin"/>
        </w:r>
        <w:r w:rsidR="00E31B30" w:rsidDel="00D63B6D">
          <w:rPr>
            <w:rFonts w:ascii="Cambria" w:hAnsi="Cambria"/>
            <w:sz w:val="24"/>
            <w:szCs w:val="24"/>
          </w:rPr>
          <w:delInstrText xml:space="preserve"> ADDIN ZOTERO_ITEM CSL_CITATION {"citationID":"KBoM9YMy","properties":{"formattedCitation":"(23)","plainCitation":"(23)","noteIndex":0},"citationItems":[{"id":770,"uris":["http://zotero.org/users/6261839/items/WH5H88DK"],"uri":["http://zotero.org/users/6261839/items/WH5H88DK"],"itemData":{"id":770,"type":"article-journal","container-title":"Biochimica et Biophysica Acta (BBA)-Protein Structure and Molecular Enzymology","issue":"2","page":"187–190","source":"Google Scholar","title":"Time-resolved fluorescence studies on NADH bound to mitochondrial malate dehydrogenase","volume":"994","author":[{"family":"Jameson","given":"David M."},{"family":"Thomas","given":"Vickey"},{"family":"Zhou","given":"DeMing"}],"issued":{"date-parts":[["1989"]]}}}],"schema":"https://github.com/citation-style-language/schema/raw/master/csl-citation.json"} </w:delInstrText>
        </w:r>
        <w:r w:rsidRPr="00CD0D15" w:rsidDel="00D63B6D">
          <w:rPr>
            <w:rFonts w:ascii="Cambria" w:hAnsi="Cambria"/>
            <w:sz w:val="24"/>
            <w:szCs w:val="24"/>
          </w:rPr>
          <w:fldChar w:fldCharType="separate"/>
        </w:r>
        <w:r w:rsidR="00E31B30" w:rsidDel="00D63B6D">
          <w:rPr>
            <w:rFonts w:ascii="Cambria" w:hAnsi="Cambria"/>
            <w:noProof/>
            <w:sz w:val="24"/>
            <w:szCs w:val="24"/>
          </w:rPr>
          <w:delText>(23)</w:delText>
        </w:r>
        <w:r w:rsidRPr="00CD0D15" w:rsidDel="00D63B6D">
          <w:rPr>
            <w:rFonts w:ascii="Cambria" w:hAnsi="Cambria"/>
            <w:sz w:val="24"/>
            <w:szCs w:val="24"/>
          </w:rPr>
          <w:fldChar w:fldCharType="end"/>
        </w:r>
        <w:r w:rsidRPr="00CD0D15" w:rsidDel="00D63B6D">
          <w:rPr>
            <w:rFonts w:ascii="Cambria" w:hAnsi="Cambria"/>
            <w:sz w:val="24"/>
            <w:szCs w:val="24"/>
          </w:rPr>
          <w:delText xml:space="preserve">, and is not well-characterized in bacterial systems. The FLIM NADH phasor trajectory of </w:delText>
        </w:r>
        <w:r w:rsidRPr="00CD0D15" w:rsidDel="00D63B6D">
          <w:rPr>
            <w:rFonts w:ascii="Cambria" w:hAnsi="Cambria"/>
            <w:i/>
            <w:sz w:val="24"/>
            <w:szCs w:val="24"/>
          </w:rPr>
          <w:delText>P. aeruginosa</w:delText>
        </w:r>
        <w:r w:rsidRPr="00CD0D15" w:rsidDel="00D63B6D">
          <w:rPr>
            <w:rFonts w:ascii="Cambria" w:hAnsi="Cambria"/>
            <w:sz w:val="24"/>
            <w:szCs w:val="24"/>
          </w:rPr>
          <w:delText xml:space="preserve"> cultures shift</w:delText>
        </w:r>
      </w:del>
      <w:ins w:id="419" w:author="Heather Maughan" w:date="2020-09-03T14:08:00Z">
        <w:del w:id="420" w:author="tara gallagher" w:date="2021-12-31T15:30:00Z">
          <w:r w:rsidR="00D653D2" w:rsidDel="00D63B6D">
            <w:rPr>
              <w:rFonts w:ascii="Cambria" w:hAnsi="Cambria"/>
              <w:sz w:val="24"/>
              <w:szCs w:val="24"/>
            </w:rPr>
            <w:delText>ed</w:delText>
          </w:r>
        </w:del>
      </w:ins>
      <w:del w:id="421" w:author="tara gallagher" w:date="2021-12-31T15:30:00Z">
        <w:r w:rsidRPr="00CD0D15" w:rsidDel="00D63B6D">
          <w:rPr>
            <w:rFonts w:ascii="Cambria" w:hAnsi="Cambria"/>
            <w:sz w:val="24"/>
            <w:szCs w:val="24"/>
          </w:rPr>
          <w:delText>s in different media backgrounds and suggested NADH bound to certain enzymes may have a lifetime shorter than 3.4 ns (</w:delText>
        </w:r>
        <w:r w:rsidRPr="00CD0D15" w:rsidDel="00D63B6D">
          <w:rPr>
            <w:rFonts w:ascii="Cambria" w:hAnsi="Cambria"/>
            <w:b/>
            <w:sz w:val="24"/>
            <w:szCs w:val="24"/>
          </w:rPr>
          <w:delText>Fig. S3.</w:delText>
        </w:r>
        <w:r w:rsidR="006821D4" w:rsidDel="00D63B6D">
          <w:rPr>
            <w:rFonts w:ascii="Cambria" w:hAnsi="Cambria"/>
            <w:b/>
            <w:sz w:val="24"/>
            <w:szCs w:val="24"/>
          </w:rPr>
          <w:delText>5</w:delText>
        </w:r>
        <w:r w:rsidRPr="00CD0D15" w:rsidDel="00D63B6D">
          <w:rPr>
            <w:rFonts w:ascii="Cambria" w:hAnsi="Cambria"/>
            <w:sz w:val="24"/>
            <w:szCs w:val="24"/>
          </w:rPr>
          <w:delText xml:space="preserve">). We used 2.8 ns as the fluorescence lifetime representation for enzyme-bound NADH in </w:delText>
        </w:r>
        <w:r w:rsidRPr="00CD0D15" w:rsidDel="00D63B6D">
          <w:rPr>
            <w:rFonts w:ascii="Cambria" w:hAnsi="Cambria"/>
            <w:i/>
            <w:sz w:val="24"/>
            <w:szCs w:val="24"/>
          </w:rPr>
          <w:delText>P. aeruginosa</w:delText>
        </w:r>
        <w:r w:rsidR="006821D4" w:rsidDel="00D63B6D">
          <w:rPr>
            <w:rFonts w:ascii="Cambria" w:hAnsi="Cambria"/>
            <w:i/>
            <w:sz w:val="24"/>
            <w:szCs w:val="24"/>
          </w:rPr>
          <w:delText xml:space="preserve"> </w:delText>
        </w:r>
        <w:r w:rsidR="006821D4" w:rsidDel="00D63B6D">
          <w:rPr>
            <w:rFonts w:ascii="Cambria" w:hAnsi="Cambria"/>
            <w:iCs/>
            <w:sz w:val="24"/>
            <w:szCs w:val="24"/>
          </w:rPr>
          <w:delText>(</w:delText>
        </w:r>
        <w:r w:rsidR="006821D4" w:rsidRPr="006821D4" w:rsidDel="00D63B6D">
          <w:rPr>
            <w:rFonts w:ascii="Cambria" w:hAnsi="Cambria"/>
            <w:b/>
            <w:bCs/>
            <w:iCs/>
            <w:sz w:val="24"/>
            <w:szCs w:val="24"/>
          </w:rPr>
          <w:delText>Fig. S3.3</w:delText>
        </w:r>
        <w:r w:rsidR="006821D4" w:rsidDel="00D63B6D">
          <w:rPr>
            <w:rFonts w:ascii="Cambria" w:hAnsi="Cambria"/>
            <w:iCs/>
            <w:sz w:val="24"/>
            <w:szCs w:val="24"/>
          </w:rPr>
          <w:delText>)</w:delText>
        </w:r>
        <w:r w:rsidRPr="00CD0D15" w:rsidDel="00D63B6D">
          <w:rPr>
            <w:rFonts w:ascii="Cambria" w:hAnsi="Cambria"/>
            <w:i/>
            <w:sz w:val="24"/>
            <w:szCs w:val="24"/>
          </w:rPr>
          <w:delText>.</w:delText>
        </w:r>
        <w:r w:rsidDel="00D63B6D">
          <w:rPr>
            <w:rFonts w:ascii="Cambria" w:hAnsi="Cambria"/>
            <w:sz w:val="24"/>
            <w:szCs w:val="24"/>
          </w:rPr>
          <w:delText xml:space="preserve"> A</w:delText>
        </w:r>
        <w:r w:rsidR="00CD0D15" w:rsidDel="00D63B6D">
          <w:rPr>
            <w:rFonts w:ascii="Cambria" w:hAnsi="Cambria"/>
            <w:sz w:val="24"/>
            <w:szCs w:val="24"/>
          </w:rPr>
          <w:delText xml:space="preserve">lthough </w:delText>
        </w:r>
        <w:r w:rsidR="00CD0D15" w:rsidRPr="00CD0D15" w:rsidDel="00D63B6D">
          <w:rPr>
            <w:rFonts w:ascii="Cambria" w:hAnsi="Cambria"/>
            <w:i/>
            <w:sz w:val="24"/>
            <w:szCs w:val="24"/>
          </w:rPr>
          <w:delText>∆phz</w:delText>
        </w:r>
        <w:r w:rsidR="00CD0D15" w:rsidDel="00D63B6D">
          <w:rPr>
            <w:rFonts w:ascii="Cambria" w:hAnsi="Cambria"/>
            <w:i/>
            <w:sz w:val="24"/>
            <w:szCs w:val="24"/>
          </w:rPr>
          <w:delText xml:space="preserve"> </w:delText>
        </w:r>
        <w:r w:rsidR="00CD0D15" w:rsidDel="00D63B6D">
          <w:rPr>
            <w:rFonts w:ascii="Cambria" w:hAnsi="Cambria"/>
            <w:sz w:val="24"/>
            <w:szCs w:val="24"/>
          </w:rPr>
          <w:delText xml:space="preserve">does not produce </w:delText>
        </w:r>
        <w:r w:rsidR="003B581F" w:rsidDel="00D63B6D">
          <w:rPr>
            <w:rFonts w:ascii="Cambria" w:hAnsi="Cambria"/>
            <w:sz w:val="24"/>
            <w:szCs w:val="24"/>
          </w:rPr>
          <w:delText>pyocyanin</w:delText>
        </w:r>
        <w:r w:rsidR="00CD0D15" w:rsidDel="00D63B6D">
          <w:rPr>
            <w:rFonts w:ascii="Cambria" w:hAnsi="Cambria"/>
            <w:sz w:val="24"/>
            <w:szCs w:val="24"/>
          </w:rPr>
          <w:delText>, both the FLIM and HIM unmixing methods still detected low fractional contributions from pyocyanin (</w:delText>
        </w:r>
        <w:r w:rsidR="00CD0D15" w:rsidRPr="00CD0D15" w:rsidDel="00D63B6D">
          <w:rPr>
            <w:rFonts w:ascii="Cambria" w:hAnsi="Cambria"/>
            <w:b/>
            <w:sz w:val="24"/>
            <w:szCs w:val="24"/>
          </w:rPr>
          <w:delText>Fig. 3.</w:delText>
        </w:r>
        <w:r w:rsidR="007211AE" w:rsidDel="00D63B6D">
          <w:rPr>
            <w:rFonts w:ascii="Cambria" w:hAnsi="Cambria"/>
            <w:b/>
            <w:sz w:val="24"/>
            <w:szCs w:val="24"/>
          </w:rPr>
          <w:delText>5</w:delText>
        </w:r>
        <w:r w:rsidR="00CD0D15" w:rsidDel="00D63B6D">
          <w:rPr>
            <w:rFonts w:ascii="Cambria" w:hAnsi="Cambria"/>
            <w:sz w:val="24"/>
            <w:szCs w:val="24"/>
          </w:rPr>
          <w:delText xml:space="preserve">). </w:delText>
        </w:r>
      </w:del>
    </w:p>
    <w:p w14:paraId="685303CA" w14:textId="120A4A15" w:rsidR="00F27C25" w:rsidRPr="00CD0D15" w:rsidDel="00D63B6D" w:rsidRDefault="00F27C25" w:rsidP="00F27C25">
      <w:pPr>
        <w:spacing w:line="480" w:lineRule="auto"/>
        <w:rPr>
          <w:del w:id="422" w:author="tara gallagher" w:date="2021-12-31T15:30:00Z"/>
          <w:rFonts w:ascii="Cambria" w:hAnsi="Cambria"/>
          <w:sz w:val="24"/>
          <w:szCs w:val="24"/>
        </w:rPr>
      </w:pPr>
      <w:del w:id="423" w:author="tara gallagher" w:date="2021-12-31T15:30:00Z">
        <w:r w:rsidRPr="00CD0D15" w:rsidDel="00D63B6D">
          <w:rPr>
            <w:rFonts w:ascii="Cambria" w:hAnsi="Cambria"/>
            <w:sz w:val="24"/>
            <w:szCs w:val="24"/>
          </w:rPr>
          <w:tab/>
          <w:delText xml:space="preserve">Overall, HIM and FLIM unmixing did not correlate for the M9 succinate cultures and </w:delText>
        </w:r>
        <w:r w:rsidR="008B390A" w:rsidDel="00D63B6D">
          <w:rPr>
            <w:rFonts w:ascii="Cambria" w:hAnsi="Cambria"/>
            <w:sz w:val="24"/>
            <w:szCs w:val="24"/>
          </w:rPr>
          <w:delText>moderately</w:delText>
        </w:r>
        <w:r w:rsidRPr="00CD0D15" w:rsidDel="00D63B6D">
          <w:rPr>
            <w:rFonts w:ascii="Cambria" w:hAnsi="Cambria"/>
            <w:sz w:val="24"/>
            <w:szCs w:val="24"/>
          </w:rPr>
          <w:delText xml:space="preserve"> correlated for ASM cultures (</w:delText>
        </w:r>
        <w:r w:rsidRPr="00CD0D15" w:rsidDel="00D63B6D">
          <w:rPr>
            <w:rFonts w:ascii="Cambria" w:hAnsi="Cambria"/>
            <w:b/>
            <w:sz w:val="24"/>
            <w:szCs w:val="24"/>
          </w:rPr>
          <w:delText>Fig. 3.</w:delText>
        </w:r>
        <w:r w:rsidR="007211AE" w:rsidDel="00D63B6D">
          <w:rPr>
            <w:rFonts w:ascii="Cambria" w:hAnsi="Cambria"/>
            <w:b/>
            <w:sz w:val="24"/>
            <w:szCs w:val="24"/>
          </w:rPr>
          <w:delText>5</w:delText>
        </w:r>
        <w:r w:rsidRPr="00CD0D15" w:rsidDel="00D63B6D">
          <w:rPr>
            <w:rFonts w:ascii="Cambria" w:hAnsi="Cambria"/>
            <w:sz w:val="24"/>
            <w:szCs w:val="24"/>
          </w:rPr>
          <w:delText xml:space="preserve">). Pyoverdine and enzyme-bound NADH have similar spectra and lifetimes, </w:delText>
        </w:r>
        <w:r w:rsidR="006055BB" w:rsidDel="00D63B6D">
          <w:rPr>
            <w:rFonts w:ascii="Cambria" w:hAnsi="Cambria"/>
            <w:sz w:val="24"/>
            <w:szCs w:val="24"/>
          </w:rPr>
          <w:delText xml:space="preserve">and </w:delText>
        </w:r>
        <w:r w:rsidRPr="00CD0D15" w:rsidDel="00D63B6D">
          <w:rPr>
            <w:rFonts w:ascii="Cambria" w:hAnsi="Cambria"/>
            <w:sz w:val="24"/>
            <w:szCs w:val="24"/>
          </w:rPr>
          <w:delText>our unmixing method could not accurately distinguish these two fluorophores</w:delText>
        </w:r>
        <w:r w:rsidR="006055BB" w:rsidDel="00D63B6D">
          <w:rPr>
            <w:rFonts w:ascii="Cambria" w:hAnsi="Cambria"/>
            <w:sz w:val="24"/>
            <w:szCs w:val="24"/>
          </w:rPr>
          <w:delText xml:space="preserve"> </w:delText>
        </w:r>
        <w:r w:rsidR="006055BB" w:rsidRPr="00CD0D15" w:rsidDel="00D63B6D">
          <w:rPr>
            <w:rFonts w:ascii="Cambria" w:hAnsi="Cambria"/>
            <w:sz w:val="24"/>
            <w:szCs w:val="24"/>
          </w:rPr>
          <w:delText>with the narrow spectral band of acquisition</w:delText>
        </w:r>
        <w:r w:rsidRPr="00CD0D15" w:rsidDel="00D63B6D">
          <w:rPr>
            <w:rFonts w:ascii="Cambria" w:hAnsi="Cambria"/>
            <w:sz w:val="24"/>
            <w:szCs w:val="24"/>
          </w:rPr>
          <w:delText xml:space="preserve"> (</w:delText>
        </w:r>
        <w:r w:rsidRPr="00CD0D15" w:rsidDel="00D63B6D">
          <w:rPr>
            <w:rFonts w:ascii="Cambria" w:hAnsi="Cambria"/>
            <w:b/>
            <w:sz w:val="24"/>
            <w:szCs w:val="24"/>
          </w:rPr>
          <w:delText>Fig. 3.2, S3.1</w:delText>
        </w:r>
        <w:r w:rsidRPr="00CD0D15" w:rsidDel="00D63B6D">
          <w:rPr>
            <w:rFonts w:ascii="Cambria" w:hAnsi="Cambria"/>
            <w:sz w:val="24"/>
            <w:szCs w:val="24"/>
          </w:rPr>
          <w:delText>). The HIM and FLIM fractional contributions predictions of pyocyanin were similar</w:delText>
        </w:r>
        <w:r w:rsidR="007211AE" w:rsidDel="00D63B6D">
          <w:rPr>
            <w:rFonts w:ascii="Cambria" w:hAnsi="Cambria"/>
            <w:sz w:val="24"/>
            <w:szCs w:val="24"/>
          </w:rPr>
          <w:delText xml:space="preserve"> in cultures with </w:delText>
        </w:r>
        <w:r w:rsidR="008F24F9" w:rsidDel="00D63B6D">
          <w:rPr>
            <w:rFonts w:ascii="Cambria" w:hAnsi="Cambria"/>
            <w:sz w:val="24"/>
            <w:szCs w:val="24"/>
          </w:rPr>
          <w:delText xml:space="preserve">high pyocyanin production (WT PA14 in ASM) </w:delText>
        </w:r>
        <w:r w:rsidRPr="00CD0D15" w:rsidDel="00D63B6D">
          <w:rPr>
            <w:rFonts w:ascii="Cambria" w:hAnsi="Cambria"/>
            <w:sz w:val="24"/>
            <w:szCs w:val="24"/>
          </w:rPr>
          <w:delText>(</w:delText>
        </w:r>
        <w:r w:rsidRPr="00CD0D15" w:rsidDel="00D63B6D">
          <w:rPr>
            <w:rFonts w:ascii="Cambria" w:hAnsi="Cambria"/>
            <w:b/>
            <w:sz w:val="24"/>
            <w:szCs w:val="24"/>
          </w:rPr>
          <w:delText>Fig. 3.</w:delText>
        </w:r>
        <w:r w:rsidR="00235EA7" w:rsidDel="00D63B6D">
          <w:rPr>
            <w:rFonts w:ascii="Cambria" w:hAnsi="Cambria"/>
            <w:b/>
            <w:sz w:val="24"/>
            <w:szCs w:val="24"/>
          </w:rPr>
          <w:delText>5</w:delText>
        </w:r>
        <w:r w:rsidRPr="00CD0D15" w:rsidDel="00D63B6D">
          <w:rPr>
            <w:rFonts w:ascii="Cambria" w:hAnsi="Cambria"/>
            <w:b/>
            <w:sz w:val="24"/>
            <w:szCs w:val="24"/>
          </w:rPr>
          <w:delText>B</w:delText>
        </w:r>
        <w:r w:rsidRPr="00CD0D15" w:rsidDel="00D63B6D">
          <w:rPr>
            <w:rFonts w:ascii="Cambria" w:hAnsi="Cambria"/>
            <w:sz w:val="24"/>
            <w:szCs w:val="24"/>
          </w:rPr>
          <w:delText>)</w:delText>
        </w:r>
        <w:r w:rsidR="00F94186" w:rsidDel="00D63B6D">
          <w:rPr>
            <w:rFonts w:ascii="Cambria" w:hAnsi="Cambria"/>
            <w:sz w:val="24"/>
            <w:szCs w:val="24"/>
          </w:rPr>
          <w:delText xml:space="preserve">. </w:delText>
        </w:r>
      </w:del>
    </w:p>
    <w:p w14:paraId="53C54F28" w14:textId="77777777" w:rsidR="00F27C25" w:rsidRPr="00CD0D15" w:rsidRDefault="00F27C25" w:rsidP="00F27C25">
      <w:pPr>
        <w:spacing w:line="480" w:lineRule="auto"/>
        <w:rPr>
          <w:rFonts w:ascii="Cambria" w:hAnsi="Cambria"/>
          <w:sz w:val="24"/>
          <w:szCs w:val="24"/>
        </w:rPr>
      </w:pPr>
    </w:p>
    <w:p w14:paraId="537AA55F" w14:textId="476A90B0" w:rsidR="00F27C25" w:rsidRPr="00CD0D15" w:rsidDel="00F767AC" w:rsidRDefault="00F27C25" w:rsidP="00F27C25">
      <w:pPr>
        <w:spacing w:line="480" w:lineRule="auto"/>
        <w:rPr>
          <w:moveFrom w:id="424" w:author="tara gallagher" w:date="2021-12-31T12:12:00Z"/>
          <w:rFonts w:ascii="Cambria" w:hAnsi="Cambria"/>
          <w:b/>
          <w:bCs/>
          <w:sz w:val="24"/>
          <w:szCs w:val="24"/>
        </w:rPr>
      </w:pPr>
      <w:moveFromRangeStart w:id="425" w:author="tara gallagher" w:date="2021-12-31T12:12:00Z" w:name="move91845154"/>
      <w:moveFrom w:id="426" w:author="tara gallagher" w:date="2021-12-31T12:12:00Z">
        <w:r w:rsidRPr="00CD0D15" w:rsidDel="00F767AC">
          <w:rPr>
            <w:rFonts w:ascii="Cambria" w:hAnsi="Cambria"/>
            <w:b/>
            <w:bCs/>
            <w:sz w:val="24"/>
            <w:szCs w:val="24"/>
          </w:rPr>
          <w:t xml:space="preserve">Fluorescence lifetime and pyocyanin measurements throughout </w:t>
        </w:r>
        <w:r w:rsidRPr="00CD0D15" w:rsidDel="00F767AC">
          <w:rPr>
            <w:rFonts w:ascii="Cambria" w:hAnsi="Cambria"/>
            <w:b/>
            <w:bCs/>
            <w:i/>
            <w:sz w:val="24"/>
            <w:szCs w:val="24"/>
          </w:rPr>
          <w:t>P. aeruginosa</w:t>
        </w:r>
        <w:r w:rsidRPr="00CD0D15" w:rsidDel="00F767AC">
          <w:rPr>
            <w:rFonts w:ascii="Cambria" w:hAnsi="Cambria"/>
            <w:b/>
            <w:bCs/>
            <w:sz w:val="24"/>
            <w:szCs w:val="24"/>
          </w:rPr>
          <w:t xml:space="preserve"> biofilms with the DIVER microscope.</w:t>
        </w:r>
      </w:moveFrom>
    </w:p>
    <w:moveFromRangeEnd w:id="425"/>
    <w:p w14:paraId="2327004F" w14:textId="6807AB31" w:rsidR="00F27C25" w:rsidRPr="00CD0D15" w:rsidRDefault="00F27C25" w:rsidP="00F27C25">
      <w:pPr>
        <w:spacing w:line="480" w:lineRule="auto"/>
        <w:rPr>
          <w:rFonts w:ascii="Cambria" w:hAnsi="Cambria"/>
          <w:sz w:val="24"/>
          <w:szCs w:val="24"/>
        </w:rPr>
      </w:pPr>
      <w:r w:rsidRPr="00CD0D15">
        <w:rPr>
          <w:rFonts w:ascii="Cambria" w:hAnsi="Cambria"/>
          <w:sz w:val="24"/>
          <w:szCs w:val="24"/>
        </w:rPr>
        <w:tab/>
        <w:t xml:space="preserve">The fluorescence intensity and lifetime were acquired throughout different depths of </w:t>
      </w:r>
      <w:ins w:id="427" w:author="tara gallagher" w:date="2021-12-31T15:31:00Z">
        <w:r w:rsidR="00D63B6D">
          <w:rPr>
            <w:rFonts w:ascii="Cambria" w:hAnsi="Cambria"/>
            <w:sz w:val="24"/>
            <w:szCs w:val="24"/>
          </w:rPr>
          <w:t>three</w:t>
        </w:r>
      </w:ins>
      <w:del w:id="428" w:author="tara gallagher" w:date="2021-12-31T15:31:00Z">
        <w:r w:rsidRPr="00CD0D15" w:rsidDel="00D63B6D">
          <w:rPr>
            <w:rFonts w:ascii="Cambria" w:hAnsi="Cambria"/>
            <w:sz w:val="24"/>
            <w:szCs w:val="24"/>
          </w:rPr>
          <w:delText>five</w:delText>
        </w:r>
      </w:del>
      <w:r w:rsidRPr="00CD0D15">
        <w:rPr>
          <w:rFonts w:ascii="Cambria" w:hAnsi="Cambria"/>
          <w:sz w:val="24"/>
          <w:szCs w:val="24"/>
        </w:rPr>
        <w:t xml:space="preserve">-day old </w:t>
      </w:r>
      <w:r w:rsidRPr="00201A3D">
        <w:rPr>
          <w:rFonts w:ascii="Cambria" w:hAnsi="Cambria"/>
          <w:i/>
          <w:sz w:val="24"/>
          <w:szCs w:val="24"/>
        </w:rPr>
        <w:t>P. aeruginosa</w:t>
      </w:r>
      <w:r w:rsidRPr="00CD0D15">
        <w:rPr>
          <w:rFonts w:ascii="Cambria" w:hAnsi="Cambria"/>
          <w:sz w:val="24"/>
          <w:szCs w:val="24"/>
        </w:rPr>
        <w:t xml:space="preserve"> biofilms grown in artificial sputum medium</w:t>
      </w:r>
      <w:ins w:id="429" w:author="tara gallagher" w:date="2021-12-31T15:31:00Z">
        <w:r w:rsidR="00D63B6D">
          <w:rPr>
            <w:rFonts w:ascii="Cambria" w:hAnsi="Cambria"/>
            <w:sz w:val="24"/>
            <w:szCs w:val="24"/>
          </w:rPr>
          <w:t xml:space="preserve"> (ASM) or M9 succinate agar</w:t>
        </w:r>
      </w:ins>
      <w:r w:rsidRPr="00CD0D15">
        <w:rPr>
          <w:rFonts w:ascii="Cambria" w:hAnsi="Cambria"/>
          <w:sz w:val="24"/>
          <w:szCs w:val="24"/>
        </w:rPr>
        <w:t xml:space="preserve"> using the DIVER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{"citationID":"ljWkDcGC","properties":{"formattedCitation":"(13, 14)","plainCitation":"(13, 14)","noteIndex":0},"citationItems":[{"id":1220,"uris":["http://zotero.org/users/6261839/items/GZJLL3YJ"],"uri":["http://zotero.org/users/6261839/items/GZJLL3YJ"],"itemData":{"id":1220,"type":"article-journal","abstract":"We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1217,"uris":["http://zotero.org/users/6261839/items/SPQVFHIW"],"uri":["http://zotero.org/users/6261839/items/SPQVFHIW"],"itemData":{"id":1217,"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(13, 14)</w:t>
      </w:r>
      <w:r w:rsidRPr="00CD0D15">
        <w:rPr>
          <w:rFonts w:ascii="Cambria" w:hAnsi="Cambria"/>
          <w:sz w:val="24"/>
          <w:szCs w:val="24"/>
        </w:rPr>
        <w:fldChar w:fldCharType="end"/>
      </w:r>
      <w:r w:rsidRPr="00CD0D15">
        <w:rPr>
          <w:rFonts w:ascii="Cambria" w:hAnsi="Cambria"/>
          <w:sz w:val="24"/>
          <w:szCs w:val="24"/>
        </w:rPr>
        <w:t>. Laser power was increased with deeper imaging in the sample to compensate for signal attenuation from scattering and absorption</w:t>
      </w:r>
      <w:ins w:id="430" w:author="tara gallagher" w:date="2021-12-31T15:31:00Z">
        <w:r w:rsidR="00D63B6D">
          <w:rPr>
            <w:rFonts w:ascii="Cambria" w:hAnsi="Cambria"/>
            <w:sz w:val="24"/>
            <w:szCs w:val="24"/>
          </w:rPr>
          <w:t xml:space="preserve"> </w:t>
        </w:r>
        <w:r w:rsidR="00D63B6D" w:rsidRPr="00D63B6D">
          <w:rPr>
            <w:rFonts w:ascii="Cambria" w:hAnsi="Cambria"/>
            <w:sz w:val="24"/>
            <w:szCs w:val="24"/>
            <w:highlight w:val="yellow"/>
            <w:rPrChange w:id="431" w:author="tara gallagher" w:date="2021-12-31T15:31:00Z">
              <w:rPr>
                <w:rFonts w:ascii="Cambria" w:hAnsi="Cambria"/>
                <w:sz w:val="24"/>
                <w:szCs w:val="24"/>
              </w:rPr>
            </w:rPrChange>
          </w:rPr>
          <w:t>(Table S)</w:t>
        </w:r>
      </w:ins>
      <w:r w:rsidRPr="00D63B6D">
        <w:rPr>
          <w:rFonts w:ascii="Cambria" w:hAnsi="Cambria"/>
          <w:sz w:val="24"/>
          <w:szCs w:val="24"/>
          <w:highlight w:val="yellow"/>
          <w:rPrChange w:id="432" w:author="tara gallagher" w:date="2021-12-31T15:31:00Z">
            <w:rPr>
              <w:rFonts w:ascii="Cambria" w:hAnsi="Cambria"/>
              <w:sz w:val="24"/>
              <w:szCs w:val="24"/>
            </w:rPr>
          </w:rPrChange>
        </w:rPr>
        <w:t>.</w:t>
      </w:r>
      <w:r w:rsidRPr="00CD0D15">
        <w:rPr>
          <w:rFonts w:ascii="Cambria" w:hAnsi="Cambria"/>
          <w:sz w:val="24"/>
          <w:szCs w:val="24"/>
        </w:rPr>
        <w:t xml:space="preserve"> </w:t>
      </w:r>
      <w:r w:rsidRPr="00D63B6D">
        <w:rPr>
          <w:rFonts w:ascii="Cambria" w:hAnsi="Cambria"/>
          <w:sz w:val="24"/>
          <w:szCs w:val="24"/>
          <w:highlight w:val="yellow"/>
          <w:rPrChange w:id="433" w:author="tara gallagher" w:date="2021-12-31T15:32:00Z">
            <w:rPr>
              <w:rFonts w:ascii="Cambria" w:hAnsi="Cambria"/>
              <w:sz w:val="24"/>
              <w:szCs w:val="24"/>
            </w:rPr>
          </w:rPrChange>
        </w:rPr>
        <w:t>The measured total fluorescence intensity was similar throughout the biofilm depths, suggesting effective excitation delivery (</w:t>
      </w:r>
      <w:r w:rsidRPr="00D63B6D">
        <w:rPr>
          <w:rFonts w:ascii="Cambria" w:hAnsi="Cambria"/>
          <w:b/>
          <w:bCs/>
          <w:sz w:val="24"/>
          <w:szCs w:val="24"/>
          <w:highlight w:val="yellow"/>
          <w:rPrChange w:id="434" w:author="tara gallagher" w:date="2021-12-31T15:32:00Z">
            <w:rPr>
              <w:rFonts w:ascii="Cambria" w:hAnsi="Cambria"/>
              <w:b/>
              <w:bCs/>
              <w:sz w:val="24"/>
              <w:szCs w:val="24"/>
            </w:rPr>
          </w:rPrChange>
        </w:rPr>
        <w:t>Fig. 3.</w:t>
      </w:r>
      <w:r w:rsidR="008B390A" w:rsidRPr="00D63B6D">
        <w:rPr>
          <w:rFonts w:ascii="Cambria" w:hAnsi="Cambria"/>
          <w:b/>
          <w:bCs/>
          <w:sz w:val="24"/>
          <w:szCs w:val="24"/>
          <w:highlight w:val="yellow"/>
          <w:rPrChange w:id="435" w:author="tara gallagher" w:date="2021-12-31T15:32:00Z">
            <w:rPr>
              <w:rFonts w:ascii="Cambria" w:hAnsi="Cambria"/>
              <w:b/>
              <w:bCs/>
              <w:sz w:val="24"/>
              <w:szCs w:val="24"/>
            </w:rPr>
          </w:rPrChange>
        </w:rPr>
        <w:t>6</w:t>
      </w:r>
      <w:r w:rsidRPr="00D63B6D">
        <w:rPr>
          <w:rFonts w:ascii="Cambria" w:hAnsi="Cambria"/>
          <w:sz w:val="24"/>
          <w:szCs w:val="24"/>
          <w:highlight w:val="yellow"/>
          <w:rPrChange w:id="436" w:author="tara gallagher" w:date="2021-12-31T15:32:00Z">
            <w:rPr>
              <w:rFonts w:ascii="Cambria" w:hAnsi="Cambria"/>
              <w:sz w:val="24"/>
              <w:szCs w:val="24"/>
            </w:rPr>
          </w:rPrChange>
        </w:rPr>
        <w:t>).</w:t>
      </w:r>
      <w:r w:rsidRPr="00CD0D15">
        <w:rPr>
          <w:rFonts w:ascii="Cambria" w:hAnsi="Cambria"/>
          <w:sz w:val="24"/>
          <w:szCs w:val="24"/>
        </w:rPr>
        <w:t xml:space="preserve"> Cell density decreased with biofilm </w:t>
      </w:r>
      <w:r w:rsidRPr="00CD0D15">
        <w:rPr>
          <w:rFonts w:ascii="Cambria" w:hAnsi="Cambria"/>
          <w:sz w:val="24"/>
          <w:szCs w:val="24"/>
        </w:rPr>
        <w:lastRenderedPageBreak/>
        <w:t>depth, indicating more growth at the biofilm surface (</w:t>
      </w:r>
      <w:r w:rsidRPr="00235EA7">
        <w:rPr>
          <w:rFonts w:ascii="Cambria" w:hAnsi="Cambria"/>
          <w:b/>
          <w:bCs/>
          <w:sz w:val="24"/>
          <w:szCs w:val="24"/>
        </w:rPr>
        <w:t>Fig. 3.</w:t>
      </w:r>
      <w:r w:rsidR="00235EA7">
        <w:rPr>
          <w:rFonts w:ascii="Cambria" w:hAnsi="Cambria"/>
          <w:b/>
          <w:bCs/>
          <w:sz w:val="24"/>
          <w:szCs w:val="24"/>
        </w:rPr>
        <w:t>6</w:t>
      </w:r>
      <w:r w:rsidRPr="00CD0D15">
        <w:rPr>
          <w:rFonts w:ascii="Cambria" w:hAnsi="Cambria"/>
          <w:sz w:val="24"/>
          <w:szCs w:val="24"/>
        </w:rPr>
        <w:t>). The FLIM phasor signal of masked cells or aggregates shifted with biofilm depth (</w:t>
      </w:r>
      <w:r w:rsidRPr="00235EA7">
        <w:rPr>
          <w:rFonts w:ascii="Cambria" w:hAnsi="Cambria"/>
          <w:b/>
          <w:bCs/>
          <w:sz w:val="24"/>
          <w:szCs w:val="24"/>
        </w:rPr>
        <w:t>Fig. 3.</w:t>
      </w:r>
      <w:r w:rsidR="00235EA7" w:rsidRPr="00235EA7">
        <w:rPr>
          <w:rFonts w:ascii="Cambria" w:hAnsi="Cambria"/>
          <w:b/>
          <w:bCs/>
          <w:sz w:val="24"/>
          <w:szCs w:val="24"/>
        </w:rPr>
        <w:t>6,</w:t>
      </w:r>
      <w:r w:rsidRPr="00235EA7">
        <w:rPr>
          <w:rFonts w:ascii="Cambria" w:hAnsi="Cambria"/>
          <w:b/>
          <w:bCs/>
          <w:sz w:val="24"/>
          <w:szCs w:val="24"/>
        </w:rPr>
        <w:t xml:space="preserve"> 3.</w:t>
      </w:r>
      <w:r w:rsidR="00235EA7" w:rsidRPr="00235EA7">
        <w:rPr>
          <w:rFonts w:ascii="Cambria" w:hAnsi="Cambria"/>
          <w:b/>
          <w:bCs/>
          <w:sz w:val="24"/>
          <w:szCs w:val="24"/>
        </w:rPr>
        <w:t>7</w:t>
      </w:r>
      <w:r w:rsidRPr="00235EA7">
        <w:rPr>
          <w:rFonts w:ascii="Cambria" w:hAnsi="Cambria"/>
          <w:b/>
          <w:bCs/>
          <w:sz w:val="24"/>
          <w:szCs w:val="24"/>
        </w:rPr>
        <w:t>A</w:t>
      </w:r>
      <w:r w:rsidRPr="00CD0D15">
        <w:rPr>
          <w:rFonts w:ascii="Cambria" w:hAnsi="Cambria"/>
          <w:sz w:val="24"/>
          <w:szCs w:val="24"/>
        </w:rPr>
        <w:t xml:space="preserve">). The biofilm surface FLIM signal was dominated by a longer lifetime species, and the sample phasor coordinates were near the coordinates of reduced pyocyanin. </w:t>
      </w:r>
      <w:r w:rsidRPr="00D63B6D">
        <w:rPr>
          <w:rFonts w:ascii="Cambria" w:hAnsi="Cambria"/>
          <w:sz w:val="24"/>
          <w:szCs w:val="24"/>
          <w:highlight w:val="yellow"/>
          <w:rPrChange w:id="437" w:author="tara gallagher" w:date="2021-12-31T15:32:00Z">
            <w:rPr>
              <w:rFonts w:ascii="Cambria" w:hAnsi="Cambria"/>
              <w:sz w:val="24"/>
              <w:szCs w:val="24"/>
            </w:rPr>
          </w:rPrChange>
        </w:rPr>
        <w:t>Worth not</w:t>
      </w:r>
      <w:del w:id="438" w:author="Heather Maughan" w:date="2020-09-03T14:10:00Z">
        <w:r w:rsidRPr="00D63B6D" w:rsidDel="00D653D2">
          <w:rPr>
            <w:rFonts w:ascii="Cambria" w:hAnsi="Cambria"/>
            <w:sz w:val="24"/>
            <w:szCs w:val="24"/>
            <w:highlight w:val="yellow"/>
            <w:rPrChange w:id="439" w:author="tara gallagher" w:date="2021-12-31T15:32:00Z">
              <w:rPr>
                <w:rFonts w:ascii="Cambria" w:hAnsi="Cambria"/>
                <w:sz w:val="24"/>
                <w:szCs w:val="24"/>
              </w:rPr>
            </w:rPrChange>
          </w:rPr>
          <w:delText>h</w:delText>
        </w:r>
      </w:del>
      <w:r w:rsidRPr="00D63B6D">
        <w:rPr>
          <w:rFonts w:ascii="Cambria" w:hAnsi="Cambria"/>
          <w:sz w:val="24"/>
          <w:szCs w:val="24"/>
          <w:highlight w:val="yellow"/>
          <w:rPrChange w:id="440" w:author="tara gallagher" w:date="2021-12-31T15:32:00Z">
            <w:rPr>
              <w:rFonts w:ascii="Cambria" w:hAnsi="Cambria"/>
              <w:sz w:val="24"/>
              <w:szCs w:val="24"/>
            </w:rPr>
          </w:rPrChange>
        </w:rPr>
        <w:t>ing, this long lifetime signal was observed when a coverslip was placed on top of the biofilm sample. FLIM of the biofilm surface without a cover slip was acquired with an air objective, and indicated oxygen limitation was driving the formation of the long lifetime species believed to be reduced pyocyanin (data not shown</w:t>
      </w:r>
      <w:r w:rsidRPr="00CD0D15">
        <w:rPr>
          <w:rFonts w:ascii="Cambria" w:hAnsi="Cambria"/>
          <w:sz w:val="24"/>
          <w:szCs w:val="24"/>
        </w:rPr>
        <w:t xml:space="preserve">). </w:t>
      </w:r>
      <w:del w:id="441" w:author="tara gallagher" w:date="2021-12-31T15:32:00Z">
        <w:r w:rsidRPr="00CD0D15" w:rsidDel="00D63B6D">
          <w:rPr>
            <w:rFonts w:ascii="Cambria" w:hAnsi="Cambria"/>
            <w:sz w:val="24"/>
            <w:szCs w:val="24"/>
          </w:rPr>
          <w:delText>Lifetime unmixing of the biofilm samples (imaged with a coverslip) indicated higher contributions from reduced pyocyanin at the biofilm surface (</w:delText>
        </w:r>
        <w:r w:rsidRPr="00CD0D15" w:rsidDel="00D63B6D">
          <w:rPr>
            <w:rFonts w:ascii="Cambria" w:hAnsi="Cambria"/>
            <w:b/>
            <w:sz w:val="24"/>
            <w:szCs w:val="24"/>
          </w:rPr>
          <w:delText>Fig. 3.</w:delText>
        </w:r>
        <w:r w:rsidR="008D1C38" w:rsidDel="00D63B6D">
          <w:rPr>
            <w:rFonts w:ascii="Cambria" w:hAnsi="Cambria"/>
            <w:b/>
            <w:sz w:val="24"/>
            <w:szCs w:val="24"/>
          </w:rPr>
          <w:delText>6</w:delText>
        </w:r>
        <w:r w:rsidRPr="00CD0D15" w:rsidDel="00D63B6D">
          <w:rPr>
            <w:rFonts w:ascii="Cambria" w:hAnsi="Cambria"/>
            <w:b/>
            <w:sz w:val="24"/>
            <w:szCs w:val="24"/>
          </w:rPr>
          <w:delText>, 3.</w:delText>
        </w:r>
        <w:r w:rsidR="008D1C38" w:rsidDel="00D63B6D">
          <w:rPr>
            <w:rFonts w:ascii="Cambria" w:hAnsi="Cambria"/>
            <w:b/>
            <w:sz w:val="24"/>
            <w:szCs w:val="24"/>
          </w:rPr>
          <w:delText>7</w:delText>
        </w:r>
        <w:r w:rsidRPr="00CD0D15" w:rsidDel="00D63B6D">
          <w:rPr>
            <w:rFonts w:ascii="Cambria" w:hAnsi="Cambria"/>
            <w:sz w:val="24"/>
            <w:szCs w:val="24"/>
          </w:rPr>
          <w:delText xml:space="preserve">). </w:delText>
        </w:r>
      </w:del>
    </w:p>
    <w:p w14:paraId="2A43A587" w14:textId="77777777" w:rsidR="00F27C25" w:rsidRPr="00CD0D15" w:rsidRDefault="00F27C25" w:rsidP="00F27C25">
      <w:pPr>
        <w:spacing w:line="480" w:lineRule="auto"/>
        <w:rPr>
          <w:rFonts w:ascii="Cambria" w:hAnsi="Cambria"/>
          <w:sz w:val="24"/>
          <w:szCs w:val="24"/>
        </w:rPr>
      </w:pPr>
    </w:p>
    <w:p w14:paraId="0031E2D2"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 xml:space="preserve">Discussion </w:t>
      </w:r>
    </w:p>
    <w:p w14:paraId="33F0B8A6" w14:textId="2FC2B809" w:rsidR="001F59C4" w:rsidRPr="00CD0D15" w:rsidRDefault="001F59C4" w:rsidP="001F59C4">
      <w:pPr>
        <w:spacing w:line="480" w:lineRule="auto"/>
        <w:ind w:firstLine="720"/>
        <w:outlineLvl w:val="0"/>
        <w:rPr>
          <w:rFonts w:ascii="Cambria" w:hAnsi="Cambria"/>
          <w:sz w:val="24"/>
          <w:szCs w:val="24"/>
          <w:lang w:val="en"/>
        </w:rPr>
      </w:pPr>
      <w:r w:rsidRPr="00CD0D15">
        <w:rPr>
          <w:rFonts w:ascii="Cambria" w:hAnsi="Cambria"/>
          <w:sz w:val="24"/>
          <w:szCs w:val="24"/>
          <w:lang w:val="en"/>
        </w:rPr>
        <w:t xml:space="preserve">Oxygen is scarce in many environments, and in the context of chronic infections, hypoxia drives microbes to produce redox-active metabolites </w:t>
      </w:r>
      <w:del w:id="442" w:author="Heather Maughan" w:date="2020-09-03T14:13:00Z">
        <w:r w:rsidRPr="00CD0D15" w:rsidDel="00795C64">
          <w:rPr>
            <w:rFonts w:ascii="Cambria" w:hAnsi="Cambria"/>
            <w:sz w:val="24"/>
            <w:szCs w:val="24"/>
            <w:lang w:val="en"/>
          </w:rPr>
          <w:delText>that can</w:delText>
        </w:r>
      </w:del>
      <w:ins w:id="443" w:author="Heather Maughan" w:date="2020-09-03T14:13:00Z">
        <w:r w:rsidR="00795C64">
          <w:rPr>
            <w:rFonts w:ascii="Cambria" w:hAnsi="Cambria"/>
            <w:sz w:val="24"/>
            <w:szCs w:val="24"/>
            <w:lang w:val="en"/>
          </w:rPr>
          <w:t>to</w:t>
        </w:r>
      </w:ins>
      <w:r w:rsidRPr="00CD0D15">
        <w:rPr>
          <w:rFonts w:ascii="Cambria" w:hAnsi="Cambria"/>
          <w:sz w:val="24"/>
          <w:szCs w:val="24"/>
          <w:lang w:val="en"/>
        </w:rPr>
        <w:t xml:space="preserve"> act as alternative electron acceptors</w:t>
      </w:r>
      <w:ins w:id="444" w:author="Heather Maughan" w:date="2020-09-03T14:14:00Z">
        <w:r w:rsidR="00795C64">
          <w:rPr>
            <w:rFonts w:ascii="Cambria" w:hAnsi="Cambria"/>
            <w:sz w:val="24"/>
            <w:szCs w:val="24"/>
            <w:lang w:val="en"/>
          </w:rPr>
          <w:t>; however, some of these metabolites</w:t>
        </w:r>
      </w:ins>
      <w:r w:rsidRPr="00CD0D15">
        <w:rPr>
          <w:rFonts w:ascii="Cambria" w:hAnsi="Cambria"/>
          <w:sz w:val="24"/>
          <w:szCs w:val="24"/>
          <w:lang w:val="en"/>
        </w:rPr>
        <w:t xml:space="preserve"> </w:t>
      </w:r>
      <w:del w:id="445" w:author="Heather Maughan" w:date="2020-09-03T14:14:00Z">
        <w:r w:rsidRPr="00CD0D15" w:rsidDel="00795C64">
          <w:rPr>
            <w:rFonts w:ascii="Cambria" w:hAnsi="Cambria"/>
            <w:sz w:val="24"/>
            <w:szCs w:val="24"/>
            <w:lang w:val="en"/>
          </w:rPr>
          <w:delText xml:space="preserve">but </w:delText>
        </w:r>
      </w:del>
      <w:r w:rsidRPr="00CD0D15">
        <w:rPr>
          <w:rFonts w:ascii="Cambria" w:hAnsi="Cambria"/>
          <w:sz w:val="24"/>
          <w:szCs w:val="24"/>
          <w:lang w:val="en"/>
        </w:rPr>
        <w:t xml:space="preserve">are also toxic and may contribute to disease progression. </w:t>
      </w:r>
      <w:r w:rsidR="008D1C38">
        <w:rPr>
          <w:rFonts w:ascii="Cambria" w:hAnsi="Cambria"/>
          <w:sz w:val="24"/>
          <w:szCs w:val="24"/>
          <w:lang w:val="en"/>
        </w:rPr>
        <w:t>B</w:t>
      </w:r>
      <w:r w:rsidRPr="00CD0D15">
        <w:rPr>
          <w:rFonts w:ascii="Cambria" w:hAnsi="Cambria"/>
          <w:sz w:val="24"/>
          <w:szCs w:val="24"/>
          <w:lang w:val="en"/>
        </w:rPr>
        <w:t xml:space="preserve">acterial biofilms have little oxygen beneath the surface. </w:t>
      </w:r>
      <w:r w:rsidRPr="00CD0D15">
        <w:rPr>
          <w:rFonts w:ascii="Cambria" w:hAnsi="Cambria"/>
          <w:i/>
          <w:sz w:val="24"/>
          <w:szCs w:val="24"/>
          <w:lang w:val="en"/>
        </w:rPr>
        <w:t xml:space="preserve">P. aeruginosa </w:t>
      </w:r>
      <w:r w:rsidRPr="00CD0D15">
        <w:rPr>
          <w:rFonts w:ascii="Cambria" w:hAnsi="Cambria"/>
          <w:sz w:val="24"/>
          <w:szCs w:val="24"/>
          <w:lang w:val="en"/>
        </w:rPr>
        <w:t xml:space="preserve">synthesizes and secretes redox-active pyocyanin to recycle electrons in low-oxygen </w:t>
      </w:r>
      <w:r w:rsidRPr="00CD0D15">
        <w:rPr>
          <w:rFonts w:ascii="Cambria" w:hAnsi="Cambria"/>
          <w:sz w:val="24"/>
          <w:szCs w:val="24"/>
          <w:lang w:val="en"/>
        </w:rPr>
        <w:fldChar w:fldCharType="begin"/>
      </w:r>
      <w:r w:rsidR="00E31B30">
        <w:rPr>
          <w:rFonts w:ascii="Cambria" w:hAnsi="Cambria"/>
          <w:sz w:val="24"/>
          <w:szCs w:val="24"/>
          <w:lang w:val="en"/>
        </w:rPr>
        <w:instrText xml:space="preserve"> ADDIN ZOTERO_ITEM CSL_CITATION {"citationID":"tOOZTIkP","properties":{"formattedCitation":"(8)","plainCitation":"(8)","noteIndex":0},"citationItems":[{"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Pr="00CD0D15">
        <w:rPr>
          <w:rFonts w:ascii="Cambria" w:hAnsi="Cambria"/>
          <w:sz w:val="24"/>
          <w:szCs w:val="24"/>
          <w:lang w:val="en"/>
        </w:rPr>
        <w:fldChar w:fldCharType="separate"/>
      </w:r>
      <w:r w:rsidR="00E31B30">
        <w:rPr>
          <w:rFonts w:ascii="Cambria" w:hAnsi="Cambria"/>
          <w:sz w:val="24"/>
          <w:szCs w:val="24"/>
          <w:lang w:val="en"/>
        </w:rPr>
        <w:t>(8)</w:t>
      </w:r>
      <w:r w:rsidRPr="00CD0D15">
        <w:rPr>
          <w:rFonts w:ascii="Cambria" w:hAnsi="Cambria"/>
          <w:sz w:val="24"/>
          <w:szCs w:val="24"/>
        </w:rPr>
        <w:fldChar w:fldCharType="end"/>
      </w:r>
      <w:r w:rsidRPr="00CD0D15">
        <w:rPr>
          <w:rFonts w:ascii="Cambria" w:hAnsi="Cambria"/>
          <w:sz w:val="24"/>
          <w:szCs w:val="24"/>
          <w:lang w:val="en"/>
        </w:rPr>
        <w:t xml:space="preserve">. We sought to determine the redox state of </w:t>
      </w:r>
      <w:r w:rsidR="00201A3D">
        <w:rPr>
          <w:rFonts w:ascii="Cambria" w:hAnsi="Cambria"/>
          <w:i/>
          <w:sz w:val="24"/>
          <w:szCs w:val="24"/>
          <w:lang w:val="en"/>
        </w:rPr>
        <w:t>P. aeruginosa-</w:t>
      </w:r>
      <w:r w:rsidRPr="00CD0D15">
        <w:rPr>
          <w:rFonts w:ascii="Cambria" w:hAnsi="Cambria"/>
          <w:sz w:val="24"/>
          <w:szCs w:val="24"/>
          <w:lang w:val="en"/>
        </w:rPr>
        <w:t xml:space="preserve">produced pyocyanin throughout biofilms, and developed </w:t>
      </w:r>
      <w:r w:rsidR="008A2499">
        <w:rPr>
          <w:rFonts w:ascii="Cambria" w:hAnsi="Cambria"/>
          <w:sz w:val="24"/>
          <w:szCs w:val="24"/>
          <w:lang w:val="en"/>
        </w:rPr>
        <w:t xml:space="preserve">a </w:t>
      </w:r>
      <w:r w:rsidRPr="00CD0D15">
        <w:rPr>
          <w:rFonts w:ascii="Cambria" w:hAnsi="Cambria"/>
          <w:sz w:val="24"/>
          <w:szCs w:val="24"/>
          <w:lang w:val="en"/>
        </w:rPr>
        <w:t xml:space="preserve">fluorescence imaging unmixing approach to calculate </w:t>
      </w:r>
      <w:r w:rsidR="008A2499">
        <w:rPr>
          <w:rFonts w:ascii="Cambria" w:hAnsi="Cambria"/>
          <w:sz w:val="24"/>
          <w:szCs w:val="24"/>
          <w:lang w:val="en"/>
        </w:rPr>
        <w:t xml:space="preserve"> reduced </w:t>
      </w:r>
      <w:r w:rsidRPr="00CD0D15">
        <w:rPr>
          <w:rFonts w:ascii="Cambria" w:hAnsi="Cambria"/>
          <w:sz w:val="24"/>
          <w:szCs w:val="24"/>
          <w:lang w:val="en"/>
        </w:rPr>
        <w:t xml:space="preserve">pyocyanin </w:t>
      </w:r>
      <w:r w:rsidR="008A2499">
        <w:rPr>
          <w:rFonts w:ascii="Cambria" w:hAnsi="Cambria"/>
          <w:sz w:val="24"/>
          <w:szCs w:val="24"/>
          <w:lang w:val="en"/>
        </w:rPr>
        <w:t>fluorescence contributions relative to</w:t>
      </w:r>
      <w:r w:rsidRPr="00CD0D15">
        <w:rPr>
          <w:rFonts w:ascii="Cambria" w:hAnsi="Cambria"/>
          <w:sz w:val="24"/>
          <w:szCs w:val="24"/>
          <w:lang w:val="en"/>
        </w:rPr>
        <w:t xml:space="preserve"> other fluorescent metabolites. </w:t>
      </w:r>
    </w:p>
    <w:p w14:paraId="2057707E" w14:textId="77777777" w:rsidR="00F27C25" w:rsidRPr="00CD0D15" w:rsidRDefault="00F27C25" w:rsidP="00F27C25">
      <w:pPr>
        <w:spacing w:line="480" w:lineRule="auto"/>
        <w:outlineLvl w:val="0"/>
        <w:rPr>
          <w:rFonts w:ascii="Cambria" w:hAnsi="Cambria"/>
          <w:sz w:val="24"/>
          <w:szCs w:val="24"/>
        </w:rPr>
      </w:pPr>
    </w:p>
    <w:p w14:paraId="5583587C"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 xml:space="preserve">FLIM and HIM unmixing results varied for fluorophores. </w:t>
      </w:r>
    </w:p>
    <w:p w14:paraId="2AE680BD" w14:textId="70DBC8D5" w:rsidR="00F27C25" w:rsidRPr="00CD0D15" w:rsidRDefault="00201A3D" w:rsidP="00F27C25">
      <w:pPr>
        <w:spacing w:line="480" w:lineRule="auto"/>
        <w:outlineLvl w:val="0"/>
        <w:rPr>
          <w:rFonts w:ascii="Cambria" w:hAnsi="Cambria"/>
          <w:sz w:val="24"/>
          <w:szCs w:val="24"/>
        </w:rPr>
      </w:pPr>
      <w:r>
        <w:rPr>
          <w:rFonts w:ascii="Cambria" w:hAnsi="Cambria"/>
          <w:sz w:val="24"/>
          <w:szCs w:val="24"/>
        </w:rPr>
        <w:lastRenderedPageBreak/>
        <w:tab/>
        <w:t>FLIM phasor unmixing of the first</w:t>
      </w:r>
      <w:r w:rsidR="00F27C25" w:rsidRPr="00CD0D15">
        <w:rPr>
          <w:rFonts w:ascii="Cambria" w:hAnsi="Cambria"/>
          <w:sz w:val="24"/>
          <w:szCs w:val="24"/>
        </w:rPr>
        <w:t xml:space="preserve"> harmonic was used to determine the contribution of four species - reduced pyocyanin, apo-pyoverdine, NADH, and enzyme-bound NADH - to fluorescent signals in </w:t>
      </w:r>
      <w:r w:rsidR="00F27C25" w:rsidRPr="00201A3D">
        <w:rPr>
          <w:rFonts w:ascii="Cambria" w:hAnsi="Cambria"/>
          <w:i/>
          <w:sz w:val="24"/>
          <w:szCs w:val="24"/>
        </w:rPr>
        <w:t>P. aeruginosa</w:t>
      </w:r>
      <w:r w:rsidR="00F27C25" w:rsidRPr="00CD0D15">
        <w:rPr>
          <w:rFonts w:ascii="Cambria" w:hAnsi="Cambria"/>
          <w:sz w:val="24"/>
          <w:szCs w:val="24"/>
        </w:rPr>
        <w:t xml:space="preserve"> biofilms (</w:t>
      </w:r>
      <w:r w:rsidR="00F27C25" w:rsidRPr="00201A3D">
        <w:rPr>
          <w:rFonts w:ascii="Cambria" w:hAnsi="Cambria"/>
          <w:b/>
          <w:sz w:val="24"/>
          <w:szCs w:val="24"/>
        </w:rPr>
        <w:t>Fig. 3.2</w:t>
      </w:r>
      <w:r w:rsidR="00F27C25" w:rsidRPr="00CD0D15">
        <w:rPr>
          <w:rFonts w:ascii="Cambria" w:hAnsi="Cambria"/>
          <w:sz w:val="24"/>
          <w:szCs w:val="24"/>
        </w:rPr>
        <w:t xml:space="preserve">).  To validate the </w:t>
      </w:r>
      <w:ins w:id="446" w:author="Heather Maughan" w:date="2020-09-03T14:15:00Z">
        <w:r w:rsidR="00795C64" w:rsidRPr="00CD0D15">
          <w:rPr>
            <w:rFonts w:ascii="Cambria" w:hAnsi="Cambria"/>
            <w:sz w:val="24"/>
            <w:szCs w:val="24"/>
          </w:rPr>
          <w:t>unmixing results</w:t>
        </w:r>
        <w:r w:rsidR="00795C64">
          <w:rPr>
            <w:rFonts w:ascii="Cambria" w:hAnsi="Cambria"/>
            <w:sz w:val="24"/>
            <w:szCs w:val="24"/>
          </w:rPr>
          <w:t xml:space="preserve"> from </w:t>
        </w:r>
      </w:ins>
      <w:r w:rsidR="00F27C25" w:rsidRPr="00CD0D15">
        <w:rPr>
          <w:rFonts w:ascii="Cambria" w:hAnsi="Cambria"/>
          <w:sz w:val="24"/>
          <w:szCs w:val="24"/>
        </w:rPr>
        <w:t>FLIM</w:t>
      </w:r>
      <w:ins w:id="447" w:author="Heather Maughan" w:date="2020-09-03T14:15:00Z">
        <w:r w:rsidR="00795C64">
          <w:rPr>
            <w:rFonts w:ascii="Cambria" w:hAnsi="Cambria"/>
            <w:sz w:val="24"/>
            <w:szCs w:val="24"/>
          </w:rPr>
          <w:t>,</w:t>
        </w:r>
      </w:ins>
      <w:r w:rsidR="00F27C25" w:rsidRPr="00CD0D15">
        <w:rPr>
          <w:rFonts w:ascii="Cambria" w:hAnsi="Cambria"/>
          <w:sz w:val="24"/>
          <w:szCs w:val="24"/>
        </w:rPr>
        <w:t xml:space="preserve"> </w:t>
      </w:r>
      <w:del w:id="448" w:author="Heather Maughan" w:date="2020-09-03T14:15:00Z">
        <w:r w:rsidR="00F27C25" w:rsidRPr="00CD0D15" w:rsidDel="00795C64">
          <w:rPr>
            <w:rFonts w:ascii="Cambria" w:hAnsi="Cambria"/>
            <w:sz w:val="24"/>
            <w:szCs w:val="24"/>
          </w:rPr>
          <w:delText>unmixing results</w:delText>
        </w:r>
        <w:r w:rsidR="008A2499" w:rsidDel="00795C64">
          <w:rPr>
            <w:rFonts w:ascii="Cambria" w:hAnsi="Cambria"/>
            <w:sz w:val="24"/>
            <w:szCs w:val="24"/>
          </w:rPr>
          <w:delText xml:space="preserve"> </w:delText>
        </w:r>
      </w:del>
      <w:r w:rsidR="008A2499">
        <w:rPr>
          <w:rFonts w:ascii="Cambria" w:hAnsi="Cambria"/>
          <w:sz w:val="24"/>
          <w:szCs w:val="24"/>
        </w:rPr>
        <w:t>which is an underdetermined system</w:t>
      </w:r>
      <w:r w:rsidR="00C953F2">
        <w:rPr>
          <w:rFonts w:ascii="Cambria" w:hAnsi="Cambria"/>
          <w:sz w:val="24"/>
          <w:szCs w:val="24"/>
        </w:rPr>
        <w:t xml:space="preserve"> for four fluorophores</w:t>
      </w:r>
      <w:r w:rsidR="00F27C25" w:rsidRPr="00CD0D15">
        <w:rPr>
          <w:rFonts w:ascii="Cambria" w:hAnsi="Cambria"/>
          <w:sz w:val="24"/>
          <w:szCs w:val="24"/>
        </w:rPr>
        <w:t>, we implemented an orthogonal method with HIM phasor-based unmixing of two harmonics. By incorporating additional harmonics, the system is sufficiently constrained and can theoretically be solved with HIM unmixing. However, there was very little modulation of intensity in the emission acquisition window (410-500 nm).</w:t>
      </w:r>
      <w:r w:rsidR="00BA1C12">
        <w:rPr>
          <w:rFonts w:ascii="Cambria" w:hAnsi="Cambria"/>
          <w:sz w:val="24"/>
          <w:szCs w:val="24"/>
        </w:rPr>
        <w:t xml:space="preserve"> </w:t>
      </w:r>
      <w:r w:rsidR="00F27C25" w:rsidRPr="00CD0D15">
        <w:rPr>
          <w:rFonts w:ascii="Cambria" w:hAnsi="Cambria"/>
          <w:sz w:val="24"/>
          <w:szCs w:val="24"/>
        </w:rPr>
        <w:t>The HIM data w</w:t>
      </w:r>
      <w:ins w:id="449" w:author="Heather Maughan" w:date="2020-09-03T14:16:00Z">
        <w:r w:rsidR="00795C64">
          <w:rPr>
            <w:rFonts w:ascii="Cambria" w:hAnsi="Cambria"/>
            <w:sz w:val="24"/>
            <w:szCs w:val="24"/>
          </w:rPr>
          <w:t>ere</w:t>
        </w:r>
      </w:ins>
      <w:del w:id="450" w:author="Heather Maughan" w:date="2020-09-03T14:16:00Z">
        <w:r w:rsidR="00F27C25" w:rsidRPr="00CD0D15" w:rsidDel="00795C64">
          <w:rPr>
            <w:rFonts w:ascii="Cambria" w:hAnsi="Cambria"/>
            <w:sz w:val="24"/>
            <w:szCs w:val="24"/>
          </w:rPr>
          <w:delText>as</w:delText>
        </w:r>
      </w:del>
      <w:r w:rsidR="00F27C25" w:rsidRPr="00CD0D15">
        <w:rPr>
          <w:rFonts w:ascii="Cambria" w:hAnsi="Cambria"/>
          <w:sz w:val="24"/>
          <w:szCs w:val="24"/>
        </w:rPr>
        <w:t xml:space="preserve"> truncated for two reasons: (1) to directly compare predictions from the HIM and FLIM approaches and (2) to avoid introducing additional fluorescent species, such as</w:t>
      </w:r>
      <w:r>
        <w:rPr>
          <w:rFonts w:ascii="Cambria" w:hAnsi="Cambria"/>
          <w:sz w:val="24"/>
          <w:szCs w:val="24"/>
        </w:rPr>
        <w:t xml:space="preserve"> FAD and</w:t>
      </w:r>
      <w:r w:rsidR="00F27C25" w:rsidRPr="00CD0D15">
        <w:rPr>
          <w:rFonts w:ascii="Cambria" w:hAnsi="Cambria"/>
          <w:sz w:val="24"/>
          <w:szCs w:val="24"/>
        </w:rPr>
        <w:t xml:space="preserve"> other phenazines </w:t>
      </w:r>
      <w:r w:rsidR="00F27C25" w:rsidRPr="00CD0D15">
        <w:rPr>
          <w:rFonts w:ascii="Cambria" w:hAnsi="Cambria"/>
          <w:sz w:val="24"/>
          <w:szCs w:val="24"/>
        </w:rPr>
        <w:fldChar w:fldCharType="begin"/>
      </w:r>
      <w:r w:rsidR="00E31B30">
        <w:rPr>
          <w:rFonts w:ascii="Cambria" w:hAnsi="Cambria"/>
          <w:sz w:val="24"/>
          <w:szCs w:val="24"/>
        </w:rPr>
        <w:instrText xml:space="preserve"> ADDIN ZOTERO_ITEM CSL_CITATION {"citationID":"PVXuYdfl","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F27C25" w:rsidRPr="00CD0D15">
        <w:rPr>
          <w:rFonts w:ascii="Cambria" w:hAnsi="Cambria"/>
          <w:sz w:val="24"/>
          <w:szCs w:val="24"/>
        </w:rPr>
        <w:fldChar w:fldCharType="separate"/>
      </w:r>
      <w:r w:rsidR="00E31B30">
        <w:rPr>
          <w:rFonts w:ascii="Cambria" w:hAnsi="Cambria"/>
          <w:noProof/>
          <w:sz w:val="24"/>
          <w:szCs w:val="24"/>
        </w:rPr>
        <w:t>(12)</w:t>
      </w:r>
      <w:r w:rsidR="00F27C25" w:rsidRPr="00CD0D15">
        <w:rPr>
          <w:rFonts w:ascii="Cambria" w:hAnsi="Cambria"/>
          <w:sz w:val="24"/>
          <w:szCs w:val="24"/>
        </w:rPr>
        <w:fldChar w:fldCharType="end"/>
      </w:r>
      <w:r w:rsidR="00F27C25" w:rsidRPr="00CD0D15">
        <w:rPr>
          <w:rFonts w:ascii="Cambria" w:hAnsi="Cambria"/>
          <w:sz w:val="24"/>
          <w:szCs w:val="24"/>
        </w:rPr>
        <w:t>, and potentially confounding the HIM analyses (</w:t>
      </w:r>
      <w:r w:rsidR="00F27C25" w:rsidRPr="00201A3D">
        <w:rPr>
          <w:rFonts w:ascii="Cambria" w:hAnsi="Cambria"/>
          <w:b/>
          <w:sz w:val="24"/>
          <w:szCs w:val="24"/>
        </w:rPr>
        <w:t>Fig. S3.1</w:t>
      </w:r>
      <w:r w:rsidR="00F27C25" w:rsidRPr="00CD0D15">
        <w:rPr>
          <w:rFonts w:ascii="Cambria" w:hAnsi="Cambria"/>
          <w:sz w:val="24"/>
          <w:szCs w:val="24"/>
        </w:rPr>
        <w:t xml:space="preserve">). </w:t>
      </w:r>
    </w:p>
    <w:p w14:paraId="67E59784" w14:textId="3CDF0941" w:rsidR="00F27C25" w:rsidRPr="00CD0D15" w:rsidRDefault="00201A3D" w:rsidP="00F27C25">
      <w:pPr>
        <w:spacing w:line="480" w:lineRule="auto"/>
        <w:outlineLvl w:val="0"/>
        <w:rPr>
          <w:rFonts w:ascii="Cambria" w:hAnsi="Cambria"/>
          <w:sz w:val="24"/>
          <w:szCs w:val="24"/>
        </w:rPr>
      </w:pPr>
      <w:r>
        <w:rPr>
          <w:rFonts w:ascii="Cambria" w:hAnsi="Cambria"/>
          <w:sz w:val="24"/>
          <w:szCs w:val="24"/>
        </w:rPr>
        <w:tab/>
        <w:t>The HIM and FLIM-</w:t>
      </w:r>
      <w:r w:rsidR="00F27C25" w:rsidRPr="00CD0D15">
        <w:rPr>
          <w:rFonts w:ascii="Cambria" w:hAnsi="Cambria"/>
          <w:sz w:val="24"/>
          <w:szCs w:val="24"/>
        </w:rPr>
        <w:t>predicted fractional contributions did not correlate overall (</w:t>
      </w:r>
      <w:r w:rsidR="00F27C25" w:rsidRPr="00201A3D">
        <w:rPr>
          <w:rFonts w:ascii="Cambria" w:hAnsi="Cambria"/>
          <w:b/>
          <w:sz w:val="24"/>
          <w:szCs w:val="24"/>
        </w:rPr>
        <w:t>Fig. 3.</w:t>
      </w:r>
      <w:r w:rsidR="00751974">
        <w:rPr>
          <w:rFonts w:ascii="Cambria" w:hAnsi="Cambria"/>
          <w:b/>
          <w:sz w:val="24"/>
          <w:szCs w:val="24"/>
        </w:rPr>
        <w:t>4</w:t>
      </w:r>
      <w:r w:rsidR="00F27C25" w:rsidRPr="00201A3D">
        <w:rPr>
          <w:rFonts w:ascii="Cambria" w:hAnsi="Cambria"/>
          <w:b/>
          <w:sz w:val="24"/>
          <w:szCs w:val="24"/>
        </w:rPr>
        <w:t>-3.</w:t>
      </w:r>
      <w:r w:rsidR="00751974">
        <w:rPr>
          <w:rFonts w:ascii="Cambria" w:hAnsi="Cambria"/>
          <w:b/>
          <w:sz w:val="24"/>
          <w:szCs w:val="24"/>
        </w:rPr>
        <w:t>5</w:t>
      </w:r>
      <w:r w:rsidR="00F27C25" w:rsidRPr="00CD0D15">
        <w:rPr>
          <w:rFonts w:ascii="Cambria" w:hAnsi="Cambria"/>
          <w:sz w:val="24"/>
          <w:szCs w:val="24"/>
        </w:rPr>
        <w:t xml:space="preserve">). </w:t>
      </w:r>
      <w:r w:rsidR="00BA1C12">
        <w:rPr>
          <w:rFonts w:ascii="Cambria" w:hAnsi="Cambria"/>
          <w:sz w:val="24"/>
          <w:szCs w:val="24"/>
        </w:rPr>
        <w:t>P</w:t>
      </w:r>
      <w:r w:rsidR="00F27C25" w:rsidRPr="00CD0D15">
        <w:rPr>
          <w:rFonts w:ascii="Cambria" w:hAnsi="Cambria"/>
          <w:sz w:val="24"/>
          <w:szCs w:val="24"/>
        </w:rPr>
        <w:t xml:space="preserve">yoverdine and NADH </w:t>
      </w:r>
      <w:r w:rsidR="00BA1C12">
        <w:rPr>
          <w:rFonts w:ascii="Cambria" w:hAnsi="Cambria"/>
          <w:sz w:val="24"/>
          <w:szCs w:val="24"/>
        </w:rPr>
        <w:t xml:space="preserve">FLIM </w:t>
      </w:r>
      <w:r w:rsidR="00F27C25" w:rsidRPr="00CD0D15">
        <w:rPr>
          <w:rFonts w:ascii="Cambria" w:hAnsi="Cambria"/>
          <w:sz w:val="24"/>
          <w:szCs w:val="24"/>
        </w:rPr>
        <w:t>predictions contradicted with that of HIM. FLIM predicted large contributions from pyoverdine, while HIM predicted larger contributions from NADH in the same samples. The spectral phasor positions of pyoverdine and free NADH are close, likely contributing to the discordance between HIM and FLIM predictions. In addition, the fluorescence lifetime of pyoverdine (4 ns) and enzyme-bound NADH (reported to range from 1.7-9 ns</w:t>
      </w:r>
      <w:r>
        <w:rPr>
          <w:rFonts w:ascii="Cambria" w:hAnsi="Cambria"/>
          <w:sz w:val="24"/>
          <w:szCs w:val="24"/>
        </w:rPr>
        <w:t xml:space="preserve"> </w:t>
      </w:r>
      <w:r>
        <w:rPr>
          <w:rFonts w:ascii="Cambria" w:hAnsi="Cambria"/>
          <w:sz w:val="24"/>
          <w:szCs w:val="24"/>
        </w:rPr>
        <w:fldChar w:fldCharType="begin"/>
      </w:r>
      <w:r w:rsidR="00E31B30">
        <w:rPr>
          <w:rFonts w:ascii="Cambria" w:hAnsi="Cambria"/>
          <w:sz w:val="24"/>
          <w:szCs w:val="24"/>
        </w:rPr>
        <w:instrText xml:space="preserve"> ADDIN ZOTERO_ITEM CSL_CITATION {"citationID":"a1q2vdlak8h","properties":{"formattedCitation":"(19, 23)","plainCitation":"(19, 23)","noteIndex":0},"citationItems":[{"id":766,"uris":["http://zotero.org/users/6261839/items/AGM8WWC6"],"uri":["http://zotero.org/users/6261839/items/AGM8WWC6"],"itemData":{"id":766,"type":"article-journal","abstract":"We introduce a methodology, fluorescence lifetime imaging (FLIM), in which the contrast depends on the fluorescence lifetime at each point in a two-dimensional image and not on the local concentration and/or intensity of the fluorophore. We used FLIM to create lifetime images of NADH when free in solution and when bound to malate dehydrogenase. This represents a challenging case for lifetime imaging because the NADH decay times are just 0.4 and 1.0 ns in the free and bound states, respectively. In the present apparatus, lifetime images are created from a series of phase-sensitive images obtained with a gain-modulated image intensifier and recorded with a charge-coupled device (CCD) camera. The intensifier gain is modulated at the light-modulation frequency or a harmonic thereof. A series of stationary phase-sensitive images each obtained with various phase shifts of the gain-modulation signal, is used to determine the phase angle or modulation of the emission at each pixel, which is in essence the lifetime image. We also describe am imaging procedure that allows specific decay times to be suppressed, allowing in this case suppression of the emission from either free or bound NADH. Since the fluorescence lifetimes of probes are known to be sensitive to numerous chemical and physical factors such as pH, oxygen, temperature, cations, polarity, and binding to macromolecules, this method allows imaging of the chemical or property of interest in macroscopic and microscopic samples. The concept of FLIM appears to have numerous potential applications in the biosciences.","container-title":"Proceedings of the National Academy of Sciences","DOI":"10.1073/pnas.89.4.1271","ISSN":"0027-8424, 1091-6490","issue":"4","journalAbbreviation":"PNAS","language":"en","note":"PMID: 1741380","page":"1271-1275","source":"www.pnas.org","title":"Fluorescence lifetime imaging of free and protein-bound NADH","volume":"89","author":[{"family":"Lakowicz","given":"J. R."},{"family":"Szmacinski","given":"H."},{"family":"Nowaczyk","given":"K."},{"family":"Johnson","given":"M. L."}],"issued":{"date-parts":[["1992",2,15]]}}},{"id":770,"uris":["http://zotero.org/users/6261839/items/WH5H88DK"],"uri":["http://zotero.org/users/6261839/items/WH5H88DK"],"itemData":{"id":770,"type":"article-journal","container-title":"Biochimica et Biophysica Acta (BBA)-Protein Structure and Molecular Enzymology","issue":"2","page":"187–190","source":"Google Scholar","title":"Time-resolved fluorescence studies on NADH bound to mitochondrial malate dehydrogenase","volume":"994","author":[{"family":"Jameson","given":"David M."},{"family":"Thomas","given":"Vickey"},{"family":"Zhou","given":"DeMing"}],"issued":{"date-parts":[["1989"]]}}}],"schema":"https://github.com/citation-style-language/schema/raw/master/csl-citation.json"} </w:instrText>
      </w:r>
      <w:r>
        <w:rPr>
          <w:rFonts w:ascii="Cambria" w:hAnsi="Cambria"/>
          <w:sz w:val="24"/>
          <w:szCs w:val="24"/>
        </w:rPr>
        <w:fldChar w:fldCharType="separate"/>
      </w:r>
      <w:r w:rsidR="00E31B30">
        <w:rPr>
          <w:rFonts w:ascii="Cambria" w:eastAsia="Times New Roman" w:hAnsi="Cambria" w:cs="Times New Roman"/>
          <w:sz w:val="24"/>
        </w:rPr>
        <w:t>(19, 23)</w:t>
      </w:r>
      <w:r>
        <w:rPr>
          <w:rFonts w:ascii="Cambria" w:hAnsi="Cambria"/>
          <w:sz w:val="24"/>
          <w:szCs w:val="24"/>
        </w:rPr>
        <w:fldChar w:fldCharType="end"/>
      </w:r>
      <w:r w:rsidR="00F27C25" w:rsidRPr="00CD0D15">
        <w:rPr>
          <w:rFonts w:ascii="Cambria" w:hAnsi="Cambria"/>
          <w:sz w:val="24"/>
          <w:szCs w:val="24"/>
        </w:rPr>
        <w:t>)</w:t>
      </w:r>
      <w:r>
        <w:rPr>
          <w:rFonts w:ascii="Cambria" w:hAnsi="Cambria"/>
          <w:sz w:val="24"/>
          <w:szCs w:val="24"/>
        </w:rPr>
        <w:t xml:space="preserve"> </w:t>
      </w:r>
      <w:r w:rsidR="00F27C25" w:rsidRPr="00CD0D15">
        <w:rPr>
          <w:rFonts w:ascii="Cambria" w:hAnsi="Cambria"/>
          <w:sz w:val="24"/>
          <w:szCs w:val="24"/>
        </w:rPr>
        <w:t>could overlap depending on local conditions. In contrast,</w:t>
      </w:r>
      <w:r>
        <w:rPr>
          <w:rFonts w:ascii="Cambria" w:hAnsi="Cambria"/>
          <w:sz w:val="24"/>
          <w:szCs w:val="24"/>
        </w:rPr>
        <w:t xml:space="preserve"> reduced pyocyanin had a distinct</w:t>
      </w:r>
      <w:r w:rsidR="00F27C25" w:rsidRPr="00CD0D15">
        <w:rPr>
          <w:rFonts w:ascii="Cambria" w:hAnsi="Cambria"/>
          <w:sz w:val="24"/>
          <w:szCs w:val="24"/>
        </w:rPr>
        <w:t xml:space="preserve"> HIM</w:t>
      </w:r>
      <w:r>
        <w:rPr>
          <w:rFonts w:ascii="Cambria" w:hAnsi="Cambria"/>
          <w:sz w:val="24"/>
          <w:szCs w:val="24"/>
        </w:rPr>
        <w:t xml:space="preserve"> spectral phasor position and</w:t>
      </w:r>
      <w:r w:rsidR="00F27C25" w:rsidRPr="00CD0D15">
        <w:rPr>
          <w:rFonts w:ascii="Cambria" w:hAnsi="Cambria"/>
          <w:sz w:val="24"/>
          <w:szCs w:val="24"/>
        </w:rPr>
        <w:t xml:space="preserve"> </w:t>
      </w:r>
      <w:r w:rsidR="00077E2F">
        <w:rPr>
          <w:rFonts w:ascii="Cambria" w:hAnsi="Cambria"/>
          <w:sz w:val="24"/>
          <w:szCs w:val="24"/>
        </w:rPr>
        <w:t>FLIM phasor fingerprint with a l</w:t>
      </w:r>
      <w:r w:rsidR="00F27C25" w:rsidRPr="00CD0D15">
        <w:rPr>
          <w:rFonts w:ascii="Cambria" w:hAnsi="Cambria"/>
          <w:sz w:val="24"/>
          <w:szCs w:val="24"/>
        </w:rPr>
        <w:t xml:space="preserve">ong </w:t>
      </w:r>
      <w:r w:rsidR="00482315">
        <w:rPr>
          <w:rFonts w:ascii="Cambria" w:hAnsi="Cambria"/>
          <w:sz w:val="24"/>
          <w:szCs w:val="24"/>
        </w:rPr>
        <w:t xml:space="preserve">fluorescence </w:t>
      </w:r>
      <w:r w:rsidR="00F27C25" w:rsidRPr="00CD0D15">
        <w:rPr>
          <w:rFonts w:ascii="Cambria" w:hAnsi="Cambria"/>
          <w:sz w:val="24"/>
          <w:szCs w:val="24"/>
        </w:rPr>
        <w:t xml:space="preserve">lifetime </w:t>
      </w:r>
      <w:r w:rsidR="00482315">
        <w:rPr>
          <w:rFonts w:ascii="Cambria" w:hAnsi="Cambria"/>
          <w:sz w:val="24"/>
          <w:szCs w:val="24"/>
        </w:rPr>
        <w:t xml:space="preserve">(&gt;10 ns) </w:t>
      </w:r>
      <w:r w:rsidR="00F27C25" w:rsidRPr="00CD0D15">
        <w:rPr>
          <w:rFonts w:ascii="Cambria" w:hAnsi="Cambria"/>
          <w:sz w:val="24"/>
          <w:szCs w:val="24"/>
        </w:rPr>
        <w:t>(</w:t>
      </w:r>
      <w:r w:rsidR="00F27C25" w:rsidRPr="00201A3D">
        <w:rPr>
          <w:rFonts w:ascii="Cambria" w:hAnsi="Cambria"/>
          <w:b/>
          <w:sz w:val="24"/>
          <w:szCs w:val="24"/>
        </w:rPr>
        <w:t>Fig. 3.2</w:t>
      </w:r>
      <w:r w:rsidR="00F27C25" w:rsidRPr="00CD0D15">
        <w:rPr>
          <w:rFonts w:ascii="Cambria" w:hAnsi="Cambria"/>
          <w:sz w:val="24"/>
          <w:szCs w:val="24"/>
        </w:rPr>
        <w:t>). We proceeded with the FLIM unmixing method to determine if pyocyanin fractional contributions shift</w:t>
      </w:r>
      <w:ins w:id="451" w:author="Heather Maughan" w:date="2020-09-03T14:17:00Z">
        <w:r w:rsidR="00795C64">
          <w:rPr>
            <w:rFonts w:ascii="Cambria" w:hAnsi="Cambria"/>
            <w:sz w:val="24"/>
            <w:szCs w:val="24"/>
          </w:rPr>
          <w:t>ed</w:t>
        </w:r>
      </w:ins>
      <w:r w:rsidR="00F27C25" w:rsidRPr="00CD0D15">
        <w:rPr>
          <w:rFonts w:ascii="Cambria" w:hAnsi="Cambria"/>
          <w:sz w:val="24"/>
          <w:szCs w:val="24"/>
        </w:rPr>
        <w:t xml:space="preserve"> throughout </w:t>
      </w:r>
      <w:r w:rsidR="00F27C25" w:rsidRPr="00201A3D">
        <w:rPr>
          <w:rFonts w:ascii="Cambria" w:hAnsi="Cambria"/>
          <w:i/>
          <w:sz w:val="24"/>
          <w:szCs w:val="24"/>
        </w:rPr>
        <w:t>P. aeruginosa</w:t>
      </w:r>
      <w:r w:rsidR="00F27C25" w:rsidRPr="00CD0D15">
        <w:rPr>
          <w:rFonts w:ascii="Cambria" w:hAnsi="Cambria"/>
          <w:sz w:val="24"/>
          <w:szCs w:val="24"/>
        </w:rPr>
        <w:t xml:space="preserve"> biofilms.</w:t>
      </w:r>
    </w:p>
    <w:p w14:paraId="6DF2A061" w14:textId="77777777" w:rsidR="00F27C25" w:rsidRPr="00CD0D15" w:rsidRDefault="00F27C25" w:rsidP="00F27C25">
      <w:pPr>
        <w:spacing w:line="480" w:lineRule="auto"/>
        <w:outlineLvl w:val="0"/>
        <w:rPr>
          <w:rFonts w:ascii="Cambria" w:hAnsi="Cambria"/>
          <w:sz w:val="24"/>
          <w:szCs w:val="24"/>
        </w:rPr>
      </w:pPr>
    </w:p>
    <w:p w14:paraId="0FFFABFE"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Reduced pyocyanin was localized at the biofilm surface in our system.</w:t>
      </w:r>
    </w:p>
    <w:p w14:paraId="5E75E166" w14:textId="4283131C"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ab/>
        <w:t xml:space="preserve">To recapitulate slower bacterial growth observed in infections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{"citationID":"PwZtSJDH","properties":{"formattedCitation":"(24, 25)","plainCitation":"(24, 25)","noteIndex":0},"citationItems":[{"id":1327,"uris":["http://zotero.org/users/6261839/items/GINTNM9E"],"uri":["http://zotero.org/users/6261839/items/GINTNM9E"],"itemData":{"id":1327,"type":"article-journal","abstract":"Chronic lung infections in cystic fibrosis (CF) could be treated more effectively if the effects of antimicrobials on pathogens in situ were known. Here, we compared changes in the microbial community composition and pathogen growth rates in longitudinal studies of seven pediatric CF patients undergoing intravenous antibiotic administration during pulmonary exacerbations. The microbial community composition was determined by counting rRNA with NanoString DNA analysis, and growth rates were obtained by incubating CF sputum with heavy water and tracing incorporation of deuterium into two branched-chain (“anteiso”) fatty acids (a-C15:0 and a-C17:0) using gas chromatography-mass spectrometry (GC/MS). Prior to this study, both lipids were thought to be specific for Staphylococcaceae; hence, their isotopic enrichment was interpreted as a growth proxy for Staphylococcus aureus. Our experiments revealed, however, that Prevotella is also a relevant microbial producer of a-C17:0 fatty acid in some CF patients; thus, deuterium incorporation into these lipids is better interpreted as a more general pathogen growth rate proxy. Even accounting for a small nonmicrobial background source detected in some patient samples, a-C15:0 fatty acid still appears to be a relatively robust proxy for CF pathogens, revealing a median generation time of ∼1.5 days, similar to prior observations. Contrary to our expectation, pathogen growth rates remained relatively stable throughout exacerbation treatment. We suggest two straightforward “best practices” for application of stable-isotope probing to CF sputum metabolites: (i) parallel determination of microbial community composition in CF sputum using culture-independent tools and (ii) assessing background levels of the diagnostic metabolite.\nIMPORTANCE In chronic lung infections, populations of microbial pathogens change and mature in ways that are often unknown, which makes it challenging to identify appropriate treatment options. A promising tool to better understand the physiology of microorganisms in a patient is stable-isotope probing, which we previously developed to estimate the growth rates of S. aureus in cystic fibrosis (CF) sputum. Here, we tracked microbial communities in a cohort of CF patients and found that anteiso fatty acids can also originate from other sources in CF sputum. This awareness led us to develop a new workflow for the application of stable-isotope probing in this context, improving our ability to estimate pathogen generation times in clinical samples.","container-title":"Journal of Bacteriology","DOI":"10.1128/JB.00365-18","ISSN":"0021-9193, 1098-5530","issue":"24","language":"en","note":"publisher: American Society for Microbiology Journals\nsection: Research Article\nPMID: 30249710","source":"jb.asm.org","title":"Refining the Application of Microbial Lipids as Tracers of Staphylococcus aureus Growth Rates in Cystic Fibrosis Sputum","URL":"https://jb.asm.org/content/200/24/e00365-18","volume":"200","author":[{"family":"Neubauer","given":"Cajetan"},{"family":"Kasi","given":"Ajay S."},{"family":"Grahl","given":"Nora"},{"family":"Sessions","given":"Alex L."},{"family":"Kopf","given":"Sebastian H."},{"family":"Kato","given":"Roberta"},{"family":"Hogan","given":"Deborah A."},{"family":"Newman","given":"Dianne K."}],"accessed":{"date-parts":[["2020",4,23]]},"issued":{"date-parts":[["2018",12,15]]}}},{"id":334,"uris":["http://zotero.org/users/6261839/items/GN7ZIP9I"],"uri":["http://zotero.org/users/6261839/items/GN7ZIP9I"],"itemData":{"id":334,"type":"article-journal","abstract":"Effective treatment for chronic infections is undermined by a significant gap in understanding of the physiological state of pathogens at the site of infection. Chronic pulmonary infections are responsible for the morbidity and mortality of millions of immunocompromised individuals worldwide, yet drugs that are successful in laboratory culture are far less effective against pathogen populations persisting in vivo. Laboratory models, upon which preclinical development of new drugs is based, can only replicate host conditions when we understand the metabolic state of the pathogens and the degree of heterogeneity within the population. In this study, we measured the anabolic activity of the pathogen Staphylococcus aureus directly in the sputum of pediatric patients with cystic fibrosis (CF), by combining the high sensitivity of isotope ratio mass spectrometry with a heavy water labeling approach to capture the full range of in situ growth rates. Our results reveal S. aureus generation times with a median of 2.1 d, with extensive growth rate heterogeneity at the single-cell level. These growth rates are far below the detection limit of previous estimates of CF pathogen growth rates, and the rates are slowest in acutely sick patients undergoing pulmonary exacerbations; nevertheless, they are accessible to experimental replication within laboratory models. Treatment regimens that include specific antibiotics (vancomycin, piperacillin/tazobactam, tobramycin) further appear to correlate with slow growth of S. aureus on average, but follow-up longitudinal studies must be performed to determine whether this effect holds for individual patients.","container-title":"Proceedings of the National Academy of Sciences","DOI":"10.1073/pnas.1512057112","ISSN":"0027-8424, 1091-6490","issue":"2","journalAbbreviation":"PNAS","language":"en","note":"PMID: 26715741","page":"E110-E116","source":"www.pnas.org","title":"Trace incorporation of heavy water reveals slow and heterogeneous pathogen growth rates in cystic fibrosis sputum","volume":"113","author":[{"family":"Kopf","given":"Sebastian H."},{"family":"Sessions","given":"Alex L."},{"family":"Cowley","given":"Elise S."},{"family":"Reyes","given":"Carmen"},{"family":"Sambeek","given":"Lindsey Van"},{"family":"Hu","given":"Yang"},{"family":"Orphan","given":"Victoria J."},{"family":"Kato","given":"Roberta"},{"family":"Newman","given":"Dianne K."}],"issued":{"date-parts":[["2016",1,12]]}}}],"schema":"https://github.com/citation-style-language/schema/raw/master/csl-citation.json"}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(24, 25)</w:t>
      </w:r>
      <w:r w:rsidRPr="00CD0D15">
        <w:rPr>
          <w:rFonts w:ascii="Cambria" w:hAnsi="Cambria"/>
          <w:sz w:val="24"/>
          <w:szCs w:val="24"/>
        </w:rPr>
        <w:fldChar w:fldCharType="end"/>
      </w:r>
      <w:r w:rsidRPr="00CD0D15">
        <w:rPr>
          <w:rFonts w:ascii="Cambria" w:hAnsi="Cambria"/>
          <w:sz w:val="24"/>
          <w:szCs w:val="24"/>
        </w:rPr>
        <w:t>, colony biofilms were radially grown for five days in artificial sputum medium with soft agar. The radial center of the colony was imaged axially to capture the different depths in the oldest p</w:t>
      </w:r>
      <w:r w:rsidR="00201A3D">
        <w:rPr>
          <w:rFonts w:ascii="Cambria" w:hAnsi="Cambria"/>
          <w:sz w:val="24"/>
          <w:szCs w:val="24"/>
        </w:rPr>
        <w:t>opulation of the biofilm. R</w:t>
      </w:r>
      <w:r w:rsidRPr="00CD0D15">
        <w:rPr>
          <w:rFonts w:ascii="Cambria" w:hAnsi="Cambria"/>
          <w:sz w:val="24"/>
          <w:szCs w:val="24"/>
        </w:rPr>
        <w:t xml:space="preserve">easoning that natural gradients would form with less oxygen exposure deeper in the biofilm, we initially hypothesized that </w:t>
      </w:r>
      <w:r w:rsidRPr="00201A3D">
        <w:rPr>
          <w:rFonts w:ascii="Cambria" w:hAnsi="Cambria"/>
          <w:i/>
          <w:sz w:val="24"/>
          <w:szCs w:val="24"/>
        </w:rPr>
        <w:t>P. aeruginosa</w:t>
      </w:r>
      <w:r w:rsidRPr="00CD0D15">
        <w:rPr>
          <w:rFonts w:ascii="Cambria" w:hAnsi="Cambria"/>
          <w:sz w:val="24"/>
          <w:szCs w:val="24"/>
        </w:rPr>
        <w:t xml:space="preserve"> would produce more pyocyanin in the hypoxic core of the biofilm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{"citationID":"ww4bPNIv","properties":{"formattedCitation":"(7, 8, 26)","plainCitation":"(7, 8, 26)","noteIndex":0},"citationItems":[{"id":1259,"uris":["http://zotero.org/users/6261839/items/PIHWELW5"],"uri":["http://zotero.org/users/6261839/items/PIHWELW5"],"itemData":{"id":1259,"type":"article-journal","abstract":"Microorganisms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K."}]}},{"id":1372,"uris":["http://zotero.org/users/6261839/items/4DPZPRKM"],"uri":["http://zotero.org/users/6261839/items/4DPZPRKM"],"itemData":{"id":1372,"type":"article-journal","abstract":"Classifying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(7, 8, 26)</w:t>
      </w:r>
      <w:r w:rsidRPr="00CD0D15">
        <w:rPr>
          <w:rFonts w:ascii="Cambria" w:hAnsi="Cambria"/>
          <w:sz w:val="24"/>
          <w:szCs w:val="24"/>
        </w:rPr>
        <w:fldChar w:fldCharType="end"/>
      </w:r>
      <w:r w:rsidRPr="00CD0D15">
        <w:rPr>
          <w:rFonts w:ascii="Cambria" w:hAnsi="Cambria"/>
          <w:sz w:val="24"/>
          <w:szCs w:val="24"/>
        </w:rPr>
        <w:t>. However, in our system, reduced pyocyanin dominated the FLIM signal at the surface of the biofilm (</w:t>
      </w:r>
      <w:r w:rsidRPr="00201A3D">
        <w:rPr>
          <w:rFonts w:ascii="Cambria" w:hAnsi="Cambria"/>
          <w:b/>
          <w:sz w:val="24"/>
          <w:szCs w:val="24"/>
        </w:rPr>
        <w:t>Fig. 3.</w:t>
      </w:r>
      <w:r w:rsidR="00751974">
        <w:rPr>
          <w:rFonts w:ascii="Cambria" w:hAnsi="Cambria"/>
          <w:b/>
          <w:sz w:val="24"/>
          <w:szCs w:val="24"/>
        </w:rPr>
        <w:t>6</w:t>
      </w:r>
      <w:r w:rsidRPr="00201A3D">
        <w:rPr>
          <w:rFonts w:ascii="Cambria" w:hAnsi="Cambria"/>
          <w:b/>
          <w:sz w:val="24"/>
          <w:szCs w:val="24"/>
        </w:rPr>
        <w:t>, 3.</w:t>
      </w:r>
      <w:r w:rsidR="00751974">
        <w:rPr>
          <w:rFonts w:ascii="Cambria" w:hAnsi="Cambria"/>
          <w:b/>
          <w:sz w:val="24"/>
          <w:szCs w:val="24"/>
        </w:rPr>
        <w:t>7</w:t>
      </w:r>
      <w:r w:rsidRPr="00CD0D15">
        <w:rPr>
          <w:rFonts w:ascii="Cambria" w:hAnsi="Cambria"/>
          <w:sz w:val="24"/>
          <w:szCs w:val="24"/>
        </w:rPr>
        <w:t xml:space="preserve">), and the pyocyanin-dominant signal was only observed when imaging with a coverslip placed on top of the sample. </w:t>
      </w:r>
    </w:p>
    <w:p w14:paraId="6B54F3BF" w14:textId="4956840D" w:rsidR="00F27C25" w:rsidRPr="00CD0D15" w:rsidRDefault="00F27C25" w:rsidP="00F27C25">
      <w:pPr>
        <w:spacing w:line="480" w:lineRule="auto"/>
        <w:ind w:firstLine="720"/>
        <w:outlineLvl w:val="0"/>
        <w:rPr>
          <w:rFonts w:ascii="Cambria" w:hAnsi="Cambria"/>
          <w:sz w:val="24"/>
          <w:szCs w:val="24"/>
        </w:rPr>
      </w:pPr>
      <w:r w:rsidRPr="00CD0D15">
        <w:rPr>
          <w:rFonts w:ascii="Cambria" w:hAnsi="Cambria"/>
          <w:sz w:val="24"/>
          <w:szCs w:val="24"/>
        </w:rPr>
        <w:t xml:space="preserve">The highest density of </w:t>
      </w:r>
      <w:r w:rsidRPr="00201A3D">
        <w:rPr>
          <w:rFonts w:ascii="Cambria" w:hAnsi="Cambria"/>
          <w:i/>
          <w:sz w:val="24"/>
          <w:szCs w:val="24"/>
        </w:rPr>
        <w:t>P. aeruginosa</w:t>
      </w:r>
      <w:r w:rsidRPr="00CD0D15">
        <w:rPr>
          <w:rFonts w:ascii="Cambria" w:hAnsi="Cambria"/>
          <w:sz w:val="24"/>
          <w:szCs w:val="24"/>
        </w:rPr>
        <w:t xml:space="preserve"> growth was at the surface and was associated with the reduced pyocyanin FLIM signal (</w:t>
      </w:r>
      <w:r w:rsidRPr="00201A3D">
        <w:rPr>
          <w:rFonts w:ascii="Cambria" w:hAnsi="Cambria"/>
          <w:b/>
          <w:sz w:val="24"/>
          <w:szCs w:val="24"/>
        </w:rPr>
        <w:t>Fig. 3.</w:t>
      </w:r>
      <w:r w:rsidR="00751974">
        <w:rPr>
          <w:rFonts w:ascii="Cambria" w:hAnsi="Cambria"/>
          <w:b/>
          <w:sz w:val="24"/>
          <w:szCs w:val="24"/>
        </w:rPr>
        <w:t>6</w:t>
      </w:r>
      <w:r w:rsidRPr="00CD0D15">
        <w:rPr>
          <w:rFonts w:ascii="Cambria" w:hAnsi="Cambria"/>
          <w:sz w:val="24"/>
          <w:szCs w:val="24"/>
        </w:rPr>
        <w:t xml:space="preserve">). After oxygen was limited by the introduction of a coverslip at the surface, </w:t>
      </w:r>
      <w:r w:rsidR="00060833">
        <w:rPr>
          <w:rFonts w:ascii="Cambria" w:hAnsi="Cambria"/>
          <w:sz w:val="24"/>
          <w:szCs w:val="24"/>
        </w:rPr>
        <w:t xml:space="preserve">it is likely </w:t>
      </w:r>
      <w:r w:rsidRPr="00CD0D15">
        <w:rPr>
          <w:rFonts w:ascii="Cambria" w:hAnsi="Cambria"/>
          <w:sz w:val="24"/>
          <w:szCs w:val="24"/>
        </w:rPr>
        <w:t xml:space="preserve">dense </w:t>
      </w:r>
      <w:r w:rsidR="00060833">
        <w:rPr>
          <w:rFonts w:ascii="Cambria" w:hAnsi="Cambria"/>
          <w:sz w:val="24"/>
          <w:szCs w:val="24"/>
        </w:rPr>
        <w:t xml:space="preserve">bacterial </w:t>
      </w:r>
      <w:r w:rsidRPr="00CD0D15">
        <w:rPr>
          <w:rFonts w:ascii="Cambria" w:hAnsi="Cambria"/>
          <w:sz w:val="24"/>
          <w:szCs w:val="24"/>
        </w:rPr>
        <w:t>populations utilized a pool of pyocyanin for electron recycling. Our biofilm</w:t>
      </w:r>
      <w:r w:rsidR="002F3007">
        <w:rPr>
          <w:rFonts w:ascii="Cambria" w:hAnsi="Cambria"/>
          <w:sz w:val="24"/>
          <w:szCs w:val="24"/>
        </w:rPr>
        <w:t xml:space="preserve"> pyocyanin</w:t>
      </w:r>
      <w:r w:rsidRPr="00CD0D15">
        <w:rPr>
          <w:rFonts w:ascii="Cambria" w:hAnsi="Cambria"/>
          <w:sz w:val="24"/>
          <w:szCs w:val="24"/>
        </w:rPr>
        <w:t xml:space="preserve"> model agrees with previous studies showing that population density controls phenazine biosynthesis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{"citationID":"OyuDP71G","properties":{"formattedCitation":"(27, 28)","plainCitation":"(27, 28)","noteIndex":0},"citationItems":[{"id":1391,"uris":["http://zotero.org/users/6261839/items/ZMSSLUTR"],"uri":["http://zotero.org/users/6261839/items/ZMSSLUTR"],"itemData":{"id":1391,"type":"article-journal","abstract":"Bacteria communicate with each other to coordinate expression of specific genes in a cell density-dependent fashion, a phenomenon called quorum sensing and response. Although we know that quorum sensing via acyl-homoserine lactone (HSL) signals controls expression of several virulence genes in the human pathogen Pseudomonas aeruginosa, the number and types of genes controlled by quorum sensing have not been studied systematically. We have constructed a library of random insertions in the chromosome of a P. aeruginosa acyl-HSL synthesis mutant by using a transposon containing a promoterless lacZ. This library was screened for acyl-HSL induction of lacZ. Thirty-nine quorum sensing-regulated genes were identified. The genes were organized into classes depending on the pattern of regulation. About half of the genes appear to be in seven operons, some seem organized in large patches on the genome. Many of the quorum sensing-regulated genes code for putative virulence factors or production of secondary metabolites. Many of the genes identified showed a high level of induction by acyl-HSL signaling.","container-title":"Proceedings of the National Academy of Sciences","DOI":"10.1073/pnas.96.24.13904","ISSN":"0027-8424, 1091-6490","issue":"24","journalAbbreviation":"PNAS","language":"en","note":"publisher: National Academy of Sciences\nsection: Biological Sciences\nPMID: 10570171","page":"13904-13909","source":"www.pnas.org","title":"Identification of genes controlled by quorum sensing in Pseudomonas aeruginosa","volume":"96","author":[{"family":"Whiteley","given":"Marvin"},{"family":"Lee","given":"Kimberly M."},{"family":"Greenberg","given":"E. P."}],"issued":{"date-parts":[["1999",11,23]]}}},{"id":1390,"uris":["http://zotero.org/users/6261839/items/729PP4A9"],"uri":["http://zotero.org/users/6261839/items/729PP4A9"],"itemData":{"id":1390,"type":"article-journal","abstract":"Bacterial communities use “quorum sensing” (QS) to coordinate their population behavior through the action of extracellular signal molecules, such as the N-acyl-l-homoserine lactones (AHLs). The versatile and ubiquitous opportunistic pathogen Pseudomonas aeruginosa is a well-studied model for AHL-mediated QS. This species also produces an intercellular signal distinct from AHLs, 3,4-dihydroxy-2-heptylquinoline (PQS), which belongs to a family of poorly characterized 4-hydroxy-2-alkylquinolines (HAQs) previously identified for their antimicrobial activity. Here we use liquid chromatography (LC)/MS, genetics, and whole-genome expression to investigate the structure, biosynthesis, regulation, and activity of HAQs. We show that the pqsA-E operon encodes enzymes that catalyze the biosynthesis of five distinct classes of HAQs, and establish the sequence of synthesis of these compounds, which include potent cytochrome inhibitors and antibiotics active against human commensal and pathogenic bacteria. We find that anthranilic acid, the product of the PhnAB synthase, is the primary precursor of HAQs and that the HAQ congener 4-hydroxy-2-heptylquinoline (HHQ) is the direct precursor of the PQS signaling molecule. Significantly, whereas phnAB and pqsA-E are positively regulated by the virulence-associated transcription factor MvfR, which is also required for the expression of several QS-regulated genes, the conversion of HHQ to PQS is instead controlled by LasR. Finally, our results reveal that HHQ is itself both released from, and taken up by, bacterial cells where it is converted into PQS, suggesting that it functions as a messenger molecule in a cell-to-cell communication pathway. HAQ signaling represents a potential target for the pharmacological intervention of P. aeruginosa-mediated infections.","container-title":"Proceedings of the National Academy of Sciences","DOI":"10.1073/pnas.0307694100","ISSN":"0027-8424, 1091-6490","issue":"5","journalAbbreviation":"PNAS","language":"en","note":"ISBN: 9780307694102\npublisher: National Academy of Sciences\nsection: Biological Sciences\nPMID: 14739337","page":"1339-1344","source":"www.pnas.org","title":"Analysis of Pseudomonas aeruginosa 4-hydroxy-2-alkylquinolines (HAQs) reveals a role for 4-hydroxy-2-heptylquinoline in cell-to-cell communication","volume":"101","author":[{"family":"Déziel","given":"Eric"},{"family":"Lépine","given":"François"},{"family":"Milot","given":"Sylvain"},{"family":"He","given":"Jianxin"},{"family":"Mindrinos","given":"Michael N."},{"family":"Tompkins","given":"Ronald G."},{"family":"Rahme","given":"Laurence G."}],"issued":{"date-parts":[["2004",2,3]]}}}],"schema":"https://github.com/citation-style-language/schema/raw/master/csl-citation.json"}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(27, 28)</w:t>
      </w:r>
      <w:r w:rsidRPr="00CD0D15">
        <w:rPr>
          <w:rFonts w:ascii="Cambria" w:hAnsi="Cambria"/>
          <w:sz w:val="24"/>
          <w:szCs w:val="24"/>
        </w:rPr>
        <w:fldChar w:fldCharType="end"/>
      </w:r>
      <w:r w:rsidRPr="00CD0D15">
        <w:rPr>
          <w:rFonts w:ascii="Cambria" w:hAnsi="Cambria"/>
          <w:sz w:val="24"/>
          <w:szCs w:val="24"/>
        </w:rPr>
        <w:t xml:space="preserve"> and oxygen is required for pyocyanin biosynthesis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VJU30Y9p","properties":{"formattedCitation":"(29)","plainCitation":"(29)","noteIndex":0},"citationItems":[{"id":1398,"uris":["http://zotero.org/users/6261839/items/9USAB2BW"],"uri":["http://zotero.org/users/6261839/items/9USAB2BW"],"itemData":{"id":1398,"type":"article-journal","abstract":"Pyocyanin is a biologically active phenazine produced by the human pathogen Pseudomonas aeruginosa. It is thought to endow P. aeruginosa with a competitive growth advantage in colonized tissue and is also thought to be a virulence factor in diseases such as cystic fibrosis and AIDS where patients are commonly infected by pathogenic Pseudomonads due to their immunocompromised state. Pyocyanin is also a chemically interesting compound due to its unusual oxidation-reduction activity. Phenazine-1-carboxylic acid, the precursor to the bioactive phenazines, is synthesized from chorismic acid by enzymes encoded in a seven-gene cistron in Pseudomonas aeruginosa and in other Pseudomonads. Phenzine-1-carboxylic acid is believed to be converted to pyocyanin by the sequential actions of the putative S-adenosylmethionine dependent N-methyltransferase PhzM and the putative flavin-dependent hydroxylase PhzS. Here we report the 1.8 Å crystal structure of PhzM solved by single anomalous dispersion. Unlike many methyltransferases, PhzM is a dimer in solution. The 36 kDa PhzM polypeptide folds into three domains. The C-terminal domain exhibits the α/β-hydrolase fold typical of small molecule methyltransferases. Two smaller N-terminal domains form much of the dimer interface. Structural alignments with known methyltransferases show that PhzM is most similar to the plant O-methyltransferases that are characterized by an unusual intertwined dimer interface. The structure of PhzM contains no ligands and the active site is open and solvent exposed when compared to structures of similar enzymes. In vitro experiments using purified PhzM alone demonstrate that it has little or no ability to methylate phenzine-1-carboxylic acid. However, when the putative hydroxylase PhzS is included, pyocyanin is readily produced. This observation suggests that a mechanism has evolved in P. aeruginosa that ensures efficient production of pyocyanin by preventing the formation and release of an unstable and potentially deleterious intermediate.","container-title":"Biochemistry","DOI":"10.1021/bi6024403","ISSN":"0006-2960","issue":"7","journalAbbreviation":"Biochemistry","note":"PMID: 17253782\nPMCID: PMC2572083","page":"1821-1828","source":"PubMed Central","title":"Structural and Functional Analysis of the Pyocyanin Biosynthetic Protein PhzM from Pseudomonas aeruginosa","volume":"46","author":[{"family":"Parsons","given":"James F."},{"family":"Greenhagen","given":"Bryan T."},{"family":"Shi","given":"Katherine"},{"family":"Calabrese","given":"Kelly"},{"family":"Robinson","given":"Howard"},{"family":"Ladner","given":"Jane E."}],"issued":{"date-parts":[["2007",2,20]]}}}],"schema":"https://github.com/citation-style-language/schema/raw/master/csl-citation.json"}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(29)</w:t>
      </w:r>
      <w:r w:rsidRPr="00CD0D15">
        <w:rPr>
          <w:rFonts w:ascii="Cambria" w:hAnsi="Cambria"/>
          <w:sz w:val="24"/>
          <w:szCs w:val="24"/>
        </w:rPr>
        <w:fldChar w:fldCharType="end"/>
      </w:r>
      <w:r w:rsidRPr="00CD0D15">
        <w:rPr>
          <w:rFonts w:ascii="Cambria" w:hAnsi="Cambria"/>
          <w:sz w:val="24"/>
          <w:szCs w:val="24"/>
        </w:rPr>
        <w:t xml:space="preserve">. Although it may seem counterintuitive that oxygen is necessary to synthesize an alternative electron acceptor, pyocyanin has the highest affinity for oxygen out of other studied phenazines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puJTfkXw","properties":{"formattedCitation":"(9)","plainCitation":"(9)","noteIndex":0},"citationItems":[{"id":1227,"uris":["http://zotero.org/users/6261839/items/GM93JK4E"],"uri":["http://zotero.org/users/6261839/items/GM93JK4E"],"itemData":{"id":1227,"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(9)</w:t>
      </w:r>
      <w:r w:rsidRPr="00CD0D15">
        <w:rPr>
          <w:rFonts w:ascii="Cambria" w:hAnsi="Cambria"/>
          <w:sz w:val="24"/>
          <w:szCs w:val="24"/>
        </w:rPr>
        <w:fldChar w:fldCharType="end"/>
      </w:r>
      <w:r w:rsidRPr="00CD0D15">
        <w:rPr>
          <w:rFonts w:ascii="Cambria" w:hAnsi="Cambria"/>
          <w:sz w:val="24"/>
          <w:szCs w:val="24"/>
        </w:rPr>
        <w:t xml:space="preserve">. In locally anoxic conditions, </w:t>
      </w:r>
      <w:r w:rsidRPr="00201A3D">
        <w:rPr>
          <w:rFonts w:ascii="Cambria" w:hAnsi="Cambria"/>
          <w:i/>
          <w:sz w:val="24"/>
          <w:szCs w:val="24"/>
        </w:rPr>
        <w:t>P. aeruginosa</w:t>
      </w:r>
      <w:r w:rsidRPr="00CD0D15">
        <w:rPr>
          <w:rFonts w:ascii="Cambria" w:hAnsi="Cambria"/>
          <w:sz w:val="24"/>
          <w:szCs w:val="24"/>
        </w:rPr>
        <w:t xml:space="preserve"> couples pyocyanin reduction with oxidation of glucose and pyruvate, which generates ATP and increases anaerobic survival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{"citationID":"rXvqEj6t","properties":{"formattedCitation":"(8, 30, 31)","plainCitation":"(8, 30, 31)","noteIndex":0},"citationItems":[{"id":434,"uris":["http://zotero.org/users/6261839/items/GB9IXVMD"],"uri":["http://zotero.org/users/6261839/items/GB9IXVMD"],"itemData":{"id":434,"type":"article-journal","abstract":"While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K."}]}},{"id":743,"uris":["http://zotero.org/users/6261839/items/T6EPXS8K"],"uri":["http://zotero.org/users/6261839/items/T6EPXS8K"],"itemData":{"id":743,"type":"article-journal","abstract":"Denitrification and arginine fermentation are central metabolic processes performed by the opportunistic pathogen Pseudomonas aeruginosa during biofilm formation and infection of lungs of patients with cystic fibrosis. Genome-wide searches for additional components of the anaerobic metabolism identified potential genes for pyruvate-metabolizing NADH-dependent lactate dehydrogenase (ldhA), phosphotransacetylase (pta), and acetate kinase (ackA). While pyruvate fermentation alone does not sustain significant anaerobic growth of P. aeruginosa, it provides the bacterium with the metabolic capacity for long-term survival of up to 18 days. Detected conversion of pyruvate to lactate and acetate is dependent on the presence of intact ldhA and ackA-pta loci, respectively. DNA microarray studies in combination with reporter gene fusion analysis and enzyme activity measurements demonstrated the anr- and ihfA-dependent anaerobic induction of the ackA-pta promoter. Potential Anr and integration host factor binding sites were localized. Pyruvate-dependent anaerobic long-term survival was found to be significantly reduced in anr and ihfA mutants. No obvious ldhA regulation by oxygen tension was observed. Pyruvate fermentation is pH dependent. Nitrate respiration abolished pyruvate fermentation, while arginine fermentation occurs independently of pyruvate utilization.","container-title":"Journal of Bacteriology","DOI":"10.1128/JB.186.14.4596-4604.2004","ISSN":"0021-9193, 1098-5530","issue":"14","language":"en","note":"PMID: 15231792","page":"4596-4604","source":"jb.asm.org","title":"Long-Term Anaerobic Survival of the Opportunistic Pathogen Pseudomonas aeruginosa via Pyruvate Fermentation","volume":"186","author":[{"family":"Eschbach","given":"Martin"},{"family":"Schreiber","given":"Kerstin"},{"family":"Trunk","given":"Katharina"},{"family":"Buer","given":"Jan"},{"family":"Jahn","given":"Dieter"},{"family":"Schobert","given":"Max"}],"issued":{"date-parts":[["2004",7,15]]}}},{"id":757,"uris":["http://zotero.org/users/6261839/items/2NVJKQMC"],"uri":["http://zotero.org/users/6261839/items/2NVJKQMC"],"itemData":{"id":757,"type":"article-journal","abstract":"Phenazines are a class of redox-active molecules produced by diverse bacteria and archaea. Many of the biological functions of phenazines, such as mediating signaling, iron acquisition, and redox homeostasis, derive from their redox activity. While prior studies have focused on extracellular phenazine oxidation by oxygen and iron, here we report a search for reductants and catalysts of intracellular phenazine reduction in Pseudomonas aeruginosa. Enzymatic assays in cell-free lysate, together with crude fractionation and chemical inhibition, indicate that P. aeruginosa contains multiple enzymes that catalyze the reduction of the endogenous phenazines pyocyanin and phenazine-1-carboxylic acid in both cytosolic and membrane fractions. We used chemical inhibitors to target general enzyme classes and found that an inhibitor of flavoproteins and heme-containing proteins, diphenyleneiodonium, effectively inhibited phenazine reduction in vitro, suggesting that most phenazine reduction derives from these enzymes. Using natively purified proteins, we demonstrate that the pyruvate and α-ketoglutarate dehydrogenase complexes directly catalyze phenazine reduction with pyruvate or α-ketoglutarate as electron donors. Both complexes transfer electrons to phenazines through the common subunit dihydrolipoamide dehydrogenase, a flavoprotein encoded by the gene lpdG. Although we were unable to co-crystalize LpdG with an endogenous phenazine, we report its X-ray crystal structure in the apo form (refined to 1.35 Å), bound to NAD+ (1.45 Å), and bound to NADH (1.79 Å). In contrast to the notion that phenazines support intracellular redox homeostasis by oxidizing NADH, our work suggests that phenazines may substitute for NAD+ in LpdG and other enzymes, achieving the same end by a different mechanism.","container-title":"Journal of Biological Chemistry","DOI":"10.1074/jbc.M116.772848","ISSN":"0021-9258, 1083-351X","journalAbbreviation":"J. Biol. Chem.","language":"en","note":"PMID: 28174304","page":"jbc.M116.772848","source":"www.jbc.org","title":"The pyruvate and α-ketoglutarate dehydrogenase complexes of Pseudomonas aeruginosa catalyze pyocyanin and phenazine-1-carboxylic acid reduction via the subunit dihydrolipoamide dehydrogenase","author":[{"family":"Glasser","given":"Nathaniel R."},{"family":"Wang","given":"Benjamin X."},{"family":"Hoy","given":"Julie A."},{"family":"Newman","given":"Dianne K."}],"issued":{"date-parts":[["2017",2,7]]}}}],"schema":"https://github.com/citation-style-language/schema/raw/master/csl-citation.json"}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(8, 30, 31)</w:t>
      </w:r>
      <w:r w:rsidRPr="00CD0D15">
        <w:rPr>
          <w:rFonts w:ascii="Cambria" w:hAnsi="Cambria"/>
          <w:sz w:val="24"/>
          <w:szCs w:val="24"/>
        </w:rPr>
        <w:fldChar w:fldCharType="end"/>
      </w:r>
      <w:r w:rsidRPr="00CD0D15">
        <w:rPr>
          <w:rFonts w:ascii="Cambria" w:hAnsi="Cambria"/>
          <w:sz w:val="24"/>
          <w:szCs w:val="24"/>
        </w:rPr>
        <w:t xml:space="preserve">. The reduced pyocyanin is secreted and oxidized extracellularly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{"citationID":"EPWCABCI","properties":{"formattedCitation":"(8, 26)","plainCitation":"(8, 26)","noteIndex":0},"citationItems":[{"id":434,"uris":["http://zotero.org/users/6261839/items/GB9IXVMD"],"uri":["http://zotero.org/users/6261839/items/GB9IXVMD"],"itemData":{"id":434,"type":"article-journal","abstract":"While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K."}]}},{"id":1372,"uris":["http://zotero.org/users/6261839/items/4DPZPRKM"],"uri":["http://zotero.org/users/6261839/items/4DPZPRKM"],"itemData":{"id":1372,"type":"article-journal","abstract":"Classifying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(8, 26)</w:t>
      </w:r>
      <w:r w:rsidRPr="00CD0D15">
        <w:rPr>
          <w:rFonts w:ascii="Cambria" w:hAnsi="Cambria"/>
          <w:sz w:val="24"/>
          <w:szCs w:val="24"/>
        </w:rPr>
        <w:fldChar w:fldCharType="end"/>
      </w:r>
      <w:r w:rsidRPr="00CD0D15">
        <w:rPr>
          <w:rFonts w:ascii="Cambria" w:hAnsi="Cambria"/>
          <w:sz w:val="24"/>
          <w:szCs w:val="24"/>
        </w:rPr>
        <w:t xml:space="preserve">. A portion of the pyocyanin can be retained in </w:t>
      </w:r>
      <w:r w:rsidRPr="00CD0D15">
        <w:rPr>
          <w:rFonts w:ascii="Cambria" w:hAnsi="Cambria"/>
          <w:sz w:val="24"/>
          <w:szCs w:val="24"/>
        </w:rPr>
        <w:lastRenderedPageBreak/>
        <w:t>the biofilms by</w:t>
      </w:r>
      <w:r w:rsidRPr="00201A3D">
        <w:rPr>
          <w:rFonts w:ascii="Cambria" w:hAnsi="Cambria"/>
          <w:i/>
          <w:sz w:val="24"/>
          <w:szCs w:val="24"/>
        </w:rPr>
        <w:t xml:space="preserve"> P. aeruginosa</w:t>
      </w:r>
      <w:r w:rsidRPr="00CD0D15">
        <w:rPr>
          <w:rFonts w:ascii="Cambria" w:hAnsi="Cambria"/>
          <w:sz w:val="24"/>
          <w:szCs w:val="24"/>
        </w:rPr>
        <w:t xml:space="preserve">-derived extracellular DNA that binds to phenazines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{"citationID":"lYlwjSs5","properties":{"formattedCitation":"(32, 33)","plainCitation":"(32, 33)","noteIndex":0},"citationItems":[{"id":1406,"uris":["http://zotero.org/users/6261839/items/XQY7ZEC8"],"uri":["http://zotero.org/users/6261839/items/XQY7ZEC8"],"itemData":{"id":1406,"type":"article-journal","abstract":"Pyocyanin is an electrochemically active metabolite produced by the human pathogen Pseudomonas aeruginosa. It is a recognized virulence factor and is involved in a variety of significant biological activities including gene expression, maintaining fitness of bacterial cells and biofilm formation. It is also recognized as an electron shuttle for bacterial respiration and as an antibacterial and antifungal agent. eDNA has also been demonstrated to be a major component in establishing P. aeruginosa biofilms. In this study we discovered that production of pyocyanin influences the binding of eDNA to P. aeruginosa PA14 cells, mediated through intercalation of pyocyanin with eDNA. P. aeruginosa cell surface properties including cell size (hydrodynamic diameter), hydrophobicity and attractive surface energies were influenced by eDNA in the presence of pyocyanin, affecting physico-chemical interactions and promoting aggregation. A ΔphzA-G PA14 mutant, deficient in pyocynain production, could not bind with eDNA resulting in a reduction in hydrodynamic diameter, a decrease in hydrophobicity, repulsive physico-chemical interactions and reduction in aggregation in comparison to the wildtype strain. Removal of eDNA by DNase I treatment on the PA14 wildtype strain resulted in significant reduction in aggregation, cell surface hydrophobicity and size and an increase in repulsive physico-chemical interactions, similar to the level of the ΔphzA-G mutant. The cell surface properties of the ΔphzA-G mutant were not affected by DNase I treatment. Based on these findings we propose that pyocyanin intercalation with eDNA promotes cell-to-cell interactions in P. aeruginosa cells by influencing their cell surface properties and physico-chemical interactions.","container-title":"PLoS ONE","DOI":"10.1371/journal.pone.0058299","ISSN":"1932-6203","issue":"3","journalAbbreviation":"PLoS One","note":"PMID: 23505483\nPMCID: PMC3594310","source":"PubMed Central","title":"Pyocyanin Facilitates Extracellular DNA Binding to Pseudomonas aeruginosa Influencing Cell Surface Properties and Aggregation","URL":"https://www.ncbi.nlm.nih.gov/pmc/articles/PMC3594310/","volume":"8","author":[{"family":"Das","given":"Theerthankar"},{"family":"Kutty","given":"Samuel K."},{"family":"Kumar","given":"Naresh"},{"family":"Manefield","given":"Mike"}],"accessed":{"date-parts":[["2020",5,16]]},"issued":{"date-parts":[["2013",3,11]]}}},{"id":1407,"uris":["http://zotero.org/users/6261839/items/9FZZXFBK"],"uri":["http://zotero.org/users/6261839/items/9FZZXFBK"],"itemData":{"id":1407,"type":"article-journal","container-title":"bioRxiv","note":"publisher: Cold Spring Harbor Laboratory","source":"Google Scholar","title":"Extracellular DNA promotes efficient extracellular electron transfer by pyocyanin in Pseudomonas aeruginosa biofilms","author":[{"family":"Saunders","given":"Scott H."},{"family":"Edmund","given":"C. M."},{"family":"Yates","given":"Matthew D."},{"family":"Otero","given":"Fernanda Jiménez"},{"family":"Trammell","given":"Scott A."},{"family":"Stemp","given":"Eric DA"},{"family":"Barton","given":"Jacqueline K."},{"family":"Tender","given":"Leonard M."},{"family":"Newman","given":"Dianne K."}],"issued":{"date-parts":[["2019"]]}}}],"schema":"https://github.com/citation-style-language/schema/raw/master/csl-citation.json"}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(32, 33)</w:t>
      </w:r>
      <w:r w:rsidRPr="00CD0D15">
        <w:rPr>
          <w:rFonts w:ascii="Cambria" w:hAnsi="Cambria"/>
          <w:sz w:val="24"/>
          <w:szCs w:val="24"/>
        </w:rPr>
        <w:fldChar w:fldCharType="end"/>
      </w:r>
      <w:r w:rsidRPr="00CD0D15">
        <w:rPr>
          <w:rFonts w:ascii="Cambria" w:hAnsi="Cambria"/>
          <w:sz w:val="24"/>
          <w:szCs w:val="24"/>
        </w:rPr>
        <w:t>, distributing pyocyanin both inside and outside of the biofil</w:t>
      </w:r>
      <w:r w:rsidR="00201A3D">
        <w:rPr>
          <w:rFonts w:ascii="Cambria" w:hAnsi="Cambria"/>
          <w:sz w:val="24"/>
          <w:szCs w:val="24"/>
        </w:rPr>
        <w:t>m and enabling electron cycling.</w:t>
      </w:r>
    </w:p>
    <w:p w14:paraId="3517E398" w14:textId="77777777" w:rsidR="00F27C25" w:rsidRPr="00CD0D15" w:rsidRDefault="00F27C25" w:rsidP="00F27C25">
      <w:pPr>
        <w:spacing w:line="480" w:lineRule="auto"/>
        <w:outlineLvl w:val="0"/>
        <w:rPr>
          <w:rFonts w:ascii="Cambria" w:hAnsi="Cambria"/>
          <w:sz w:val="24"/>
          <w:szCs w:val="24"/>
        </w:rPr>
      </w:pPr>
    </w:p>
    <w:p w14:paraId="708305C6" w14:textId="77777777" w:rsidR="00F27C25" w:rsidRPr="00CD0D15" w:rsidRDefault="00F27C25" w:rsidP="00F27C25">
      <w:pPr>
        <w:spacing w:line="480" w:lineRule="auto"/>
        <w:rPr>
          <w:rFonts w:ascii="Cambria" w:hAnsi="Cambria"/>
          <w:b/>
          <w:bCs/>
          <w:sz w:val="24"/>
          <w:szCs w:val="24"/>
        </w:rPr>
      </w:pPr>
      <w:r w:rsidRPr="00CD0D15">
        <w:rPr>
          <w:rFonts w:ascii="Cambria" w:hAnsi="Cambria"/>
          <w:b/>
          <w:bCs/>
          <w:sz w:val="24"/>
          <w:szCs w:val="24"/>
        </w:rPr>
        <w:t>Limitations and future directions.</w:t>
      </w:r>
    </w:p>
    <w:p w14:paraId="6D8168AD" w14:textId="2BF0DCE9" w:rsidR="00F27C25" w:rsidRPr="00CD0D15" w:rsidRDefault="00F27C25" w:rsidP="00F27C25">
      <w:pPr>
        <w:spacing w:line="480" w:lineRule="auto"/>
        <w:ind w:firstLine="720"/>
        <w:rPr>
          <w:rFonts w:ascii="Cambria" w:hAnsi="Cambria"/>
          <w:sz w:val="24"/>
          <w:szCs w:val="24"/>
        </w:rPr>
      </w:pPr>
      <w:r w:rsidRPr="00CD0D15">
        <w:rPr>
          <w:rFonts w:ascii="Cambria" w:hAnsi="Cambria"/>
          <w:sz w:val="24"/>
          <w:szCs w:val="24"/>
        </w:rPr>
        <w:t xml:space="preserve">The phasor approach has several benefits, including a clear visualization of the data and reliable deconvolution of the instrument response function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nnOoj6em","properties":{"formattedCitation":"(34)","plainCitation":"(34)","noteIndex":0},"citationItems":[{"id":1214,"uris":["http://zotero.org/users/6261839/items/2UZMVUWD"],"uri":["http://zotero.org/users/6261839/items/2UZMVUWD"],"itemData":{"id":1214,"type":"article-journal","abstract":"This protocol describes fit-free analysis of fluorescence lifetime imaging microscopy (FLIM) data using the phasor approach. Pixel-by-pixel decays are transformed to the phasor space, and then the clusters can be connected to the image by the reciprocity rules of the phasor plots.","container-title":"Nature Protocols","DOI":"10.1038/s41596-018-0026-5","ISSN":"1750-2799","issue":"9","language":"en","page":"1979-2004","source":"www.nature.com","title":"Fit-free analysis of fluorescence lifetime imaging data using the phasor approach","volume":"13","author":[{"family":"Ranjit","given":"Suman"},{"family":"Malacrida","given":"Leonel"},{"family":"Jameson","given":"David M."},{"family":"Gratton","given":"Enrico"}],"issued":{"date-parts":[["2018",9]]}}}],"schema":"https://github.com/citation-style-language/schema/raw/master/csl-citation.json"}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(34)</w:t>
      </w:r>
      <w:r w:rsidRPr="00CD0D15">
        <w:rPr>
          <w:rFonts w:ascii="Cambria" w:hAnsi="Cambria"/>
          <w:sz w:val="24"/>
          <w:szCs w:val="24"/>
        </w:rPr>
        <w:fldChar w:fldCharType="end"/>
      </w:r>
      <w:r w:rsidRPr="00CD0D15">
        <w:rPr>
          <w:rFonts w:ascii="Cambria" w:hAnsi="Cambria"/>
          <w:sz w:val="24"/>
          <w:szCs w:val="24"/>
        </w:rPr>
        <w:t xml:space="preserve">. The phasor transform effectively applies a bandpass filter to the data, compressing the complete time-domain (or wavelength-domain) signal into two numbers, the </w:t>
      </w:r>
      <w:r w:rsidR="00D72EF6">
        <w:rPr>
          <w:rFonts w:ascii="Cambria" w:hAnsi="Cambria"/>
          <w:sz w:val="24"/>
          <w:szCs w:val="24"/>
        </w:rPr>
        <w:t>G</w:t>
      </w:r>
      <w:r w:rsidRPr="00CD0D15">
        <w:rPr>
          <w:rFonts w:ascii="Cambria" w:hAnsi="Cambria"/>
          <w:sz w:val="24"/>
          <w:szCs w:val="24"/>
        </w:rPr>
        <w:t xml:space="preserve"> and </w:t>
      </w:r>
      <w:r w:rsidR="00D72EF6">
        <w:rPr>
          <w:rFonts w:ascii="Cambria" w:hAnsi="Cambria"/>
          <w:sz w:val="24"/>
          <w:szCs w:val="24"/>
        </w:rPr>
        <w:t>S</w:t>
      </w:r>
      <w:r w:rsidRPr="00CD0D15">
        <w:rPr>
          <w:rFonts w:ascii="Cambria" w:hAnsi="Cambria"/>
          <w:sz w:val="24"/>
          <w:szCs w:val="24"/>
        </w:rPr>
        <w:t xml:space="preserve"> components. The first harmonic contains the low frequency components of the signal, representing an approximation to the shape of the lifetime (or spectrum) trace with a single sine or cosine function. The addition of higher harmonics further refines the shape of the signal. The approach decreases the influence of high-frequency noise, giving an advantage over direct least-squares unmixing approaches.</w:t>
      </w:r>
    </w:p>
    <w:p w14:paraId="1899967B" w14:textId="77777777" w:rsidR="00F27C25" w:rsidRPr="00CD0D15" w:rsidRDefault="00F27C25" w:rsidP="00F27C25">
      <w:pPr>
        <w:spacing w:line="480" w:lineRule="auto"/>
        <w:rPr>
          <w:rFonts w:ascii="Cambria" w:hAnsi="Cambria"/>
          <w:sz w:val="24"/>
          <w:szCs w:val="24"/>
        </w:rPr>
      </w:pPr>
      <w:r w:rsidRPr="00CD0D15">
        <w:rPr>
          <w:rFonts w:ascii="Cambria" w:hAnsi="Cambria"/>
          <w:sz w:val="24"/>
          <w:szCs w:val="24"/>
        </w:rPr>
        <w:tab/>
        <w:t xml:space="preserve">A consideration in the application of the simultaneous spectral-lifetime unmixing method is that the spectral range of acquisition must be nearly identical for the two measurements. For accurate unmixing, the spectral ranges need to have broad enough modulation in the pure species. If the spectral range is too narrow (as in our measurements), the difference in the shape between pure species is negligible. </w:t>
      </w:r>
    </w:p>
    <w:p w14:paraId="572EBA3C" w14:textId="119BE4F1" w:rsidR="00F27C25" w:rsidRPr="00CD0D15" w:rsidRDefault="00F27C25" w:rsidP="00F27C25">
      <w:pPr>
        <w:spacing w:line="480" w:lineRule="auto"/>
        <w:ind w:firstLine="720"/>
        <w:rPr>
          <w:rFonts w:ascii="Cambria" w:hAnsi="Cambria"/>
          <w:sz w:val="24"/>
          <w:szCs w:val="24"/>
        </w:rPr>
      </w:pPr>
      <w:r w:rsidRPr="00CD0D15">
        <w:rPr>
          <w:rFonts w:ascii="Cambria" w:hAnsi="Cambria"/>
          <w:sz w:val="24"/>
          <w:szCs w:val="24"/>
        </w:rPr>
        <w:t xml:space="preserve">One of the challenges in unmixing the FLIM and HIM images using spectrum and lifetime simultaneously is that each pixel in the FLIM image must be aligned with the HIM image. With our instrument, the Zeiss LSM 880, acquisition </w:t>
      </w:r>
      <w:r w:rsidR="00201A3D">
        <w:rPr>
          <w:rFonts w:ascii="Cambria" w:hAnsi="Cambria"/>
          <w:sz w:val="24"/>
          <w:szCs w:val="24"/>
        </w:rPr>
        <w:t xml:space="preserve">of FLIM images was delayed by a couple </w:t>
      </w:r>
      <w:r w:rsidRPr="00CD0D15">
        <w:rPr>
          <w:rFonts w:ascii="Cambria" w:hAnsi="Cambria"/>
          <w:sz w:val="24"/>
          <w:szCs w:val="24"/>
        </w:rPr>
        <w:t xml:space="preserve">minutes relative to spectral acquisition due to the need to switch to a different </w:t>
      </w:r>
      <w:r w:rsidRPr="00CD0D15">
        <w:rPr>
          <w:rFonts w:ascii="Cambria" w:hAnsi="Cambria"/>
          <w:sz w:val="24"/>
          <w:szCs w:val="24"/>
        </w:rPr>
        <w:lastRenderedPageBreak/>
        <w:t xml:space="preserve">data acquisition software. During this time, bacteria in the sample can produce new metabolites. </w:t>
      </w:r>
    </w:p>
    <w:p w14:paraId="36AB6990" w14:textId="4EAE8FA7" w:rsidR="00F27C25" w:rsidRPr="00CD0D15" w:rsidRDefault="00F27C25" w:rsidP="00F27C25">
      <w:pPr>
        <w:spacing w:line="480" w:lineRule="auto"/>
        <w:ind w:firstLine="720"/>
        <w:rPr>
          <w:rFonts w:ascii="Cambria" w:hAnsi="Cambria"/>
          <w:sz w:val="24"/>
          <w:szCs w:val="24"/>
        </w:rPr>
      </w:pPr>
      <w:r w:rsidRPr="00CD0D15">
        <w:rPr>
          <w:rFonts w:ascii="Cambria" w:hAnsi="Cambria"/>
          <w:sz w:val="24"/>
          <w:szCs w:val="24"/>
        </w:rPr>
        <w:t xml:space="preserve">The unmixing method yields the fractional contributions of fluorophores in each pixel in an image, and its accuracy is dependent on the fluorophores used as the references. While several studies on bacterial FLIM have been conducted, the lifetime of NADH when bound to bacteria enzymes has not been well-characterized. We used 2.8 ns to represent all enzyme-bound NADH in our unmixing program, </w:t>
      </w:r>
      <w:r w:rsidR="0082076E">
        <w:rPr>
          <w:rFonts w:ascii="Cambria" w:hAnsi="Cambria"/>
          <w:sz w:val="24"/>
          <w:szCs w:val="24"/>
        </w:rPr>
        <w:t xml:space="preserve">but </w:t>
      </w:r>
      <w:r w:rsidRPr="00CD0D15">
        <w:rPr>
          <w:rFonts w:ascii="Cambria" w:hAnsi="Cambria"/>
          <w:sz w:val="24"/>
          <w:szCs w:val="24"/>
        </w:rPr>
        <w:t xml:space="preserve">the lifetime </w:t>
      </w:r>
      <w:r w:rsidR="0082076E">
        <w:rPr>
          <w:rFonts w:ascii="Cambria" w:hAnsi="Cambria"/>
          <w:sz w:val="24"/>
          <w:szCs w:val="24"/>
        </w:rPr>
        <w:t xml:space="preserve">of NADH </w:t>
      </w:r>
      <w:r w:rsidRPr="00CD0D15">
        <w:rPr>
          <w:rFonts w:ascii="Cambria" w:hAnsi="Cambria"/>
          <w:sz w:val="24"/>
          <w:szCs w:val="24"/>
        </w:rPr>
        <w:t xml:space="preserve">changes </w:t>
      </w:r>
      <w:r w:rsidR="0082076E">
        <w:rPr>
          <w:rFonts w:ascii="Cambria" w:hAnsi="Cambria"/>
          <w:sz w:val="24"/>
          <w:szCs w:val="24"/>
        </w:rPr>
        <w:t xml:space="preserve">in </w:t>
      </w:r>
      <w:r w:rsidRPr="00CD0D15">
        <w:rPr>
          <w:rFonts w:ascii="Cambria" w:hAnsi="Cambria"/>
          <w:sz w:val="24"/>
          <w:szCs w:val="24"/>
        </w:rPr>
        <w:t>different enzymes and local environments</w:t>
      </w:r>
      <w:r w:rsidR="0082076E">
        <w:rPr>
          <w:rFonts w:ascii="Cambria" w:hAnsi="Cambria"/>
          <w:sz w:val="24"/>
          <w:szCs w:val="24"/>
        </w:rPr>
        <w:t xml:space="preserve"> </w:t>
      </w:r>
      <w:r w:rsidR="00C953F2">
        <w:rPr>
          <w:rFonts w:ascii="Cambria" w:hAnsi="Cambria"/>
          <w:sz w:val="24"/>
          <w:szCs w:val="24"/>
        </w:rPr>
        <w:t xml:space="preserve">and poses a challenge to NADH FLIM studies </w:t>
      </w:r>
      <w:r w:rsidR="0082076E">
        <w:rPr>
          <w:rFonts w:ascii="Cambria" w:hAnsi="Cambria"/>
          <w:sz w:val="24"/>
          <w:szCs w:val="24"/>
        </w:rPr>
        <w:fldChar w:fldCharType="begin"/>
      </w:r>
      <w:r w:rsidR="00E31B30">
        <w:rPr>
          <w:rFonts w:ascii="Cambria" w:hAnsi="Cambria"/>
          <w:sz w:val="24"/>
          <w:szCs w:val="24"/>
        </w:rPr>
        <w:instrText xml:space="preserve"> ADDIN ZOTERO_ITEM CSL_CITATION {"citationID":"a1ck5f0igd3","properties":{"formattedCitation":"(19, 23, 35)","plainCitation":"(19, 23, 35)","noteIndex":0},"citationItems":[{"id":766,"uris":["http://zotero.org/users/6261839/items/AGM8WWC6"],"uri":["http://zotero.org/users/6261839/items/AGM8WWC6"],"itemData":{"id":766,"type":"article-journal","abstract":"We introduce a methodology, fluorescence lifetime imaging (FLIM), in which the contrast depends on the fluorescence lifetime at each point in a two-dimensional image and not on the local concentration and/or intensity of the fluorophore. We used FLIM to create lifetime images of NADH when free in solution and when bound to malate dehydrogenase. This represents a challenging case for lifetime imaging because the NADH decay times are just 0.4 and 1.0 ns in the free and bound states, respectively. In the present apparatus, lifetime images are created from a series of phase-sensitive images obtained with a gain-modulated image intensifier and recorded with a charge-coupled device (CCD) camera. The intensifier gain is modulated at the light-modulation frequency or a harmonic thereof. A series of stationary phase-sensitive images each obtained with various phase shifts of the gain-modulation signal, is used to determine the phase angle or modulation of the emission at each pixel, which is in essence the lifetime image. We also describe am imaging procedure that allows specific decay times to be suppressed, allowing in this case suppression of the emission from either free or bound NADH. Since the fluorescence lifetimes of probes are known to be sensitive to numerous chemical and physical factors such as pH, oxygen, temperature, cations, polarity, and binding to macromolecules, this method allows imaging of the chemical or property of interest in macroscopic and microscopic samples. The concept of FLIM appears to have numerous potential applications in the biosciences.","container-title":"Proceedings of the National Academy of Sciences","DOI":"10.1073/pnas.89.4.1271","ISSN":"0027-8424, 1091-6490","issue":"4","journalAbbreviation":"PNAS","language":"en","note":"PMID: 1741380","page":"1271-1275","source":"www.pnas.org","title":"Fluorescence lifetime imaging of free and protein-bound NADH","volume":"89","author":[{"family":"Lakowicz","given":"J. R."},{"family":"Szmacinski","given":"H."},{"family":"Nowaczyk","given":"K."},{"family":"Johnson","given":"M. L."}],"issued":{"date-parts":[["1992",2,15]]}}},{"id":770,"uris":["http://zotero.org/users/6261839/items/WH5H88DK"],"uri":["http://zotero.org/users/6261839/items/WH5H88DK"],"itemData":{"id":770,"type":"article-journal","container-title":"Biochimica et Biophysica Acta (BBA)-Protein Structure and Molecular Enzymology","issue":"2","page":"187–190","source":"Google Scholar","title":"Time-resolved fluorescence studies on NADH bound to mitochondrial malate dehydrogenase","volume":"994","author":[{"family":"Jameson","given":"David M."},{"family":"Thomas","given":"Vickey"},{"family":"Zhou","given":"DeMing"}],"issued":{"date-parts":[["1989"]]}}},{"id":1442,"uris":["http://zotero.org/users/6261839/items/BRPF5JBJ"],"uri":["http://zotero.org/users/6261839/items/BRPF5JBJ"],"itemData":{"id":1442,"type":"article-journal","abstract":"Autofluorescence imaging (AFI) has greatly accelerated in the last decade, way past its origins in detecting endogenous signals in biological tissues to identify differences between samples. There are many endogenous fluorescence sources of contrast but the most robust and widely utilized have been those associated with metabolism. The intrinsically fluorescent metabolic cofactors nicotinamide adenine dinucleotide (NAD+/NADH) and flavin adenine dinucleotide (FAD/FADH2) have been utilized in a number of AFI applications including basic research, clinical, and pharmaceutical studies. Fluorescence lifetime imaging microscopy (FLIM) has emerged as one of the more powerful AFI tools for NADH and FAD characterization due to its unique ability to noninvasively detect metabolite bound and free states and quantitate cellular redox ratio. However, despite this widespread biological use, many standardization methods are still needed to extend FLIM-based AFI into a fully robust research and clinical diagnostic tools. FLIM is sensitive to a wide range of factors in the fluorophore microenvironment, and there are a number of analysis variables as well. To this end, there has been an emphasis on developing imaging standards and ways to make the image acquisition and analysis more consistent. However, biological conditions during FLIM-based AFI imaging are rarely considered as key sources of FLIM variability. Here, we present several experimental factors with supporting data of the cellular microenvironment such as confluency, pH, inter-/intracellular heterogeneity, and choice of cell line that need to be considered for accurate quantitative FLIM-based AFI measurement of cellular metabolism. © 2018 International Society for Advancement of Cytometry","container-title":"Cytometry Part A","DOI":"10.1002/cyto.a.23603","ISSN":"1552-4930","issue":"1","language":"en","note":"_eprint: https://onlinelibrary.wiley.com/doi/pdf/10.1002/cyto.a.23603","page":"56-69","source":"Wiley Online Library","title":"Autofluorescence lifetime imaging of cellular metabolism: Sensitivity toward cell density, pH, intracellular, and intercellular heterogeneity","title-short":"Autofluorescence lifetime imaging of cellular metabolism","volume":"95","author":[{"family":"Chacko","given":"Jenu V."},{"family":"Eliceiri","given":"Kevin W."}],"issued":{"date-parts":[["2019"]]}}}],"schema":"https://github.com/citation-style-language/schema/raw/master/csl-citation.json"} </w:instrText>
      </w:r>
      <w:r w:rsidR="0082076E">
        <w:rPr>
          <w:rFonts w:ascii="Cambria" w:hAnsi="Cambria"/>
          <w:sz w:val="24"/>
          <w:szCs w:val="24"/>
        </w:rPr>
        <w:fldChar w:fldCharType="separate"/>
      </w:r>
      <w:r w:rsidR="00E31B30">
        <w:rPr>
          <w:rFonts w:ascii="Cambria" w:hAnsi="Cambria" w:cs="Times New Roman"/>
          <w:sz w:val="24"/>
        </w:rPr>
        <w:t>(19, 23, 35)</w:t>
      </w:r>
      <w:r w:rsidR="0082076E">
        <w:rPr>
          <w:rFonts w:ascii="Cambria" w:hAnsi="Cambria"/>
          <w:sz w:val="24"/>
          <w:szCs w:val="24"/>
        </w:rPr>
        <w:fldChar w:fldCharType="end"/>
      </w:r>
      <w:r w:rsidRPr="00CD0D15">
        <w:rPr>
          <w:rFonts w:ascii="Cambria" w:hAnsi="Cambria"/>
          <w:sz w:val="24"/>
          <w:szCs w:val="24"/>
        </w:rPr>
        <w:t xml:space="preserve">. </w:t>
      </w:r>
    </w:p>
    <w:p w14:paraId="68FD8404" w14:textId="1FF03DE3" w:rsidR="00F27C25" w:rsidRPr="00CD0D15" w:rsidRDefault="00201A3D" w:rsidP="00F27C25">
      <w:pPr>
        <w:spacing w:line="480" w:lineRule="auto"/>
        <w:ind w:firstLine="720"/>
        <w:rPr>
          <w:rFonts w:ascii="Cambria" w:hAnsi="Cambria"/>
          <w:sz w:val="24"/>
          <w:szCs w:val="24"/>
        </w:rPr>
      </w:pPr>
      <w:r>
        <w:rPr>
          <w:rFonts w:ascii="Cambria" w:hAnsi="Cambria"/>
          <w:sz w:val="24"/>
          <w:szCs w:val="24"/>
        </w:rPr>
        <w:t>Finally, t</w:t>
      </w:r>
      <w:r w:rsidR="00F27C25" w:rsidRPr="00CD0D15">
        <w:rPr>
          <w:rFonts w:ascii="Cambria" w:hAnsi="Cambria"/>
          <w:sz w:val="24"/>
          <w:szCs w:val="24"/>
        </w:rPr>
        <w:t xml:space="preserve">he fractional contributions are proportional to the relative concentrations of various metabolites. With appropriate instrumentation and characterization of fluorophores, it is possible measure the absolute concentration of molecules </w:t>
      </w:r>
      <w:r w:rsidR="00F27C25" w:rsidRPr="00CD0D15">
        <w:rPr>
          <w:rFonts w:ascii="Cambria" w:hAnsi="Cambria"/>
          <w:sz w:val="24"/>
          <w:szCs w:val="24"/>
        </w:rPr>
        <w:fldChar w:fldCharType="begin"/>
      </w:r>
      <w:r w:rsidR="00E31B30">
        <w:rPr>
          <w:rFonts w:ascii="Cambria" w:hAnsi="Cambria"/>
          <w:sz w:val="24"/>
          <w:szCs w:val="24"/>
        </w:rPr>
        <w:instrText xml:space="preserve"> ADDIN ZOTERO_ITEM CSL_CITATION {"citationID":"vHBJFyPo","properties":{"formattedCitation":"(36)","plainCitation":"(36)","noteIndex":0},"citationItems":[{"id":1415,"uris":["http://zotero.org/users/6261839/items/KP4LWQIC"],"uri":["http://zotero.org/users/6261839/items/KP4LWQIC"],"itemData":{"id":1415,"type":"article-journal","abstract":"We propose a graphical method using the phasor representation of the fluorescence decay to derive the absolute concentration of NADH in cells. The method requires the measurement of a solution of NADH at a known concentration. The phasor representation of the fluorescence decay accounts for the differences in quantum yield of the free and bound form of NADH, pixel by pixel of an image. The concentration of NADH in every pixel in a cell is obtained after adding to each pixel in the phasor plot a given amount of unmodulated light which causes a shift of the phasor towards the origin by an amount that depends on the intensity at the pixel and the fluorescence lifetime at the pixel. The absolute concentration of NADH is obtained by comparison of the shift obtained at each pixel of an image with the shift of the calibrated solution.","container-title":"Biomedical Optics Express","DOI":"10.1364/BOE.7.002441","ISSN":"2156-7085","issue":"7","journalAbbreviation":"Biomed. Opt. Express, BOE","language":"EN","note":"publisher: Optical Society of America","page":"2441-2452","source":"www.osapublishing.org","title":"Measurements of absolute concentrations of NADH in cells using the phasor FLIM method","volume":"7","author":[{"family":"Ma","given":"Ning"},{"family":"Digman","given":"Michelle A."},{"family":"Malacrida","given":"Leonel"},{"family":"Gratton","given":"Enrico"}],"issued":{"date-parts":[["2016",7,1]]}}}],"schema":"https://github.com/citation-style-language/schema/raw/master/csl-citation.json"} </w:instrText>
      </w:r>
      <w:r w:rsidR="00F27C25" w:rsidRPr="00CD0D15">
        <w:rPr>
          <w:rFonts w:ascii="Cambria" w:hAnsi="Cambria"/>
          <w:sz w:val="24"/>
          <w:szCs w:val="24"/>
        </w:rPr>
        <w:fldChar w:fldCharType="separate"/>
      </w:r>
      <w:r w:rsidR="00E31B30">
        <w:rPr>
          <w:rFonts w:ascii="Cambria" w:hAnsi="Cambria"/>
          <w:noProof/>
          <w:sz w:val="24"/>
          <w:szCs w:val="24"/>
        </w:rPr>
        <w:t>(36)</w:t>
      </w:r>
      <w:r w:rsidR="00F27C25" w:rsidRPr="00CD0D15">
        <w:rPr>
          <w:rFonts w:ascii="Cambria" w:hAnsi="Cambria"/>
          <w:sz w:val="24"/>
          <w:szCs w:val="24"/>
        </w:rPr>
        <w:fldChar w:fldCharType="end"/>
      </w:r>
      <w:r w:rsidR="00F27C25" w:rsidRPr="00CD0D15">
        <w:rPr>
          <w:rFonts w:ascii="Cambria" w:hAnsi="Cambria"/>
          <w:sz w:val="24"/>
          <w:szCs w:val="24"/>
        </w:rPr>
        <w:t>.</w:t>
      </w:r>
    </w:p>
    <w:p w14:paraId="60BE6AF6" w14:textId="77777777" w:rsidR="00F27C25" w:rsidRPr="00CD0D15" w:rsidRDefault="00F27C25" w:rsidP="00F27C25">
      <w:pPr>
        <w:spacing w:line="480" w:lineRule="auto"/>
        <w:rPr>
          <w:rFonts w:ascii="Cambria" w:hAnsi="Cambria"/>
          <w:sz w:val="24"/>
          <w:szCs w:val="24"/>
        </w:rPr>
      </w:pPr>
    </w:p>
    <w:p w14:paraId="041A5396" w14:textId="77777777" w:rsidR="00F27C25" w:rsidRPr="00CD0D15" w:rsidRDefault="00F27C25" w:rsidP="00F27C25">
      <w:pPr>
        <w:spacing w:line="480" w:lineRule="auto"/>
        <w:rPr>
          <w:rFonts w:ascii="Cambria" w:hAnsi="Cambria"/>
          <w:b/>
          <w:bCs/>
          <w:sz w:val="24"/>
          <w:szCs w:val="24"/>
        </w:rPr>
      </w:pPr>
      <w:r w:rsidRPr="00CD0D15">
        <w:rPr>
          <w:rFonts w:ascii="Cambria" w:hAnsi="Cambria"/>
          <w:b/>
          <w:bCs/>
          <w:sz w:val="24"/>
          <w:szCs w:val="24"/>
        </w:rPr>
        <w:t>Conclusions.</w:t>
      </w:r>
    </w:p>
    <w:p w14:paraId="01054A68" w14:textId="796EB513" w:rsidR="00F27C25" w:rsidRPr="00CD0D15" w:rsidRDefault="00F27C25" w:rsidP="00F27C25">
      <w:pPr>
        <w:spacing w:line="480" w:lineRule="auto"/>
        <w:ind w:firstLine="720"/>
        <w:rPr>
          <w:rFonts w:ascii="Cambria" w:hAnsi="Cambria"/>
          <w:sz w:val="24"/>
          <w:szCs w:val="24"/>
        </w:rPr>
      </w:pPr>
      <w:r w:rsidRPr="00CD0D15">
        <w:rPr>
          <w:rFonts w:ascii="Cambria" w:hAnsi="Cambria"/>
          <w:sz w:val="24"/>
          <w:szCs w:val="24"/>
        </w:rPr>
        <w:t>Here, we compared two orthogonal measurements to dete</w:t>
      </w:r>
      <w:r w:rsidR="00B44276">
        <w:rPr>
          <w:rFonts w:ascii="Cambria" w:hAnsi="Cambria"/>
          <w:sz w:val="24"/>
          <w:szCs w:val="24"/>
        </w:rPr>
        <w:t xml:space="preserve">rmine the presence and relative amount of reduced pyocyanin </w:t>
      </w:r>
      <w:r w:rsidRPr="00CD0D15">
        <w:rPr>
          <w:rFonts w:ascii="Cambria" w:hAnsi="Cambria"/>
          <w:sz w:val="24"/>
          <w:szCs w:val="24"/>
        </w:rPr>
        <w:t xml:space="preserve">in </w:t>
      </w:r>
      <w:r w:rsidRPr="00B44276">
        <w:rPr>
          <w:rFonts w:ascii="Cambria" w:hAnsi="Cambria"/>
          <w:i/>
          <w:sz w:val="24"/>
          <w:szCs w:val="24"/>
        </w:rPr>
        <w:t>P. aeruginosa</w:t>
      </w:r>
      <w:r w:rsidRPr="00CD0D15">
        <w:rPr>
          <w:rFonts w:ascii="Cambria" w:hAnsi="Cambria"/>
          <w:sz w:val="24"/>
          <w:szCs w:val="24"/>
        </w:rPr>
        <w:t xml:space="preserve"> biofilms. Although our implementation </w:t>
      </w:r>
      <w:ins w:id="452" w:author="Heather Maughan" w:date="2020-09-03T14:19:00Z">
        <w:r w:rsidR="00795C64">
          <w:rPr>
            <w:rFonts w:ascii="Cambria" w:hAnsi="Cambria"/>
            <w:sz w:val="24"/>
            <w:szCs w:val="24"/>
          </w:rPr>
          <w:t>wa</w:t>
        </w:r>
      </w:ins>
      <w:del w:id="453" w:author="Heather Maughan" w:date="2020-09-03T14:19:00Z">
        <w:r w:rsidRPr="00CD0D15" w:rsidDel="00795C64">
          <w:rPr>
            <w:rFonts w:ascii="Cambria" w:hAnsi="Cambria"/>
            <w:sz w:val="24"/>
            <w:szCs w:val="24"/>
          </w:rPr>
          <w:delText>i</w:delText>
        </w:r>
      </w:del>
      <w:r w:rsidRPr="00CD0D15">
        <w:rPr>
          <w:rFonts w:ascii="Cambria" w:hAnsi="Cambria"/>
          <w:sz w:val="24"/>
          <w:szCs w:val="24"/>
        </w:rPr>
        <w:t>s far from perfect, it put</w:t>
      </w:r>
      <w:del w:id="454" w:author="Heather Maughan" w:date="2020-09-03T14:19:00Z">
        <w:r w:rsidRPr="00CD0D15" w:rsidDel="00795C64">
          <w:rPr>
            <w:rFonts w:ascii="Cambria" w:hAnsi="Cambria"/>
            <w:sz w:val="24"/>
            <w:szCs w:val="24"/>
          </w:rPr>
          <w:delText>s</w:delText>
        </w:r>
      </w:del>
      <w:r w:rsidRPr="00CD0D15">
        <w:rPr>
          <w:rFonts w:ascii="Cambria" w:hAnsi="Cambria"/>
          <w:sz w:val="24"/>
          <w:szCs w:val="24"/>
        </w:rPr>
        <w:t xml:space="preserve"> forward a framework to combine hyperspectral imaging and lifetime imaging and map out the concentrations of different fluorophores in a sample with high molecular specificity.  </w:t>
      </w:r>
    </w:p>
    <w:p w14:paraId="43043200" w14:textId="77777777" w:rsidR="00F27C25" w:rsidRPr="00CD0D15" w:rsidRDefault="00F27C25" w:rsidP="00F27C25">
      <w:pPr>
        <w:spacing w:line="480" w:lineRule="auto"/>
        <w:outlineLvl w:val="0"/>
        <w:rPr>
          <w:rFonts w:ascii="Cambria" w:hAnsi="Cambria"/>
          <w:sz w:val="24"/>
          <w:szCs w:val="24"/>
        </w:rPr>
      </w:pPr>
    </w:p>
    <w:p w14:paraId="12FF0903"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Methods and Materials</w:t>
      </w:r>
    </w:p>
    <w:p w14:paraId="5D098351" w14:textId="77777777" w:rsidR="00F27C25" w:rsidRPr="00CD0D15" w:rsidRDefault="00F27C25" w:rsidP="00F27C25">
      <w:pPr>
        <w:spacing w:line="480" w:lineRule="auto"/>
        <w:outlineLvl w:val="0"/>
        <w:rPr>
          <w:rFonts w:ascii="Cambria" w:hAnsi="Cambria"/>
          <w:sz w:val="24"/>
          <w:szCs w:val="24"/>
        </w:rPr>
      </w:pPr>
    </w:p>
    <w:p w14:paraId="0E9D795A" w14:textId="77777777" w:rsidR="00CA02E9" w:rsidRDefault="00F27C25" w:rsidP="00F27C25">
      <w:pPr>
        <w:spacing w:line="480" w:lineRule="auto"/>
        <w:outlineLvl w:val="0"/>
        <w:rPr>
          <w:rFonts w:ascii="Cambria" w:hAnsi="Cambria"/>
          <w:sz w:val="24"/>
          <w:szCs w:val="24"/>
        </w:rPr>
      </w:pPr>
      <w:r w:rsidRPr="00CD0D15">
        <w:rPr>
          <w:rFonts w:ascii="Cambria" w:hAnsi="Cambria"/>
          <w:b/>
          <w:bCs/>
          <w:sz w:val="24"/>
          <w:szCs w:val="24"/>
        </w:rPr>
        <w:t>Chemicals and bacterial media.</w:t>
      </w:r>
      <w:r w:rsidRPr="00CD0D15">
        <w:rPr>
          <w:rFonts w:ascii="Cambria" w:hAnsi="Cambria"/>
          <w:sz w:val="24"/>
          <w:szCs w:val="24"/>
        </w:rPr>
        <w:t xml:space="preserve"> </w:t>
      </w:r>
    </w:p>
    <w:p w14:paraId="50FFA25A" w14:textId="6CB620E1" w:rsidR="00F27C25" w:rsidRPr="00CD0D15" w:rsidRDefault="00F27C25" w:rsidP="00CA02E9">
      <w:pPr>
        <w:spacing w:line="480" w:lineRule="auto"/>
        <w:ind w:firstLine="720"/>
        <w:outlineLvl w:val="0"/>
        <w:rPr>
          <w:rFonts w:ascii="Cambria" w:hAnsi="Cambria"/>
          <w:sz w:val="24"/>
          <w:szCs w:val="24"/>
        </w:rPr>
      </w:pPr>
      <w:r w:rsidRPr="00CD0D15">
        <w:rPr>
          <w:rFonts w:ascii="Cambria" w:hAnsi="Cambria"/>
          <w:sz w:val="24"/>
          <w:szCs w:val="24"/>
        </w:rPr>
        <w:t xml:space="preserve">HPLC-grade pyocyanin was ordered from Sigma-Aldrich (P0046). 10 mM stocks were dissolved in 20% ethanol and stored at -20˚C. Artificial sputum and M9 minimal media with 40 mM succinate soft agar were used to grow </w:t>
      </w:r>
      <w:r w:rsidRPr="00B079CC">
        <w:rPr>
          <w:rFonts w:ascii="Cambria" w:hAnsi="Cambria"/>
          <w:i/>
          <w:iCs/>
          <w:sz w:val="24"/>
          <w:szCs w:val="24"/>
        </w:rPr>
        <w:t>P. aeruginosa</w:t>
      </w:r>
      <w:r w:rsidRPr="00CD0D15">
        <w:rPr>
          <w:rFonts w:ascii="Cambria" w:hAnsi="Cambria"/>
          <w:sz w:val="24"/>
          <w:szCs w:val="24"/>
        </w:rPr>
        <w:t xml:space="preserve"> biofilms. The recipes for both media types were modified from Gao et al.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d5jt0vU3","properties":{"formattedCitation":"(37)","plainCitation":"(37)","noteIndex":0},"citationItems":[{"id":424,"uris":["http://zotero.org/users/6261839/items/9HS96C3Q"],"uri":["http://zotero.org/users/6261839/items/9HS96C3Q"],"itemData":{"id":424,"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(37)</w:t>
      </w:r>
      <w:r w:rsidRPr="00CD0D15">
        <w:rPr>
          <w:rFonts w:ascii="Cambria" w:hAnsi="Cambria"/>
          <w:sz w:val="24"/>
          <w:szCs w:val="24"/>
        </w:rPr>
        <w:fldChar w:fldCharType="end"/>
      </w:r>
      <w:r w:rsidRPr="00CD0D15">
        <w:rPr>
          <w:rFonts w:ascii="Cambria" w:hAnsi="Cambria"/>
          <w:sz w:val="24"/>
          <w:szCs w:val="24"/>
        </w:rPr>
        <w:t xml:space="preserve"> </w:t>
      </w:r>
      <w:r w:rsidRPr="00CD0D15">
        <w:rPr>
          <w:rFonts w:ascii="Cambria" w:hAnsi="Cambria"/>
          <w:noProof/>
          <w:sz w:val="24"/>
          <w:szCs w:val="24"/>
        </w:rPr>
        <w:t>t</w:t>
      </w:r>
      <w:r w:rsidRPr="00CD0D15">
        <w:rPr>
          <w:rFonts w:ascii="Cambria" w:hAnsi="Cambria"/>
          <w:sz w:val="24"/>
          <w:szCs w:val="24"/>
        </w:rPr>
        <w:t xml:space="preserve">o include 0.28% final agar concentration. To visualize biofilm colony growth over time, the agar was prepared in large petri dishes (150x15 mm). </w:t>
      </w:r>
    </w:p>
    <w:p w14:paraId="7A042E0F" w14:textId="77777777" w:rsidR="00F27C25" w:rsidRPr="00CD0D15" w:rsidRDefault="00F27C25" w:rsidP="00F27C25">
      <w:pPr>
        <w:spacing w:line="480" w:lineRule="auto"/>
        <w:rPr>
          <w:rFonts w:ascii="Cambria" w:hAnsi="Cambria"/>
          <w:sz w:val="24"/>
          <w:szCs w:val="24"/>
        </w:rPr>
      </w:pPr>
    </w:p>
    <w:p w14:paraId="77260247" w14:textId="77777777" w:rsidR="00CA02E9" w:rsidRDefault="00F27C25" w:rsidP="00F27C25">
      <w:pPr>
        <w:spacing w:line="480" w:lineRule="auto"/>
        <w:outlineLvl w:val="0"/>
        <w:rPr>
          <w:rFonts w:ascii="Cambria" w:hAnsi="Cambria"/>
          <w:sz w:val="24"/>
          <w:szCs w:val="24"/>
        </w:rPr>
      </w:pPr>
      <w:r w:rsidRPr="00CD0D15">
        <w:rPr>
          <w:rFonts w:ascii="Cambria" w:hAnsi="Cambria"/>
          <w:b/>
          <w:bCs/>
          <w:sz w:val="24"/>
          <w:szCs w:val="24"/>
        </w:rPr>
        <w:t>Bacterial strains and growth.</w:t>
      </w:r>
      <w:r w:rsidRPr="00CD0D15">
        <w:rPr>
          <w:rFonts w:ascii="Cambria" w:hAnsi="Cambria"/>
          <w:sz w:val="24"/>
          <w:szCs w:val="24"/>
        </w:rPr>
        <w:t xml:space="preserve"> </w:t>
      </w:r>
    </w:p>
    <w:p w14:paraId="0D67EDB6" w14:textId="222B6DF5" w:rsidR="00F27C25" w:rsidRPr="00CD0D15" w:rsidRDefault="00F27C25" w:rsidP="00CA02E9">
      <w:pPr>
        <w:spacing w:line="480" w:lineRule="auto"/>
        <w:ind w:firstLine="720"/>
        <w:outlineLvl w:val="0"/>
        <w:rPr>
          <w:rFonts w:ascii="Cambria" w:hAnsi="Cambria"/>
          <w:sz w:val="24"/>
          <w:szCs w:val="24"/>
        </w:rPr>
      </w:pPr>
      <w:r w:rsidRPr="00B079CC">
        <w:rPr>
          <w:rFonts w:ascii="Cambria" w:hAnsi="Cambria"/>
          <w:i/>
          <w:iCs/>
          <w:sz w:val="24"/>
          <w:szCs w:val="24"/>
        </w:rPr>
        <w:t>P. aeruginosa</w:t>
      </w:r>
      <w:r w:rsidRPr="00CD0D15">
        <w:rPr>
          <w:rFonts w:ascii="Cambria" w:hAnsi="Cambria"/>
          <w:sz w:val="24"/>
          <w:szCs w:val="24"/>
        </w:rPr>
        <w:t xml:space="preserve"> PA14 and the phenazine knockout </w:t>
      </w:r>
      <w:r w:rsidRPr="00384422">
        <w:rPr>
          <w:rFonts w:ascii="Cambria" w:hAnsi="Cambria"/>
          <w:i/>
          <w:sz w:val="24"/>
          <w:szCs w:val="24"/>
        </w:rPr>
        <w:t>phzA1-G1/A2-G2</w:t>
      </w:r>
      <w:r w:rsidRPr="00CD0D15">
        <w:rPr>
          <w:rFonts w:ascii="Cambria" w:hAnsi="Cambria"/>
          <w:sz w:val="24"/>
          <w:szCs w:val="24"/>
        </w:rPr>
        <w:t xml:space="preserve"> were obtained from Dianne Newman’s lab at California Institute of Technology. For biofilm imaging, the bacteria were grown overnight on Todd-Hewitt agar, and individual colonies were inoculated into the center of the artificial sputum or M9 succinate soft agar plates. The biofilm colonies were grown aerobically at 37˚C for 5 days. </w:t>
      </w:r>
    </w:p>
    <w:p w14:paraId="6717271F" w14:textId="77777777" w:rsidR="00F27C25" w:rsidRPr="00CD0D15" w:rsidRDefault="00F27C25" w:rsidP="00F27C25">
      <w:pPr>
        <w:spacing w:line="480" w:lineRule="auto"/>
        <w:rPr>
          <w:rFonts w:ascii="Cambria" w:hAnsi="Cambria"/>
          <w:sz w:val="24"/>
          <w:szCs w:val="24"/>
        </w:rPr>
      </w:pPr>
    </w:p>
    <w:p w14:paraId="6DB05EA2" w14:textId="77777777" w:rsidR="00CA02E9" w:rsidRDefault="00F27C25" w:rsidP="00F27C25">
      <w:pPr>
        <w:spacing w:line="480" w:lineRule="auto"/>
        <w:outlineLvl w:val="0"/>
        <w:rPr>
          <w:rFonts w:ascii="Cambria" w:hAnsi="Cambria"/>
          <w:b/>
          <w:bCs/>
          <w:sz w:val="24"/>
          <w:szCs w:val="24"/>
        </w:rPr>
      </w:pPr>
      <w:r w:rsidRPr="00CA02E9">
        <w:rPr>
          <w:rFonts w:ascii="Cambria" w:hAnsi="Cambria"/>
          <w:b/>
          <w:bCs/>
          <w:sz w:val="24"/>
          <w:szCs w:val="24"/>
        </w:rPr>
        <w:t>Chemical reduction of 1-hydroxyphenazine and pyocyanin and electrochemical reduction of pyocyanin.</w:t>
      </w:r>
    </w:p>
    <w:p w14:paraId="7E44BF74" w14:textId="007C49E3" w:rsidR="00F27C25" w:rsidRPr="00CD0D15" w:rsidRDefault="00F27C25" w:rsidP="00CA02E9">
      <w:pPr>
        <w:spacing w:line="480" w:lineRule="auto"/>
        <w:ind w:firstLine="720"/>
        <w:outlineLvl w:val="0"/>
        <w:rPr>
          <w:rFonts w:ascii="Cambria" w:hAnsi="Cambria"/>
          <w:sz w:val="24"/>
          <w:szCs w:val="24"/>
        </w:rPr>
      </w:pPr>
      <w:r w:rsidRPr="00CD0D15">
        <w:rPr>
          <w:rFonts w:ascii="Cambria" w:hAnsi="Cambria"/>
          <w:sz w:val="24"/>
          <w:szCs w:val="24"/>
        </w:rPr>
        <w:t xml:space="preserve"> Five hundred micromolar stocks of pyocyanin were diluted in 1X MOPS buffer with concentration gradients of TCEP ranging from 0.1 mM to 125 mM (pH 7). A fresh stock of 821 µM of pyocyanin was prepared in ammonium acetate 0.1M </w:t>
      </w:r>
      <w:proofErr w:type="spellStart"/>
      <w:r w:rsidRPr="00CD0D15">
        <w:rPr>
          <w:rFonts w:ascii="Cambria" w:hAnsi="Cambria"/>
          <w:sz w:val="24"/>
          <w:szCs w:val="24"/>
        </w:rPr>
        <w:t>KCl</w:t>
      </w:r>
      <w:proofErr w:type="spellEnd"/>
      <w:r w:rsidRPr="00CD0D15">
        <w:rPr>
          <w:rFonts w:ascii="Cambria" w:hAnsi="Cambria"/>
          <w:sz w:val="24"/>
          <w:szCs w:val="24"/>
        </w:rPr>
        <w:t xml:space="preserve"> MOPS buffered solution </w:t>
      </w:r>
      <w:del w:id="455" w:author="Heather Maughan" w:date="2020-09-03T14:28:00Z">
        <w:r w:rsidRPr="00CD0D15" w:rsidDel="002B1E27">
          <w:rPr>
            <w:rFonts w:ascii="Cambria" w:hAnsi="Cambria"/>
            <w:sz w:val="24"/>
            <w:szCs w:val="24"/>
          </w:rPr>
          <w:lastRenderedPageBreak/>
          <w:delText xml:space="preserve">in </w:delText>
        </w:r>
      </w:del>
      <w:r w:rsidRPr="00CD0D15">
        <w:rPr>
          <w:rFonts w:ascii="Cambria" w:hAnsi="Cambria"/>
          <w:sz w:val="24"/>
          <w:szCs w:val="24"/>
        </w:rPr>
        <w:t xml:space="preserve">and electrochemically reduced following the protocol developed by Wang and Newman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hKJqAmXV","properties":{"formattedCitation":"(9)","plainCitation":"(9)","noteIndex":0},"citationItems":[{"id":1227,"uris":["http://zotero.org/users/6261839/items/GM93JK4E"],"uri":["http://zotero.org/users/6261839/items/GM93JK4E"],"itemData":{"id":1227,"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(9)</w:t>
      </w:r>
      <w:r w:rsidRPr="00CD0D15">
        <w:rPr>
          <w:rFonts w:ascii="Cambria" w:hAnsi="Cambria"/>
          <w:sz w:val="24"/>
          <w:szCs w:val="24"/>
        </w:rPr>
        <w:fldChar w:fldCharType="end"/>
      </w:r>
      <w:r w:rsidRPr="00CD0D15">
        <w:rPr>
          <w:rFonts w:ascii="Cambria" w:hAnsi="Cambria"/>
          <w:sz w:val="24"/>
          <w:szCs w:val="24"/>
        </w:rPr>
        <w:t>. The electrochemical cell consisted of a glassy carbon working electrode, platinum wire counter electrode, and Ag/AgCl</w:t>
      </w:r>
      <w:r w:rsidRPr="00CD0D15">
        <w:rPr>
          <w:rFonts w:ascii="Cambria" w:hAnsi="Cambria"/>
          <w:sz w:val="24"/>
          <w:szCs w:val="24"/>
          <w:vertAlign w:val="subscript"/>
        </w:rPr>
        <w:t>2</w:t>
      </w:r>
      <w:r w:rsidRPr="00CD0D15">
        <w:rPr>
          <w:rFonts w:ascii="Cambria" w:hAnsi="Cambria"/>
          <w:sz w:val="24"/>
          <w:szCs w:val="24"/>
        </w:rPr>
        <w:t xml:space="preserve"> reference electrode. The voltage was set to -0.345V, and the reaction proceeded in an anaerobic chamber overnight until the current reached zero. For 1-hydroxyphenazine, 500 micromolar stocks were prepared and diluted in 1XMOPS buffer with pH 7-buffered DTT as the reducing agent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vsEoloFH","properties":{"formattedCitation":"(38)","plainCitation":"(38)","noteIndex":0},"citationItems":[{"id":1413,"uris":["http://zotero.org/users/6261839/items/TUGPVZBP"],"uri":["http://zotero.org/users/6261839/items/TUGPVZBP"],"itemData":{"id":1413,"type":"book","publisher":"Department of Chemistry, University of Dortmund","title":"Studies on the structure and function of phenazine modifying enzymes PhzM and PhzS involved in the biosynthesis of pyocyanin","URL":"https://pdfs.semanticscholar.org/1c27/6eb525978ab95a0ff0fbcb5f1f0f5a69eb68.pdf","author":[{"family":"Neelakshi","given":"Gohain"}],"issued":{"date-parts":[["2008"]]}}}],"schema":"https://github.com/citation-style-language/schema/raw/master/csl-citation.json"}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(38)</w:t>
      </w:r>
      <w:r w:rsidRPr="00CD0D15">
        <w:rPr>
          <w:rFonts w:ascii="Cambria" w:hAnsi="Cambria"/>
          <w:sz w:val="24"/>
          <w:szCs w:val="24"/>
        </w:rPr>
        <w:fldChar w:fldCharType="end"/>
      </w:r>
      <w:r w:rsidRPr="00CD0D15">
        <w:rPr>
          <w:rFonts w:ascii="Cambria" w:hAnsi="Cambria"/>
          <w:sz w:val="24"/>
          <w:szCs w:val="24"/>
        </w:rPr>
        <w:t xml:space="preserve">. </w:t>
      </w:r>
    </w:p>
    <w:p w14:paraId="2E71B443" w14:textId="77777777" w:rsidR="00F27C25" w:rsidRPr="00CD0D15" w:rsidRDefault="00F27C25" w:rsidP="00F27C25">
      <w:pPr>
        <w:spacing w:line="480" w:lineRule="auto"/>
        <w:outlineLvl w:val="0"/>
        <w:rPr>
          <w:rFonts w:ascii="Cambria" w:hAnsi="Cambria"/>
          <w:sz w:val="24"/>
          <w:szCs w:val="24"/>
        </w:rPr>
      </w:pPr>
    </w:p>
    <w:p w14:paraId="5B1D3033"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Hyperspectral and fluorescence lifetime imaging on Zeiss LSM-880.</w:t>
      </w:r>
    </w:p>
    <w:p w14:paraId="6669D1FA" w14:textId="3D659F30" w:rsidR="00F27C25" w:rsidRPr="00CD0D15" w:rsidRDefault="00CA02E9" w:rsidP="00A978D6">
      <w:pPr>
        <w:spacing w:line="480" w:lineRule="auto"/>
        <w:ind w:firstLine="720"/>
        <w:rPr>
          <w:rFonts w:ascii="Cambria" w:hAnsi="Cambria"/>
          <w:sz w:val="24"/>
          <w:szCs w:val="24"/>
        </w:rPr>
      </w:pPr>
      <w:r>
        <w:rPr>
          <w:rFonts w:ascii="Cambria" w:hAnsi="Cambria"/>
          <w:sz w:val="24"/>
          <w:szCs w:val="24"/>
        </w:rPr>
        <w:t xml:space="preserve">To </w:t>
      </w:r>
      <w:r w:rsidR="00F27C25" w:rsidRPr="00CD0D15">
        <w:rPr>
          <w:rFonts w:ascii="Cambria" w:hAnsi="Cambria"/>
          <w:sz w:val="24"/>
          <w:szCs w:val="24"/>
        </w:rPr>
        <w:t xml:space="preserve">characterize the emission spectra and fluorescence lifetime of NADH, FAD, pyoverdine, reduced pyocyanin, and reduced 1-hydroxyphenazine, solutions were transferred to a </w:t>
      </w:r>
      <w:r>
        <w:rPr>
          <w:rFonts w:ascii="Cambria" w:hAnsi="Cambria"/>
          <w:sz w:val="24"/>
          <w:szCs w:val="24"/>
        </w:rPr>
        <w:t xml:space="preserve">clean </w:t>
      </w:r>
      <w:r w:rsidR="00F27C25" w:rsidRPr="00CD0D15">
        <w:rPr>
          <w:rFonts w:ascii="Cambria" w:hAnsi="Cambria"/>
          <w:sz w:val="24"/>
          <w:szCs w:val="24"/>
        </w:rPr>
        <w:t xml:space="preserve">slide. The reduced pyocyanin and 1-hydroxyphenazine were prepared in a Coy anaerobic chamber and sealed with </w:t>
      </w:r>
      <w:proofErr w:type="spellStart"/>
      <w:r w:rsidR="00F27C25" w:rsidRPr="00CD0D15">
        <w:rPr>
          <w:rFonts w:ascii="Cambria" w:hAnsi="Cambria"/>
          <w:sz w:val="24"/>
          <w:szCs w:val="24"/>
        </w:rPr>
        <w:t>iSpacers</w:t>
      </w:r>
      <w:proofErr w:type="spellEnd"/>
      <w:r w:rsidR="00F27C25" w:rsidRPr="00CD0D15">
        <w:rPr>
          <w:rFonts w:ascii="Cambria" w:hAnsi="Cambria"/>
          <w:sz w:val="24"/>
          <w:szCs w:val="24"/>
        </w:rPr>
        <w:t xml:space="preserve"> to avoid oxygen exposure (</w:t>
      </w:r>
      <w:hyperlink r:id="rId7" w:history="1">
        <w:r w:rsidR="00F27C25" w:rsidRPr="00CD0D15">
          <w:rPr>
            <w:rStyle w:val="Hyperlink"/>
            <w:rFonts w:ascii="Cambria" w:hAnsi="Cambria"/>
            <w:sz w:val="24"/>
            <w:szCs w:val="24"/>
          </w:rPr>
          <w:t>https://www.sunjinlab.com/)</w:t>
        </w:r>
      </w:hyperlink>
      <w:r w:rsidR="00F27C25" w:rsidRPr="00CD0D15">
        <w:rPr>
          <w:rFonts w:ascii="Cambria" w:hAnsi="Cambria"/>
          <w:sz w:val="24"/>
          <w:szCs w:val="24"/>
        </w:rPr>
        <w:t xml:space="preserve">. </w:t>
      </w:r>
    </w:p>
    <w:p w14:paraId="6EF9882C" w14:textId="7E98D70A" w:rsidR="00F27C25" w:rsidRPr="00CD0D15" w:rsidRDefault="00941275" w:rsidP="00A978D6">
      <w:pPr>
        <w:spacing w:line="480" w:lineRule="auto"/>
        <w:ind w:firstLine="720"/>
        <w:rPr>
          <w:rFonts w:ascii="Cambria" w:hAnsi="Cambria"/>
          <w:sz w:val="24"/>
          <w:szCs w:val="24"/>
        </w:rPr>
      </w:pPr>
      <w:r>
        <w:rPr>
          <w:rFonts w:ascii="Cambria" w:hAnsi="Cambria"/>
          <w:sz w:val="24"/>
          <w:szCs w:val="24"/>
        </w:rPr>
        <w:t xml:space="preserve">WT PA14 and </w:t>
      </w:r>
      <w:r w:rsidRPr="00941275">
        <w:rPr>
          <w:rFonts w:ascii="Cambria" w:hAnsi="Cambria"/>
          <w:i/>
          <w:iCs/>
          <w:sz w:val="24"/>
          <w:szCs w:val="24"/>
        </w:rPr>
        <w:t>∆</w:t>
      </w:r>
      <w:proofErr w:type="spellStart"/>
      <w:r w:rsidRPr="00941275">
        <w:rPr>
          <w:rFonts w:ascii="Cambria" w:hAnsi="Cambria"/>
          <w:i/>
          <w:iCs/>
          <w:sz w:val="24"/>
          <w:szCs w:val="24"/>
        </w:rPr>
        <w:t>phz</w:t>
      </w:r>
      <w:proofErr w:type="spellEnd"/>
      <w:r>
        <w:rPr>
          <w:rFonts w:ascii="Cambria" w:hAnsi="Cambria"/>
          <w:sz w:val="24"/>
          <w:szCs w:val="24"/>
        </w:rPr>
        <w:t xml:space="preserve"> b</w:t>
      </w:r>
      <w:r w:rsidR="00F27C25" w:rsidRPr="00CD0D15">
        <w:rPr>
          <w:rFonts w:ascii="Cambria" w:hAnsi="Cambria"/>
          <w:sz w:val="24"/>
          <w:szCs w:val="24"/>
        </w:rPr>
        <w:t>iofilms grown in the artificial sputum and M9 succinate soft agar were cut with a sterile razor and placed onto a MATTEK dish (</w:t>
      </w:r>
      <w:r w:rsidR="00F27C25" w:rsidRPr="00CD0D15">
        <w:rPr>
          <w:rFonts w:ascii="Cambria" w:hAnsi="Cambria"/>
          <w:sz w:val="24"/>
          <w:szCs w:val="24"/>
          <w:highlight w:val="white"/>
        </w:rPr>
        <w:t>Part No: P35G-1.5-14-C</w:t>
      </w:r>
      <w:r w:rsidR="00F27C25" w:rsidRPr="00CD0D15">
        <w:rPr>
          <w:rFonts w:ascii="Cambria" w:hAnsi="Cambria"/>
          <w:sz w:val="24"/>
          <w:szCs w:val="24"/>
        </w:rPr>
        <w:t xml:space="preserve">) with the surface of the biofilm on the coverslip. To compare the impact of oxygen on the spectral and lifetime signal, the biofilm samples were (1) placed in a dish open to air and immediately imaged or (2) were placed in between two coverslips and sealed in the dish with tape </w:t>
      </w:r>
      <w:r w:rsidR="0013573D">
        <w:rPr>
          <w:rFonts w:ascii="Cambria" w:hAnsi="Cambria"/>
          <w:sz w:val="24"/>
          <w:szCs w:val="24"/>
        </w:rPr>
        <w:t xml:space="preserve">for </w:t>
      </w:r>
      <w:r w:rsidR="00F27C25" w:rsidRPr="00CD0D15">
        <w:rPr>
          <w:rFonts w:ascii="Cambria" w:hAnsi="Cambria"/>
          <w:sz w:val="24"/>
          <w:szCs w:val="24"/>
        </w:rPr>
        <w:t>2h</w:t>
      </w:r>
      <w:r w:rsidR="0013573D">
        <w:rPr>
          <w:rFonts w:ascii="Cambria" w:hAnsi="Cambria"/>
          <w:sz w:val="24"/>
          <w:szCs w:val="24"/>
        </w:rPr>
        <w:t xml:space="preserve"> at RT to promote oxygen consumption</w:t>
      </w:r>
      <w:r w:rsidR="00F27C25" w:rsidRPr="00CD0D15">
        <w:rPr>
          <w:rFonts w:ascii="Cambria" w:hAnsi="Cambria"/>
          <w:sz w:val="24"/>
          <w:szCs w:val="24"/>
        </w:rPr>
        <w:t xml:space="preserve">. </w:t>
      </w:r>
    </w:p>
    <w:p w14:paraId="75E9ED87" w14:textId="1CF34713" w:rsidR="00F27C25" w:rsidRPr="00CD0D15" w:rsidRDefault="00F27C25" w:rsidP="00941275">
      <w:pPr>
        <w:spacing w:line="480" w:lineRule="auto"/>
        <w:ind w:firstLine="720"/>
        <w:rPr>
          <w:rFonts w:ascii="Cambria" w:hAnsi="Cambria"/>
          <w:sz w:val="24"/>
          <w:szCs w:val="24"/>
        </w:rPr>
      </w:pPr>
      <w:r w:rsidRPr="00CD0D15">
        <w:rPr>
          <w:rFonts w:ascii="Cambria" w:hAnsi="Cambria"/>
          <w:sz w:val="24"/>
          <w:szCs w:val="24"/>
        </w:rPr>
        <w:t xml:space="preserve">The pure fluorophore solutions and biofilm surfaces were imaged on an inverted Zeiss LSM-880 with an ISS Spartan3 </w:t>
      </w:r>
      <w:proofErr w:type="spellStart"/>
      <w:r w:rsidRPr="00CD0D15">
        <w:rPr>
          <w:rFonts w:ascii="Cambria" w:hAnsi="Cambria"/>
          <w:sz w:val="24"/>
          <w:szCs w:val="24"/>
        </w:rPr>
        <w:t>FLIMbox</w:t>
      </w:r>
      <w:proofErr w:type="spellEnd"/>
      <w:r w:rsidRPr="00CD0D15">
        <w:rPr>
          <w:rFonts w:ascii="Cambria" w:hAnsi="Cambria"/>
          <w:sz w:val="24"/>
          <w:szCs w:val="24"/>
        </w:rPr>
        <w:t>, BH HPM-100-40-Hybrid detector, and a Spectra Physics Mai Tai titanium sapphire laser. The fluorophores were excited with 2-</w:t>
      </w:r>
      <w:r w:rsidRPr="00CD0D15">
        <w:rPr>
          <w:rFonts w:ascii="Cambria" w:hAnsi="Cambria"/>
          <w:sz w:val="24"/>
          <w:szCs w:val="24"/>
        </w:rPr>
        <w:lastRenderedPageBreak/>
        <w:t xml:space="preserve">photon excitation at 740 nm and laser power ranging </w:t>
      </w:r>
      <w:r w:rsidRPr="00CD0D15">
        <w:rPr>
          <w:rFonts w:ascii="Cambria" w:hAnsi="Cambria"/>
          <w:color w:val="000000" w:themeColor="text1"/>
          <w:sz w:val="24"/>
          <w:szCs w:val="24"/>
        </w:rPr>
        <w:t xml:space="preserve">from 1-10 </w:t>
      </w:r>
      <w:proofErr w:type="spellStart"/>
      <w:r w:rsidRPr="00CD0D15">
        <w:rPr>
          <w:rFonts w:ascii="Cambria" w:hAnsi="Cambria"/>
          <w:color w:val="000000" w:themeColor="text1"/>
          <w:sz w:val="24"/>
          <w:szCs w:val="24"/>
        </w:rPr>
        <w:t>mW</w:t>
      </w:r>
      <w:proofErr w:type="spellEnd"/>
      <w:r w:rsidRPr="00CD0D15">
        <w:rPr>
          <w:rFonts w:ascii="Cambria" w:hAnsi="Cambria"/>
          <w:color w:val="000000" w:themeColor="text1"/>
          <w:sz w:val="24"/>
          <w:szCs w:val="24"/>
        </w:rPr>
        <w:t xml:space="preserve">. For </w:t>
      </w:r>
      <w:r w:rsidRPr="00CD0D15">
        <w:rPr>
          <w:rFonts w:ascii="Cambria" w:hAnsi="Cambria"/>
          <w:sz w:val="24"/>
          <w:szCs w:val="24"/>
        </w:rPr>
        <w:t>the hyperspectral imaging, emission ranging from 410-695 nm was collected with 9 nm step resolution over 32 channels. One frame was collected per sample with a pixel dwell time of 4 µs. The spectra were analyzed on Zeiss Zen software, and .</w:t>
      </w:r>
      <w:proofErr w:type="spellStart"/>
      <w:r w:rsidRPr="00CD0D15">
        <w:rPr>
          <w:rFonts w:ascii="Cambria" w:hAnsi="Cambria"/>
          <w:sz w:val="24"/>
          <w:szCs w:val="24"/>
        </w:rPr>
        <w:t>lsm</w:t>
      </w:r>
      <w:proofErr w:type="spellEnd"/>
      <w:r w:rsidRPr="00CD0D15">
        <w:rPr>
          <w:rFonts w:ascii="Cambria" w:hAnsi="Cambria"/>
          <w:sz w:val="24"/>
          <w:szCs w:val="24"/>
        </w:rPr>
        <w:t xml:space="preserve"> files were exported for downstream </w:t>
      </w:r>
      <w:r w:rsidR="005346C4">
        <w:rPr>
          <w:rFonts w:ascii="Cambria" w:hAnsi="Cambria"/>
          <w:sz w:val="24"/>
          <w:szCs w:val="24"/>
        </w:rPr>
        <w:t>unmixing</w:t>
      </w:r>
      <w:r w:rsidRPr="00CD0D15">
        <w:rPr>
          <w:rFonts w:ascii="Cambria" w:hAnsi="Cambria"/>
          <w:sz w:val="24"/>
          <w:szCs w:val="24"/>
        </w:rPr>
        <w:t xml:space="preserve"> steps. After collecting the spectra, fluorescence lifetime of the same sample was obtained by switching the light path to the </w:t>
      </w:r>
      <w:proofErr w:type="spellStart"/>
      <w:r w:rsidRPr="00CD0D15">
        <w:rPr>
          <w:rFonts w:ascii="Cambria" w:hAnsi="Cambria"/>
          <w:sz w:val="24"/>
          <w:szCs w:val="24"/>
        </w:rPr>
        <w:t>FLIMbox</w:t>
      </w:r>
      <w:proofErr w:type="spellEnd"/>
      <w:r w:rsidRPr="00CD0D15">
        <w:rPr>
          <w:rFonts w:ascii="Cambria" w:hAnsi="Cambria"/>
          <w:sz w:val="24"/>
          <w:szCs w:val="24"/>
        </w:rPr>
        <w:t xml:space="preserve"> detectors. The sample was excited with the same wavelength and laser power as the spectral images. The emission was filtered </w:t>
      </w:r>
      <w:r w:rsidRPr="005346C4">
        <w:rPr>
          <w:rFonts w:ascii="Cambria" w:hAnsi="Cambria"/>
          <w:color w:val="000000" w:themeColor="text1"/>
          <w:sz w:val="24"/>
          <w:szCs w:val="24"/>
        </w:rPr>
        <w:t xml:space="preserve">with a 495 nm LP dichroic and </w:t>
      </w:r>
      <w:proofErr w:type="spellStart"/>
      <w:r w:rsidRPr="005346C4">
        <w:rPr>
          <w:rFonts w:ascii="Cambria" w:hAnsi="Cambria"/>
          <w:color w:val="000000" w:themeColor="text1"/>
          <w:sz w:val="24"/>
          <w:szCs w:val="24"/>
        </w:rPr>
        <w:t>Semrock</w:t>
      </w:r>
      <w:proofErr w:type="spellEnd"/>
      <w:r w:rsidRPr="005346C4">
        <w:rPr>
          <w:rFonts w:ascii="Cambria" w:hAnsi="Cambria"/>
          <w:color w:val="000000" w:themeColor="text1"/>
          <w:sz w:val="24"/>
          <w:szCs w:val="24"/>
        </w:rPr>
        <w:t xml:space="preserve"> </w:t>
      </w:r>
      <w:r w:rsidRPr="005346C4">
        <w:rPr>
          <w:rFonts w:ascii="Cambria" w:hAnsi="Cambria"/>
          <w:color w:val="000000" w:themeColor="text1"/>
          <w:sz w:val="24"/>
          <w:szCs w:val="24"/>
          <w:shd w:val="clear" w:color="auto" w:fill="FCFDFD"/>
        </w:rPr>
        <w:t xml:space="preserve">442/46 nm </w:t>
      </w:r>
      <w:proofErr w:type="spellStart"/>
      <w:r w:rsidRPr="005346C4">
        <w:rPr>
          <w:rFonts w:ascii="Cambria" w:hAnsi="Cambria"/>
          <w:color w:val="000000" w:themeColor="text1"/>
          <w:sz w:val="24"/>
          <w:szCs w:val="24"/>
          <w:shd w:val="clear" w:color="auto" w:fill="FCFDFD"/>
        </w:rPr>
        <w:t>BrightLine</w:t>
      </w:r>
      <w:proofErr w:type="spellEnd"/>
      <w:r w:rsidRPr="005346C4">
        <w:rPr>
          <w:rFonts w:ascii="Cambria" w:hAnsi="Cambria"/>
          <w:color w:val="000000" w:themeColor="text1"/>
          <w:sz w:val="24"/>
          <w:szCs w:val="24"/>
          <w:shd w:val="clear" w:color="auto" w:fill="FCFDFD"/>
        </w:rPr>
        <w:t xml:space="preserve"> single-band bandpass filter </w:t>
      </w:r>
      <w:r w:rsidRPr="00CD0D15">
        <w:rPr>
          <w:rFonts w:ascii="Cambria" w:hAnsi="Cambria"/>
          <w:color w:val="222222"/>
          <w:sz w:val="24"/>
          <w:szCs w:val="24"/>
          <w:shd w:val="clear" w:color="auto" w:fill="FCFDFD"/>
        </w:rPr>
        <w:t>(CFW-BP01-Clin-25)</w:t>
      </w:r>
      <w:r w:rsidRPr="00CD0D15">
        <w:rPr>
          <w:rFonts w:ascii="Cambria" w:hAnsi="Cambria"/>
          <w:color w:val="CC0000"/>
          <w:sz w:val="24"/>
          <w:szCs w:val="24"/>
        </w:rPr>
        <w:t xml:space="preserve">. </w:t>
      </w:r>
      <w:r w:rsidRPr="00CD0D15">
        <w:rPr>
          <w:rFonts w:ascii="Cambria" w:hAnsi="Cambria"/>
          <w:sz w:val="24"/>
          <w:szCs w:val="24"/>
        </w:rPr>
        <w:t xml:space="preserve">The fluorescence lifetime data was acquired using </w:t>
      </w:r>
      <w:proofErr w:type="spellStart"/>
      <w:r w:rsidRPr="00CD0D15">
        <w:rPr>
          <w:rFonts w:ascii="Cambria" w:hAnsi="Cambria"/>
          <w:sz w:val="24"/>
          <w:szCs w:val="24"/>
        </w:rPr>
        <w:t>simFCS</w:t>
      </w:r>
      <w:proofErr w:type="spellEnd"/>
      <w:r w:rsidRPr="00CD0D15">
        <w:rPr>
          <w:rFonts w:ascii="Cambria" w:hAnsi="Cambria"/>
          <w:sz w:val="24"/>
          <w:szCs w:val="24"/>
        </w:rPr>
        <w:t xml:space="preserve"> software v4. To obtain enough fluorescence lifetime signal for the downstream analysis, 10-30 frames were collected per sample, with a frame size of 256x256 pixels and pixel dwell time of 32 µs. </w:t>
      </w:r>
    </w:p>
    <w:p w14:paraId="2A4A4377" w14:textId="77777777" w:rsidR="00F27C25" w:rsidRPr="00CD0D15" w:rsidRDefault="00F27C25" w:rsidP="00F27C25">
      <w:pPr>
        <w:spacing w:line="480" w:lineRule="auto"/>
        <w:outlineLvl w:val="0"/>
        <w:rPr>
          <w:rFonts w:ascii="Cambria" w:hAnsi="Cambria"/>
          <w:sz w:val="24"/>
          <w:szCs w:val="24"/>
        </w:rPr>
      </w:pPr>
    </w:p>
    <w:p w14:paraId="7E0AE399" w14:textId="14F0C72E"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 xml:space="preserve">Z-stack fluorescence lifetime of </w:t>
      </w:r>
      <w:r w:rsidR="005346C4">
        <w:rPr>
          <w:rFonts w:ascii="Cambria" w:hAnsi="Cambria"/>
          <w:b/>
          <w:bCs/>
          <w:sz w:val="24"/>
          <w:szCs w:val="24"/>
        </w:rPr>
        <w:t xml:space="preserve">WT PA14 </w:t>
      </w:r>
      <w:r w:rsidRPr="00CD0D15">
        <w:rPr>
          <w:rFonts w:ascii="Cambria" w:hAnsi="Cambria"/>
          <w:b/>
          <w:bCs/>
          <w:sz w:val="24"/>
          <w:szCs w:val="24"/>
        </w:rPr>
        <w:t xml:space="preserve">biofilms on the DIVER microscope. </w:t>
      </w:r>
    </w:p>
    <w:p w14:paraId="02CA6DB4" w14:textId="46F46B02" w:rsidR="00F27C25" w:rsidRPr="00CD0D15" w:rsidRDefault="00F27C25" w:rsidP="005346C4">
      <w:pPr>
        <w:spacing w:line="480" w:lineRule="auto"/>
        <w:ind w:firstLine="720"/>
        <w:outlineLvl w:val="0"/>
        <w:rPr>
          <w:rFonts w:ascii="Cambria" w:hAnsi="Cambria"/>
          <w:sz w:val="24"/>
          <w:szCs w:val="24"/>
        </w:rPr>
      </w:pPr>
      <w:r w:rsidRPr="00CD0D15">
        <w:rPr>
          <w:rFonts w:ascii="Cambria" w:hAnsi="Cambria"/>
          <w:sz w:val="24"/>
          <w:szCs w:val="24"/>
        </w:rPr>
        <w:t xml:space="preserve">Intact </w:t>
      </w:r>
      <w:r w:rsidR="005346C4">
        <w:rPr>
          <w:rFonts w:ascii="Cambria" w:hAnsi="Cambria"/>
          <w:sz w:val="24"/>
          <w:szCs w:val="24"/>
        </w:rPr>
        <w:t xml:space="preserve">WT </w:t>
      </w:r>
      <w:r w:rsidRPr="005346C4">
        <w:rPr>
          <w:rFonts w:ascii="Cambria" w:hAnsi="Cambria"/>
          <w:i/>
          <w:iCs/>
          <w:sz w:val="24"/>
          <w:szCs w:val="24"/>
        </w:rPr>
        <w:t>P. aeruginosa</w:t>
      </w:r>
      <w:r w:rsidR="005346C4">
        <w:rPr>
          <w:rFonts w:ascii="Cambria" w:hAnsi="Cambria"/>
          <w:i/>
          <w:iCs/>
          <w:sz w:val="24"/>
          <w:szCs w:val="24"/>
        </w:rPr>
        <w:t xml:space="preserve"> </w:t>
      </w:r>
      <w:r w:rsidR="005346C4">
        <w:rPr>
          <w:rFonts w:ascii="Cambria" w:hAnsi="Cambria"/>
          <w:sz w:val="24"/>
          <w:szCs w:val="24"/>
        </w:rPr>
        <w:t>PA14</w:t>
      </w:r>
      <w:r w:rsidRPr="005346C4">
        <w:rPr>
          <w:rFonts w:ascii="Cambria" w:hAnsi="Cambria"/>
          <w:i/>
          <w:iCs/>
          <w:sz w:val="24"/>
          <w:szCs w:val="24"/>
        </w:rPr>
        <w:t xml:space="preserve"> </w:t>
      </w:r>
      <w:r w:rsidRPr="00CD0D15">
        <w:rPr>
          <w:rFonts w:ascii="Cambria" w:hAnsi="Cambria"/>
          <w:sz w:val="24"/>
          <w:szCs w:val="24"/>
        </w:rPr>
        <w:t>biofilms</w:t>
      </w:r>
      <w:r w:rsidR="005346C4">
        <w:rPr>
          <w:rFonts w:ascii="Cambria" w:hAnsi="Cambria"/>
          <w:sz w:val="24"/>
          <w:szCs w:val="24"/>
        </w:rPr>
        <w:t xml:space="preserve"> were</w:t>
      </w:r>
      <w:r w:rsidRPr="00CD0D15">
        <w:rPr>
          <w:rFonts w:ascii="Cambria" w:hAnsi="Cambria"/>
          <w:sz w:val="24"/>
          <w:szCs w:val="24"/>
        </w:rPr>
        <w:t xml:space="preserve"> </w:t>
      </w:r>
      <w:r w:rsidR="005346C4">
        <w:rPr>
          <w:rFonts w:ascii="Cambria" w:hAnsi="Cambria"/>
          <w:sz w:val="24"/>
          <w:szCs w:val="24"/>
        </w:rPr>
        <w:t xml:space="preserve">grown in ASM for five days and </w:t>
      </w:r>
      <w:r w:rsidRPr="00CD0D15">
        <w:rPr>
          <w:rFonts w:ascii="Cambria" w:hAnsi="Cambria"/>
          <w:sz w:val="24"/>
          <w:szCs w:val="24"/>
        </w:rPr>
        <w:t xml:space="preserve">prepared for z-stack imaging by adding a large coverslip on top of the surface of the biofilm, and then imaged with </w:t>
      </w:r>
      <w:r w:rsidRPr="00CD0D15">
        <w:rPr>
          <w:rFonts w:ascii="Cambria" w:hAnsi="Cambria"/>
          <w:color w:val="000000" w:themeColor="text1"/>
          <w:sz w:val="24"/>
          <w:szCs w:val="24"/>
        </w:rPr>
        <w:t>a 0.8 NA 40x Water objective. Z-st</w:t>
      </w:r>
      <w:r w:rsidRPr="00CD0D15">
        <w:rPr>
          <w:rFonts w:ascii="Cambria" w:hAnsi="Cambria"/>
          <w:sz w:val="24"/>
          <w:szCs w:val="24"/>
        </w:rPr>
        <w:t xml:space="preserve">acks were obtained on a custom-made microscope at the Laboratory for Fluorescence Dynamics, the DIVER (Deep Imaging Via Enhanced Recovery)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{"citationID":"jlZXDqDQ","properties":{"formattedCitation":"(13, 14, 39)","plainCitation":"(13, 14, 39)","noteIndex":0},"citationItems":[{"id":1211,"uris":["http://zotero.org/users/6261839/items/T8KUQSTH"],"uri":["http://zotero.org/users/6261839/items/T8KUQSTH"],"itemData":{"id":1211,"type":"article-journal","abstract":"The depth of two-photon fluorescence imaging in turbid media can be significantly enhanced by the use of the here described fluorescence detection method that allows to efficiently collect scattered fluorescence photons from a wide area of the turbid sample. By using this detector we were able to perform imaging of turbid samples, simulating brain tissue, at depths up to 3mm, where the two-photon induced fluorescence signal is too weak to be detected by means used in conventional two-photon microscopy.,","container-title":"Journal of biophotonics","DOI":"10.1002/jbio.201100001","ISSN":"1864-063X","issue":"9","journalAbbreviation":"J Biophotonics","note":"PMID: 21425242\nPMCID: PMC4245154","page":"592-599","source":"PubMed Central","title":"Enhancement of imaging depth in turbid media using a wide area detector","volume":"4","author":[{"family":"Crosignani","given":"Viera"},{"family":"Dvornikov","given":"Alexander S."},{"family":"Gratton","given":"Enrico"}],"issued":{"date-parts":[["2011",9]]}}},{"id":1220,"uris":["http://zotero.org/users/6261839/items/GZJLL3YJ"],"uri":["http://zotero.org/users/6261839/items/GZJLL3YJ"],"itemData":{"id":1220,"type":"article-journal","abstract":"We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1217,"uris":["http://zotero.org/users/6261839/items/SPQVFHIW"],"uri":["http://zotero.org/users/6261839/items/SPQVFHIW"],"itemData":{"id":1217,"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schema":"https://github.com/citation-style-language/schema/raw/master/csl-citation.json"} </w:instrText>
      </w:r>
      <w:r w:rsidRPr="00CD0D15">
        <w:rPr>
          <w:rFonts w:ascii="Cambria" w:hAnsi="Cambria"/>
          <w:sz w:val="24"/>
          <w:szCs w:val="24"/>
        </w:rPr>
        <w:fldChar w:fldCharType="separate"/>
      </w:r>
      <w:r w:rsidR="00E31B30">
        <w:rPr>
          <w:rFonts w:ascii="Cambria" w:eastAsia="Times New Roman" w:hAnsi="Cambria" w:cs="Times New Roman"/>
          <w:sz w:val="24"/>
          <w:szCs w:val="24"/>
        </w:rPr>
        <w:t>(13, 14, 39)</w:t>
      </w:r>
      <w:r w:rsidRPr="00CD0D15">
        <w:rPr>
          <w:rFonts w:ascii="Cambria" w:hAnsi="Cambria"/>
          <w:sz w:val="24"/>
          <w:szCs w:val="24"/>
        </w:rPr>
        <w:fldChar w:fldCharType="end"/>
      </w:r>
      <w:r w:rsidRPr="00CD0D15">
        <w:rPr>
          <w:rFonts w:ascii="Cambria" w:hAnsi="Cambria"/>
          <w:sz w:val="24"/>
          <w:szCs w:val="24"/>
        </w:rPr>
        <w:t xml:space="preserve">. The DIVER is a </w:t>
      </w:r>
      <w:r w:rsidRPr="00CD0D15">
        <w:rPr>
          <w:rFonts w:ascii="Cambria" w:eastAsia="Times New Roman" w:hAnsi="Cambria"/>
          <w:color w:val="000000"/>
          <w:sz w:val="24"/>
          <w:szCs w:val="24"/>
          <w:shd w:val="clear" w:color="auto" w:fill="FFFFFF"/>
        </w:rPr>
        <w:t xml:space="preserve">Nikon Eclipse TE2000-U microscope equipped </w:t>
      </w:r>
      <w:r w:rsidRPr="00CD0D15">
        <w:rPr>
          <w:rFonts w:ascii="Cambria" w:hAnsi="Cambria"/>
          <w:sz w:val="24"/>
          <w:szCs w:val="24"/>
        </w:rPr>
        <w:t xml:space="preserve">with a wide-area 18x18 mm </w:t>
      </w:r>
      <w:r w:rsidRPr="00CD0D15">
        <w:rPr>
          <w:rFonts w:ascii="Cambria" w:eastAsia="Times New Roman" w:hAnsi="Cambria"/>
          <w:sz w:val="24"/>
          <w:szCs w:val="24"/>
        </w:rPr>
        <w:t>photomultiplier tube (PMT)</w:t>
      </w:r>
      <w:r w:rsidRPr="00CD0D15">
        <w:rPr>
          <w:rFonts w:ascii="Cambria" w:hAnsi="Cambria"/>
          <w:sz w:val="24"/>
          <w:szCs w:val="24"/>
        </w:rPr>
        <w:t xml:space="preserve"> </w:t>
      </w:r>
      <w:r w:rsidRPr="00CD0D15">
        <w:rPr>
          <w:rFonts w:ascii="Cambria" w:eastAsia="Times New Roman" w:hAnsi="Cambria"/>
          <w:sz w:val="24"/>
          <w:szCs w:val="24"/>
        </w:rPr>
        <w:t xml:space="preserve">(Hamamatsu R7600P-300) which enhances photon collection. Samples were excited with 2-photon excitation at 740 nm using </w:t>
      </w:r>
      <w:r w:rsidRPr="00CD0D15">
        <w:rPr>
          <w:rFonts w:ascii="Cambria" w:eastAsia="Times New Roman" w:hAnsi="Cambria"/>
          <w:color w:val="000000"/>
          <w:sz w:val="24"/>
          <w:szCs w:val="24"/>
          <w:shd w:val="clear" w:color="auto" w:fill="FFFFFF"/>
        </w:rPr>
        <w:t xml:space="preserve">a Tsunami Spectra-Physics </w:t>
      </w:r>
      <w:proofErr w:type="spellStart"/>
      <w:r w:rsidRPr="00CD0D15">
        <w:rPr>
          <w:rFonts w:ascii="Cambria" w:eastAsia="Times New Roman" w:hAnsi="Cambria"/>
          <w:color w:val="000000"/>
          <w:sz w:val="24"/>
          <w:szCs w:val="24"/>
          <w:shd w:val="clear" w:color="auto" w:fill="FFFFFF"/>
        </w:rPr>
        <w:t>Ti:Sapphire</w:t>
      </w:r>
      <w:proofErr w:type="spellEnd"/>
      <w:r w:rsidRPr="00CD0D15">
        <w:rPr>
          <w:rFonts w:ascii="Cambria" w:eastAsia="Times New Roman" w:hAnsi="Cambria"/>
          <w:color w:val="000000"/>
          <w:sz w:val="24"/>
          <w:szCs w:val="24"/>
          <w:shd w:val="clear" w:color="auto" w:fill="FFFFFF"/>
        </w:rPr>
        <w:t xml:space="preserve"> laser (80 MHz). The emission was </w:t>
      </w:r>
      <w:r w:rsidRPr="00CD0D15">
        <w:rPr>
          <w:rFonts w:ascii="Cambria" w:eastAsia="Times New Roman" w:hAnsi="Cambria"/>
          <w:color w:val="000000"/>
          <w:sz w:val="24"/>
          <w:szCs w:val="24"/>
          <w:shd w:val="clear" w:color="auto" w:fill="FFFFFF"/>
        </w:rPr>
        <w:lastRenderedPageBreak/>
        <w:t>filtered with a Schott BG-39 filter and</w:t>
      </w:r>
      <w:r w:rsidR="00751974">
        <w:rPr>
          <w:rFonts w:ascii="Cambria" w:eastAsia="Times New Roman" w:hAnsi="Cambria"/>
          <w:color w:val="000000"/>
          <w:sz w:val="24"/>
          <w:szCs w:val="24"/>
          <w:shd w:val="clear" w:color="auto" w:fill="FFFFFF"/>
        </w:rPr>
        <w:t xml:space="preserve"> </w:t>
      </w:r>
      <w:r w:rsidR="009B6BF6">
        <w:rPr>
          <w:rFonts w:ascii="Cambria" w:eastAsia="Times New Roman" w:hAnsi="Cambria"/>
          <w:color w:val="000000"/>
          <w:sz w:val="24"/>
          <w:szCs w:val="24"/>
          <w:shd w:val="clear" w:color="auto" w:fill="FFFFFF"/>
        </w:rPr>
        <w:t>NADH-targeted optical bandpass filter (400-500 nm)</w:t>
      </w:r>
      <w:r w:rsidR="00751974">
        <w:rPr>
          <w:rFonts w:ascii="Cambria" w:eastAsia="Times New Roman" w:hAnsi="Cambria"/>
          <w:color w:val="000000"/>
          <w:sz w:val="24"/>
          <w:szCs w:val="24"/>
          <w:shd w:val="clear" w:color="auto" w:fill="FFFFFF"/>
        </w:rPr>
        <w:t xml:space="preserve">. </w:t>
      </w:r>
      <w:r w:rsidRPr="00CD0D15">
        <w:rPr>
          <w:rFonts w:ascii="Cambria" w:eastAsia="Times New Roman" w:hAnsi="Cambria"/>
          <w:color w:val="000000"/>
          <w:sz w:val="24"/>
          <w:szCs w:val="24"/>
          <w:shd w:val="clear" w:color="auto" w:fill="FFFFFF"/>
        </w:rPr>
        <w:t xml:space="preserve">The fluorescence lifetime data was collected with </w:t>
      </w:r>
      <w:proofErr w:type="spellStart"/>
      <w:r w:rsidRPr="00CD0D15">
        <w:rPr>
          <w:rFonts w:ascii="Cambria" w:eastAsia="Times New Roman" w:hAnsi="Cambria"/>
          <w:color w:val="000000"/>
          <w:sz w:val="24"/>
          <w:szCs w:val="24"/>
          <w:shd w:val="clear" w:color="auto" w:fill="FFFFFF"/>
        </w:rPr>
        <w:t>SimFCS</w:t>
      </w:r>
      <w:proofErr w:type="spellEnd"/>
      <w:r w:rsidRPr="00CD0D15">
        <w:rPr>
          <w:rFonts w:ascii="Cambria" w:eastAsia="Times New Roman" w:hAnsi="Cambria"/>
          <w:color w:val="000000"/>
          <w:sz w:val="24"/>
          <w:szCs w:val="24"/>
          <w:shd w:val="clear" w:color="auto" w:fill="FFFFFF"/>
        </w:rPr>
        <w:t xml:space="preserve"> v4 software. Z-stacks were automatically acquired every </w:t>
      </w:r>
      <w:r w:rsidR="005346C4">
        <w:rPr>
          <w:rFonts w:ascii="Cambria" w:eastAsia="Times New Roman" w:hAnsi="Cambria"/>
          <w:color w:val="000000"/>
          <w:sz w:val="24"/>
          <w:szCs w:val="24"/>
          <w:shd w:val="clear" w:color="auto" w:fill="FFFFFF"/>
        </w:rPr>
        <w:t xml:space="preserve">100 </w:t>
      </w:r>
      <w:r w:rsidRPr="00CD0D15">
        <w:rPr>
          <w:rFonts w:ascii="Cambria" w:eastAsia="Times New Roman" w:hAnsi="Cambria"/>
          <w:color w:val="000000"/>
          <w:sz w:val="24"/>
          <w:szCs w:val="24"/>
          <w:shd w:val="clear" w:color="auto" w:fill="FFFFFF"/>
        </w:rPr>
        <w:t xml:space="preserve">µm from the surface of the biofilm to </w:t>
      </w:r>
      <w:r w:rsidR="005346C4">
        <w:rPr>
          <w:rFonts w:ascii="Cambria" w:eastAsia="Times New Roman" w:hAnsi="Cambria"/>
          <w:color w:val="000000"/>
          <w:sz w:val="24"/>
          <w:szCs w:val="24"/>
          <w:shd w:val="clear" w:color="auto" w:fill="FFFFFF"/>
        </w:rPr>
        <w:t>1</w:t>
      </w:r>
      <w:r w:rsidRPr="00CD0D15">
        <w:rPr>
          <w:rFonts w:ascii="Cambria" w:eastAsia="Times New Roman" w:hAnsi="Cambria"/>
          <w:color w:val="000000"/>
          <w:sz w:val="24"/>
          <w:szCs w:val="24"/>
          <w:shd w:val="clear" w:color="auto" w:fill="FFFFFF"/>
        </w:rPr>
        <w:t xml:space="preserve"> mm deep. The laser power was increased with an exponential function for deeper sample imaging, with the power ranging from </w:t>
      </w:r>
      <w:r w:rsidR="00751974" w:rsidRPr="00751974">
        <w:rPr>
          <w:rFonts w:ascii="Cambria" w:eastAsia="Times New Roman" w:hAnsi="Cambria"/>
          <w:color w:val="000000" w:themeColor="text1"/>
          <w:sz w:val="24"/>
          <w:szCs w:val="24"/>
          <w:shd w:val="clear" w:color="auto" w:fill="FFFFFF"/>
        </w:rPr>
        <w:t xml:space="preserve">1-58 </w:t>
      </w:r>
      <w:proofErr w:type="spellStart"/>
      <w:r w:rsidR="00751974" w:rsidRPr="00751974">
        <w:rPr>
          <w:rFonts w:ascii="Cambria" w:eastAsia="Times New Roman" w:hAnsi="Cambria"/>
          <w:color w:val="000000" w:themeColor="text1"/>
          <w:sz w:val="24"/>
          <w:szCs w:val="24"/>
          <w:shd w:val="clear" w:color="auto" w:fill="FFFFFF"/>
        </w:rPr>
        <w:t>mM.</w:t>
      </w:r>
      <w:proofErr w:type="spellEnd"/>
    </w:p>
    <w:p w14:paraId="2ADF5574" w14:textId="77777777" w:rsidR="00F27C25" w:rsidRPr="00CD0D15" w:rsidRDefault="00F27C25" w:rsidP="00F27C25">
      <w:pPr>
        <w:spacing w:line="480" w:lineRule="auto"/>
        <w:rPr>
          <w:rFonts w:ascii="Cambria" w:hAnsi="Cambria"/>
          <w:sz w:val="24"/>
          <w:szCs w:val="24"/>
        </w:rPr>
      </w:pPr>
    </w:p>
    <w:p w14:paraId="54DE0C6C" w14:textId="77777777" w:rsidR="00F27C25" w:rsidRPr="00CD0D15" w:rsidRDefault="00F27C25" w:rsidP="00F27C25">
      <w:pPr>
        <w:spacing w:line="480" w:lineRule="auto"/>
        <w:rPr>
          <w:rFonts w:ascii="Cambria" w:hAnsi="Cambria"/>
          <w:b/>
          <w:bCs/>
          <w:sz w:val="24"/>
          <w:szCs w:val="24"/>
        </w:rPr>
      </w:pPr>
      <w:r w:rsidRPr="00CD0D15">
        <w:rPr>
          <w:rFonts w:ascii="Cambria" w:hAnsi="Cambria"/>
          <w:b/>
          <w:bCs/>
          <w:sz w:val="24"/>
          <w:szCs w:val="24"/>
        </w:rPr>
        <w:t xml:space="preserve">Fluorescence lifetime analysis and visualization. </w:t>
      </w:r>
    </w:p>
    <w:p w14:paraId="658F6E70" w14:textId="5F56BB56" w:rsidR="00F27C25" w:rsidRPr="00CD0D15" w:rsidRDefault="00F27C25" w:rsidP="007627D8">
      <w:pPr>
        <w:widowControl w:val="0"/>
        <w:autoSpaceDE w:val="0"/>
        <w:autoSpaceDN w:val="0"/>
        <w:adjustRightInd w:val="0"/>
        <w:spacing w:line="480" w:lineRule="auto"/>
        <w:ind w:firstLine="720"/>
        <w:rPr>
          <w:rFonts w:ascii="Cambria" w:hAnsi="Cambria"/>
          <w:sz w:val="24"/>
          <w:szCs w:val="24"/>
        </w:rPr>
      </w:pPr>
      <w:r w:rsidRPr="00CD0D15">
        <w:rPr>
          <w:rFonts w:ascii="Cambria" w:hAnsi="Cambria"/>
          <w:sz w:val="24"/>
          <w:szCs w:val="24"/>
        </w:rPr>
        <w:t xml:space="preserve">The fluorescence lifetime data was analyzed in </w:t>
      </w:r>
      <w:proofErr w:type="spellStart"/>
      <w:r w:rsidRPr="00CD0D15">
        <w:rPr>
          <w:rFonts w:ascii="Cambria" w:hAnsi="Cambria"/>
          <w:sz w:val="24"/>
          <w:szCs w:val="24"/>
        </w:rPr>
        <w:t>SimFCS</w:t>
      </w:r>
      <w:proofErr w:type="spellEnd"/>
      <w:r w:rsidRPr="00CD0D15">
        <w:rPr>
          <w:rFonts w:ascii="Cambria" w:hAnsi="Cambria"/>
          <w:sz w:val="24"/>
          <w:szCs w:val="24"/>
        </w:rPr>
        <w:t xml:space="preserve"> v4 software using the phasor approach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Yj5m7Vh4","properties":{"formattedCitation":"(17)","plainCitation":"(17)","noteIndex":0},"citationItems":[{"id":441,"uris":["http://zotero.org/users/6261839/items/XRS79Z74"],"uri":["http://zotero.org/users/6261839/items/XRS79Z74"],"itemData":{"id":441,"type":"article-journal","abstract":"We describe a label-free imaging method to monitor stem-cell metabolism that discriminates different states of stem cells as they differentiate in living tissues. In this method we use intrinsic fluorescence biomarkers and the phasor approach to fluorescence lifetime imaging microscopy in conjunction with image segmentation, which we use to introduce the concept of the cell phasor. In live tissues we are able to identify intrinsic fluorophores, such as collagen, retinol, retinoic acid, porphyrin, flavins, and free and bound NADH. We have exploited the cell phasor approach to detect a trend in metabolite concentrations along the main axis of the Caenorhabditis elegans germ line. This trend is consistent with known changes in metabolic states during differentiation. The cell phasor approach to lifetime imaging provides a label-free, fit-free, and sensitive method to identify different metabolic states of cells during differentiation, to sense small changes in the redox state of cells, and may identify symmetric and asymmetric divisions and predict cell fate. Our method is a promising noninvasive optical tool for monitoring metabolic pathways during differentiation or disease progression, and for cell sorting in unlabeled tissues.","container-title":"Proceedings of the National Academy of Sciences","DOI":"10.1073/pnas.1108161108","ISSN":"0027-8424, 1091-6490","issue":"33","journalAbbreviation":"PNAS","language":"en","note":"PMID: 21808026","page":"13582-13587","source":"www.pnas.org","title":"Phasor approach to fluorescence lifetime microscopy distinguishes different metabolic states of germ cells in a live tissue","volume":"108","author":[{"family":"Stringari","given":"Chiara"},{"family":"Cinquin","given":"Amanda"},{"family":"Cinquin","given":"Olivier"},{"family":"Digman","given":"Michelle A."},{"family":"Donovan","given":"Peter J."},{"family":"Gratton","given":"Enrico"}],"issued":{"date-parts":[["2011",8,16]]}}}],"schema":"https://github.com/citation-style-language/schema/raw/master/csl-citation.json"}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(17)</w:t>
      </w:r>
      <w:r w:rsidRPr="00CD0D15">
        <w:rPr>
          <w:rFonts w:ascii="Cambria" w:hAnsi="Cambria"/>
          <w:sz w:val="24"/>
          <w:szCs w:val="24"/>
        </w:rPr>
        <w:fldChar w:fldCharType="end"/>
      </w:r>
      <w:r w:rsidRPr="00CD0D15">
        <w:rPr>
          <w:rFonts w:ascii="Cambria" w:hAnsi="Cambria"/>
          <w:sz w:val="24"/>
          <w:szCs w:val="24"/>
        </w:rPr>
        <w:t xml:space="preserve">. The phasor approach uses a cosine-sine discrete fast Fourier transform to transform raw fluorescence lifetime traces onto a two-coordinate polar phasor plot. The resulting </w:t>
      </w:r>
      <w:r w:rsidR="007627D8">
        <w:rPr>
          <w:rFonts w:ascii="Cambria" w:hAnsi="Cambria"/>
          <w:sz w:val="24"/>
          <w:szCs w:val="24"/>
        </w:rPr>
        <w:t>G</w:t>
      </w:r>
      <w:r w:rsidRPr="00CD0D15">
        <w:rPr>
          <w:rFonts w:ascii="Cambria" w:hAnsi="Cambria"/>
          <w:sz w:val="24"/>
          <w:szCs w:val="24"/>
        </w:rPr>
        <w:t xml:space="preserve"> and </w:t>
      </w:r>
      <w:r w:rsidR="007627D8">
        <w:rPr>
          <w:rFonts w:ascii="Cambria" w:hAnsi="Cambria"/>
          <w:sz w:val="24"/>
          <w:szCs w:val="24"/>
        </w:rPr>
        <w:t xml:space="preserve">S </w:t>
      </w:r>
      <w:r w:rsidRPr="00CD0D15">
        <w:rPr>
          <w:rFonts w:ascii="Cambria" w:hAnsi="Cambria"/>
          <w:sz w:val="24"/>
          <w:szCs w:val="24"/>
        </w:rPr>
        <w:t xml:space="preserve">coordinates are the cosine and sine components of the transform for a given frequency (80 MHz). </w:t>
      </w:r>
      <w:r w:rsidR="00F04E94">
        <w:rPr>
          <w:rFonts w:ascii="Cambria" w:hAnsi="Cambria"/>
          <w:sz w:val="24"/>
          <w:szCs w:val="24"/>
        </w:rPr>
        <w:t xml:space="preserve">For the FLIM phasor analyses, images </w:t>
      </w:r>
      <w:r w:rsidRPr="00CD0D15">
        <w:rPr>
          <w:rFonts w:ascii="Cambria" w:hAnsi="Cambria"/>
          <w:sz w:val="24"/>
          <w:szCs w:val="24"/>
        </w:rPr>
        <w:t xml:space="preserve">were processed following Ranjit et al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3Vew5tLK","properties":{"formattedCitation":"(34)","plainCitation":"(34)","noteIndex":0},"citationItems":[{"id":1214,"uris":["http://zotero.org/users/6261839/items/2UZMVUWD"],"uri":["http://zotero.org/users/6261839/items/2UZMVUWD"],"itemData":{"id":1214,"type":"article-journal","abstract":"This protocol describes fit-free analysis of fluorescence lifetime imaging microscopy (FLIM) data using the phasor approach. Pixel-by-pixel decays are transformed to the phasor space, and then the clusters can be connected to the image by the reciprocity rules of the phasor plots.","container-title":"Nature Protocols","DOI":"10.1038/s41596-018-0026-5","ISSN":"1750-2799","issue":"9","language":"en","page":"1979-2004","source":"www.nature.com","title":"Fit-free analysis of fluorescence lifetime imaging data using the phasor approach","volume":"13","author":[{"family":"Ranjit","given":"Suman"},{"family":"Malacrida","given":"Leonel"},{"family":"Jameson","given":"David M."},{"family":"Gratton","given":"Enrico"}],"issued":{"date-parts":[["2018",9]]}}}],"schema":"https://github.com/citation-style-language/schema/raw/master/csl-citation.json"}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(34)</w:t>
      </w:r>
      <w:r w:rsidRPr="00CD0D15">
        <w:rPr>
          <w:rFonts w:ascii="Cambria" w:hAnsi="Cambria"/>
          <w:sz w:val="24"/>
          <w:szCs w:val="24"/>
        </w:rPr>
        <w:fldChar w:fldCharType="end"/>
      </w:r>
      <w:r w:rsidRPr="00CD0D15">
        <w:rPr>
          <w:rFonts w:ascii="Cambria" w:hAnsi="Cambria"/>
          <w:sz w:val="24"/>
          <w:szCs w:val="24"/>
        </w:rPr>
        <w:t>. The images were first masked using fluorescence intensity thresholds to exclude pixels with background signal</w:t>
      </w:r>
      <w:r w:rsidR="00702DAC">
        <w:rPr>
          <w:rFonts w:ascii="Cambria" w:hAnsi="Cambria"/>
          <w:sz w:val="24"/>
          <w:szCs w:val="24"/>
        </w:rPr>
        <w:t xml:space="preserve">. </w:t>
      </w:r>
      <w:r w:rsidRPr="00CD0D15">
        <w:rPr>
          <w:rFonts w:ascii="Cambria" w:hAnsi="Cambria"/>
          <w:sz w:val="24"/>
          <w:szCs w:val="24"/>
        </w:rPr>
        <w:t xml:space="preserve">The resulting images contain the fluorescence lifetime phasor coordinates for each pixel. For the single cell or cluster analyses, individual cells or group of cells were selected as regions of interest, and the average g and s values were calculated. </w:t>
      </w:r>
    </w:p>
    <w:p w14:paraId="4A8CAB68" w14:textId="77777777" w:rsidR="00F27C25" w:rsidRPr="00702DAC" w:rsidRDefault="00F27C25" w:rsidP="00F27C25">
      <w:pPr>
        <w:spacing w:line="480" w:lineRule="auto"/>
        <w:outlineLvl w:val="0"/>
        <w:rPr>
          <w:rFonts w:ascii="Cambria" w:hAnsi="Cambria"/>
          <w:b/>
          <w:bCs/>
          <w:sz w:val="24"/>
          <w:szCs w:val="24"/>
        </w:rPr>
      </w:pPr>
      <w:r w:rsidRPr="00702DAC">
        <w:rPr>
          <w:rFonts w:ascii="Cambria" w:hAnsi="Cambria"/>
          <w:b/>
          <w:bCs/>
          <w:sz w:val="24"/>
          <w:szCs w:val="24"/>
        </w:rPr>
        <w:t>Unmixing of fluorescence lifetime and hyperspectral data.</w:t>
      </w:r>
    </w:p>
    <w:p w14:paraId="1198A421" w14:textId="77777777" w:rsidR="00F27C25" w:rsidRPr="00CD0D15" w:rsidRDefault="00F27C25" w:rsidP="00F27C25">
      <w:pPr>
        <w:spacing w:line="480" w:lineRule="auto"/>
        <w:ind w:firstLine="720"/>
        <w:outlineLvl w:val="0"/>
        <w:rPr>
          <w:rFonts w:ascii="Cambria" w:hAnsi="Cambria"/>
          <w:sz w:val="24"/>
          <w:szCs w:val="24"/>
        </w:rPr>
      </w:pPr>
      <w:r w:rsidRPr="00CD0D15">
        <w:rPr>
          <w:rFonts w:ascii="Cambria" w:hAnsi="Cambria"/>
          <w:sz w:val="24"/>
          <w:szCs w:val="24"/>
        </w:rPr>
        <w:t>To represent the fluorescence lifetime data in phasor space, the intensity trace is Fourier transformed to obtain the s and g coordinates at a harmonic n,</w:t>
      </w:r>
    </w:p>
    <w:p w14:paraId="27DD3652" w14:textId="048B0C5D" w:rsidR="00F27C25" w:rsidRPr="00CD0D15" w:rsidRDefault="009C3BED" w:rsidP="00F27C25">
      <w:pPr>
        <w:spacing w:line="480" w:lineRule="auto"/>
        <w:outlineLvl w:val="0"/>
        <w:rPr>
          <w:rFonts w:ascii="Cambria" w:hAnsi="Cambria"/>
          <w:sz w:val="24"/>
          <w:szCs w:val="24"/>
        </w:rPr>
      </w:pPr>
      <m:oMathPara>
        <m:oMath>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r>
                    <m:rPr>
                      <m:sty m:val="p"/>
                    </m:rPr>
                    <w:rPr>
                      <w:rFonts w:ascii="Cambria Math" w:hAnsi="Cambria Math"/>
                      <w:sz w:val="24"/>
                      <w:szCs w:val="24"/>
                    </w:rPr>
                    <m:t xml:space="preserve"> </m:t>
                  </m:r>
                </m:sub>
              </m:sSub>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m:t>
              </m:r>
              <m:f>
                <m:fPr>
                  <m:ctrlPr>
                    <w:rPr>
                      <w:rFonts w:ascii="Cambria Math" w:hAnsi="Cambria Math"/>
                      <w:sz w:val="24"/>
                      <w:szCs w:val="24"/>
                    </w:rPr>
                  </m:ctrlPr>
                </m:fPr>
                <m:num>
                  <m:nary>
                    <m:naryPr>
                      <m:limLoc m:val="subSup"/>
                      <m:grow m:val="1"/>
                      <m:ctrlPr>
                        <w:rPr>
                          <w:rFonts w:ascii="Cambria Math" w:hAnsi="Cambria Math"/>
                          <w:sz w:val="24"/>
                          <w:szCs w:val="24"/>
                        </w:rPr>
                      </m:ctrlPr>
                    </m:naryPr>
                    <m:sub>
                      <m:r>
                        <m:rPr>
                          <m:sty m:val="p"/>
                        </m:rPr>
                        <w:rPr>
                          <w:rFonts w:ascii="Cambria Math" w:hAnsi="Cambria Math"/>
                          <w:sz w:val="24"/>
                          <w:szCs w:val="24"/>
                        </w:rPr>
                        <m:t>0</m:t>
                      </m:r>
                    </m:sub>
                    <m:sup>
                      <m:r>
                        <w:rPr>
                          <w:rFonts w:ascii="Cambria Math" w:hAnsi="Cambria Math"/>
                          <w:sz w:val="24"/>
                          <w:szCs w:val="24"/>
                        </w:rPr>
                        <m:t>T</m:t>
                      </m:r>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)sin(2</m:t>
                      </m:r>
                      <m:r>
                        <w:rPr>
                          <w:rFonts w:ascii="Cambria Math" w:hAnsi="Cambria Math"/>
                          <w:sz w:val="24"/>
                          <w:szCs w:val="24"/>
                        </w:rPr>
                        <m:t>πnt</m:t>
                      </m:r>
                      <m:r>
                        <m:rPr>
                          <m:sty m:val="p"/>
                        </m:rPr>
                        <w:rPr>
                          <w:rFonts w:ascii="Cambria Math" w:hAnsi="Cambria Math"/>
                          <w:sz w:val="24"/>
                          <w:szCs w:val="24"/>
                        </w:rPr>
                        <m:t>)</m:t>
                      </m:r>
                      <m:r>
                        <w:rPr>
                          <w:rFonts w:ascii="Cambria Math" w:hAnsi="Cambria Math"/>
                          <w:sz w:val="24"/>
                          <w:szCs w:val="24"/>
                        </w:rPr>
                        <m:t>dt</m:t>
                      </m:r>
                    </m:e>
                  </m:nary>
                </m:num>
                <m:den>
                  <m:nary>
                    <m:naryPr>
                      <m:limLoc m:val="subSup"/>
                      <m:grow m:val="1"/>
                      <m:ctrlPr>
                        <w:rPr>
                          <w:rFonts w:ascii="Cambria Math" w:hAnsi="Cambria Math"/>
                          <w:sz w:val="24"/>
                          <w:szCs w:val="24"/>
                        </w:rPr>
                      </m:ctrlPr>
                    </m:naryPr>
                    <m:sub>
                      <m:r>
                        <m:rPr>
                          <m:sty m:val="p"/>
                        </m:rPr>
                        <w:rPr>
                          <w:rFonts w:ascii="Cambria Math" w:hAnsi="Cambria Math"/>
                          <w:sz w:val="24"/>
                          <w:szCs w:val="24"/>
                        </w:rPr>
                        <m:t>0</m:t>
                      </m:r>
                    </m:sub>
                    <m:sup>
                      <m:r>
                        <m:rPr>
                          <m:sty m:val="p"/>
                        </m:rPr>
                        <w:rPr>
                          <w:rFonts w:ascii="Cambria Math" w:hAnsi="Cambria Math"/>
                          <w:sz w:val="24"/>
                          <w:szCs w:val="24"/>
                        </w:rPr>
                        <m:t>2</m:t>
                      </m:r>
                      <m:r>
                        <w:rPr>
                          <w:rFonts w:ascii="Cambria Math" w:hAnsi="Cambria Math"/>
                          <w:sz w:val="24"/>
                          <w:szCs w:val="24"/>
                        </w:rPr>
                        <m:t>π</m:t>
                      </m:r>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r>
                        <w:rPr>
                          <w:rFonts w:ascii="Cambria Math" w:hAnsi="Cambria Math"/>
                          <w:sz w:val="24"/>
                          <w:szCs w:val="24"/>
                        </w:rPr>
                        <m:t>dt</m:t>
                      </m:r>
                    </m:e>
                  </m:nary>
                </m:den>
              </m:f>
            </m:e>
          </m:eqArr>
        </m:oMath>
      </m:oMathPara>
    </w:p>
    <w:p w14:paraId="6C79A155" w14:textId="25D9D412" w:rsidR="00F27C25" w:rsidRPr="00CD0D15" w:rsidRDefault="009C3BED" w:rsidP="00F27C25">
      <w:pPr>
        <w:spacing w:line="480" w:lineRule="auto"/>
        <w:outlineLvl w:val="0"/>
        <w:rPr>
          <w:rFonts w:ascii="Cambria" w:hAnsi="Cambria"/>
          <w:sz w:val="24"/>
          <w:szCs w:val="24"/>
        </w:rPr>
      </w:pPr>
      <m:oMathPara>
        <m:oMath>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r>
                    <m:rPr>
                      <m:sty m:val="p"/>
                    </m:rPr>
                    <w:rPr>
                      <w:rFonts w:ascii="Cambria Math" w:hAnsi="Cambria Math"/>
                      <w:sz w:val="24"/>
                      <w:szCs w:val="24"/>
                    </w:rPr>
                    <m:t xml:space="preserve"> </m:t>
                  </m:r>
                </m:sub>
              </m:sSub>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m:t>
              </m:r>
              <m:f>
                <m:fPr>
                  <m:ctrlPr>
                    <w:rPr>
                      <w:rFonts w:ascii="Cambria Math" w:hAnsi="Cambria Math"/>
                      <w:sz w:val="24"/>
                      <w:szCs w:val="24"/>
                    </w:rPr>
                  </m:ctrlPr>
                </m:fPr>
                <m:num>
                  <m:nary>
                    <m:naryPr>
                      <m:limLoc m:val="subSup"/>
                      <m:grow m:val="1"/>
                      <m:ctrlPr>
                        <w:rPr>
                          <w:rFonts w:ascii="Cambria Math" w:hAnsi="Cambria Math"/>
                          <w:sz w:val="24"/>
                          <w:szCs w:val="24"/>
                        </w:rPr>
                      </m:ctrlPr>
                    </m:naryPr>
                    <m:sub>
                      <m:r>
                        <m:rPr>
                          <m:sty m:val="p"/>
                        </m:rPr>
                        <w:rPr>
                          <w:rFonts w:ascii="Cambria Math" w:hAnsi="Cambria Math"/>
                          <w:sz w:val="24"/>
                          <w:szCs w:val="24"/>
                        </w:rPr>
                        <m:t>0</m:t>
                      </m:r>
                    </m:sub>
                    <m:sup>
                      <m:r>
                        <m:rPr>
                          <m:sty m:val="p"/>
                        </m:rPr>
                        <w:rPr>
                          <w:rFonts w:ascii="Cambria Math" w:hAnsi="Cambria Math"/>
                          <w:sz w:val="24"/>
                          <w:szCs w:val="24"/>
                        </w:rPr>
                        <m:t>1</m:t>
                      </m:r>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)cos(2</m:t>
                      </m:r>
                      <m:r>
                        <w:rPr>
                          <w:rFonts w:ascii="Cambria Math" w:hAnsi="Cambria Math"/>
                          <w:sz w:val="24"/>
                          <w:szCs w:val="24"/>
                        </w:rPr>
                        <m:t>πnt</m:t>
                      </m:r>
                      <m:r>
                        <m:rPr>
                          <m:sty m:val="p"/>
                        </m:rPr>
                        <w:rPr>
                          <w:rFonts w:ascii="Cambria Math" w:hAnsi="Cambria Math"/>
                          <w:sz w:val="24"/>
                          <w:szCs w:val="24"/>
                        </w:rPr>
                        <m:t>)</m:t>
                      </m:r>
                      <m:r>
                        <w:rPr>
                          <w:rFonts w:ascii="Cambria Math" w:hAnsi="Cambria Math"/>
                          <w:sz w:val="24"/>
                          <w:szCs w:val="24"/>
                        </w:rPr>
                        <m:t>dt</m:t>
                      </m:r>
                    </m:e>
                  </m:nary>
                </m:num>
                <m:den>
                  <m:nary>
                    <m:naryPr>
                      <m:limLoc m:val="subSup"/>
                      <m:grow m:val="1"/>
                      <m:ctrlPr>
                        <w:rPr>
                          <w:rFonts w:ascii="Cambria Math" w:hAnsi="Cambria Math"/>
                          <w:sz w:val="24"/>
                          <w:szCs w:val="24"/>
                        </w:rPr>
                      </m:ctrlPr>
                    </m:naryPr>
                    <m:sub>
                      <m:r>
                        <m:rPr>
                          <m:sty m:val="p"/>
                        </m:rPr>
                        <w:rPr>
                          <w:rFonts w:ascii="Cambria Math" w:hAnsi="Cambria Math"/>
                          <w:sz w:val="24"/>
                          <w:szCs w:val="24"/>
                        </w:rPr>
                        <m:t>0</m:t>
                      </m:r>
                    </m:sub>
                    <m:sup>
                      <m:r>
                        <m:rPr>
                          <m:sty m:val="p"/>
                        </m:rPr>
                        <w:rPr>
                          <w:rFonts w:ascii="Cambria Math" w:hAnsi="Cambria Math"/>
                          <w:sz w:val="24"/>
                          <w:szCs w:val="24"/>
                        </w:rPr>
                        <m:t>1</m:t>
                      </m:r>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r>
                        <w:rPr>
                          <w:rFonts w:ascii="Cambria Math" w:hAnsi="Cambria Math"/>
                          <w:sz w:val="24"/>
                          <w:szCs w:val="24"/>
                        </w:rPr>
                        <m:t>dt</m:t>
                      </m:r>
                    </m:e>
                  </m:nary>
                </m:den>
              </m:f>
            </m:e>
          </m:eqArr>
        </m:oMath>
      </m:oMathPara>
    </w:p>
    <w:p w14:paraId="112F26E7" w14:textId="77777777"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Similarly, the spectrum is transformed with the equations</w:t>
      </w:r>
    </w:p>
    <w:p w14:paraId="58F42A7B" w14:textId="1A15CA49" w:rsidR="00F27C25" w:rsidRPr="00CD0D15" w:rsidRDefault="009C3BED" w:rsidP="00F27C25">
      <w:pPr>
        <w:spacing w:line="480" w:lineRule="auto"/>
        <w:outlineLvl w:val="0"/>
        <w:rPr>
          <w:rFonts w:ascii="Cambria" w:hAnsi="Cambria"/>
          <w:sz w:val="24"/>
          <w:szCs w:val="24"/>
        </w:rPr>
      </w:pPr>
      <m:oMathPara>
        <m:oMath>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λ</m:t>
                  </m:r>
                  <m:r>
                    <m:rPr>
                      <m:sty m:val="p"/>
                    </m:rPr>
                    <w:rPr>
                      <w:rFonts w:ascii="Cambria Math" w:hAnsi="Cambria Math"/>
                      <w:sz w:val="24"/>
                      <w:szCs w:val="24"/>
                    </w:rPr>
                    <m:t xml:space="preserve"> </m:t>
                  </m:r>
                </m:sub>
              </m:sSub>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m:t>
              </m:r>
              <m:f>
                <m:fPr>
                  <m:ctrlPr>
                    <w:rPr>
                      <w:rFonts w:ascii="Cambria Math" w:hAnsi="Cambria Math"/>
                      <w:sz w:val="24"/>
                      <w:szCs w:val="24"/>
                    </w:rPr>
                  </m:ctrlPr>
                </m:fPr>
                <m:num>
                  <m:nary>
                    <m:naryPr>
                      <m:limLoc m:val="subSup"/>
                      <m:grow m:val="1"/>
                      <m:ctrlPr>
                        <w:rPr>
                          <w:rFonts w:ascii="Cambria Math" w:hAnsi="Cambria Math"/>
                          <w:sz w:val="24"/>
                          <w:szCs w:val="24"/>
                        </w:rPr>
                      </m:ctrlPr>
                    </m:naryPr>
                    <m:sub>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sub>
                    <m:sup>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1</m:t>
                          </m:r>
                        </m:sub>
                      </m:sSub>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λ</m:t>
                      </m:r>
                      <m:r>
                        <m:rPr>
                          <m:sty m:val="p"/>
                        </m:rPr>
                        <w:rPr>
                          <w:rFonts w:ascii="Cambria Math" w:hAnsi="Cambria Math"/>
                          <w:sz w:val="24"/>
                          <w:szCs w:val="24"/>
                        </w:rPr>
                        <m:t>)sin(2</m:t>
                      </m:r>
                      <m:r>
                        <w:rPr>
                          <w:rFonts w:ascii="Cambria Math" w:hAnsi="Cambria Math"/>
                          <w:sz w:val="24"/>
                          <w:szCs w:val="24"/>
                        </w:rPr>
                        <m:t>πn</m:t>
                      </m:r>
                      <m:f>
                        <m:fPr>
                          <m:ctrlPr>
                            <w:rPr>
                              <w:rFonts w:ascii="Cambria Math" w:hAnsi="Cambria Math"/>
                              <w:sz w:val="24"/>
                              <w:szCs w:val="24"/>
                            </w:rPr>
                          </m:ctrlPr>
                        </m:fPr>
                        <m:num>
                          <m:r>
                            <w:rPr>
                              <w:rFonts w:ascii="Cambria Math" w:hAnsi="Cambria Math"/>
                              <w:sz w:val="24"/>
                              <w:szCs w:val="24"/>
                            </w:rPr>
                            <m:t>λ</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num>
                        <m:den>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den>
                      </m:f>
                      <m:r>
                        <m:rPr>
                          <m:sty m:val="p"/>
                        </m:rPr>
                        <w:rPr>
                          <w:rFonts w:ascii="Cambria Math" w:hAnsi="Cambria Math"/>
                          <w:sz w:val="24"/>
                          <w:szCs w:val="24"/>
                        </w:rPr>
                        <m:t>)</m:t>
                      </m:r>
                      <m:r>
                        <w:rPr>
                          <w:rFonts w:ascii="Cambria Math" w:hAnsi="Cambria Math"/>
                          <w:sz w:val="24"/>
                          <w:szCs w:val="24"/>
                        </w:rPr>
                        <m:t>dλ</m:t>
                      </m:r>
                    </m:e>
                  </m:nary>
                </m:num>
                <m:den>
                  <m:nary>
                    <m:naryPr>
                      <m:limLoc m:val="subSup"/>
                      <m:grow m:val="1"/>
                      <m:ctrlPr>
                        <w:rPr>
                          <w:rFonts w:ascii="Cambria Math" w:hAnsi="Cambria Math"/>
                          <w:sz w:val="24"/>
                          <w:szCs w:val="24"/>
                        </w:rPr>
                      </m:ctrlPr>
                    </m:naryPr>
                    <m:sub>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sub>
                    <m:sup>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1</m:t>
                          </m:r>
                        </m:sub>
                      </m:sSub>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λ</m:t>
                      </m:r>
                      <m:r>
                        <m:rPr>
                          <m:sty m:val="p"/>
                        </m:rPr>
                        <w:rPr>
                          <w:rFonts w:ascii="Cambria Math" w:hAnsi="Cambria Math"/>
                          <w:sz w:val="24"/>
                          <w:szCs w:val="24"/>
                        </w:rPr>
                        <m:t>)</m:t>
                      </m:r>
                      <m:r>
                        <w:rPr>
                          <w:rFonts w:ascii="Cambria Math" w:hAnsi="Cambria Math"/>
                          <w:sz w:val="24"/>
                          <w:szCs w:val="24"/>
                        </w:rPr>
                        <m:t>dλ</m:t>
                      </m:r>
                    </m:e>
                  </m:nary>
                </m:den>
              </m:f>
            </m:e>
          </m:eqArr>
        </m:oMath>
      </m:oMathPara>
    </w:p>
    <w:p w14:paraId="2A0EA43A" w14:textId="3A97C064" w:rsidR="00F27C25" w:rsidRPr="00CD0D15" w:rsidRDefault="009C3BED" w:rsidP="00F27C25">
      <w:pPr>
        <w:spacing w:line="480" w:lineRule="auto"/>
        <w:outlineLvl w:val="0"/>
        <w:rPr>
          <w:rFonts w:ascii="Cambria" w:hAnsi="Cambria"/>
          <w:sz w:val="24"/>
          <w:szCs w:val="24"/>
        </w:rPr>
      </w:pPr>
      <m:oMathPara>
        <m:oMath>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λ</m:t>
                  </m:r>
                  <m:r>
                    <m:rPr>
                      <m:sty m:val="p"/>
                    </m:rPr>
                    <w:rPr>
                      <w:rFonts w:ascii="Cambria Math" w:hAnsi="Cambria Math"/>
                      <w:sz w:val="24"/>
                      <w:szCs w:val="24"/>
                    </w:rPr>
                    <m:t xml:space="preserve"> </m:t>
                  </m:r>
                </m:sub>
              </m:sSub>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m:t>
              </m:r>
              <m:f>
                <m:fPr>
                  <m:ctrlPr>
                    <w:rPr>
                      <w:rFonts w:ascii="Cambria Math" w:hAnsi="Cambria Math"/>
                      <w:sz w:val="24"/>
                      <w:szCs w:val="24"/>
                    </w:rPr>
                  </m:ctrlPr>
                </m:fPr>
                <m:num>
                  <m:nary>
                    <m:naryPr>
                      <m:limLoc m:val="subSup"/>
                      <m:grow m:val="1"/>
                      <m:ctrlPr>
                        <w:rPr>
                          <w:rFonts w:ascii="Cambria Math" w:hAnsi="Cambria Math"/>
                          <w:sz w:val="24"/>
                          <w:szCs w:val="24"/>
                        </w:rPr>
                      </m:ctrlPr>
                    </m:naryPr>
                    <m:sub>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sub>
                    <m:sup>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1</m:t>
                          </m:r>
                        </m:sub>
                      </m:sSub>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λ</m:t>
                      </m:r>
                      <m:r>
                        <m:rPr>
                          <m:sty m:val="p"/>
                        </m:rPr>
                        <w:rPr>
                          <w:rFonts w:ascii="Cambria Math" w:hAnsi="Cambria Math"/>
                          <w:sz w:val="24"/>
                          <w:szCs w:val="24"/>
                        </w:rPr>
                        <m:t>)cos(2</m:t>
                      </m:r>
                      <m:r>
                        <w:rPr>
                          <w:rFonts w:ascii="Cambria Math" w:hAnsi="Cambria Math"/>
                          <w:sz w:val="24"/>
                          <w:szCs w:val="24"/>
                        </w:rPr>
                        <m:t>πn</m:t>
                      </m:r>
                      <m:f>
                        <m:fPr>
                          <m:ctrlPr>
                            <w:rPr>
                              <w:rFonts w:ascii="Cambria Math" w:hAnsi="Cambria Math"/>
                              <w:sz w:val="24"/>
                              <w:szCs w:val="24"/>
                            </w:rPr>
                          </m:ctrlPr>
                        </m:fPr>
                        <m:num>
                          <m:r>
                            <w:rPr>
                              <w:rFonts w:ascii="Cambria Math" w:hAnsi="Cambria Math"/>
                              <w:sz w:val="24"/>
                              <w:szCs w:val="24"/>
                            </w:rPr>
                            <m:t>λ</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num>
                        <m:den>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den>
                      </m:f>
                      <m:r>
                        <m:rPr>
                          <m:sty m:val="p"/>
                        </m:rPr>
                        <w:rPr>
                          <w:rFonts w:ascii="Cambria Math" w:hAnsi="Cambria Math"/>
                          <w:sz w:val="24"/>
                          <w:szCs w:val="24"/>
                        </w:rPr>
                        <m:t>)</m:t>
                      </m:r>
                      <m:r>
                        <w:rPr>
                          <w:rFonts w:ascii="Cambria Math" w:hAnsi="Cambria Math"/>
                          <w:sz w:val="24"/>
                          <w:szCs w:val="24"/>
                        </w:rPr>
                        <m:t>dλ</m:t>
                      </m:r>
                    </m:e>
                  </m:nary>
                </m:num>
                <m:den>
                  <m:nary>
                    <m:naryPr>
                      <m:limLoc m:val="subSup"/>
                      <m:grow m:val="1"/>
                      <m:ctrlPr>
                        <w:rPr>
                          <w:rFonts w:ascii="Cambria Math" w:hAnsi="Cambria Math"/>
                          <w:sz w:val="24"/>
                          <w:szCs w:val="24"/>
                        </w:rPr>
                      </m:ctrlPr>
                    </m:naryPr>
                    <m:sub>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sub>
                    <m:sup>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1</m:t>
                          </m:r>
                        </m:sub>
                      </m:sSub>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λ</m:t>
                      </m:r>
                      <m:r>
                        <m:rPr>
                          <m:sty m:val="p"/>
                        </m:rPr>
                        <w:rPr>
                          <w:rFonts w:ascii="Cambria Math" w:hAnsi="Cambria Math"/>
                          <w:sz w:val="24"/>
                          <w:szCs w:val="24"/>
                        </w:rPr>
                        <m:t>)</m:t>
                      </m:r>
                      <m:r>
                        <w:rPr>
                          <w:rFonts w:ascii="Cambria Math" w:hAnsi="Cambria Math"/>
                          <w:sz w:val="24"/>
                          <w:szCs w:val="24"/>
                        </w:rPr>
                        <m:t>dλ</m:t>
                      </m:r>
                    </m:e>
                  </m:nary>
                </m:den>
              </m:f>
            </m:e>
          </m:eqArr>
        </m:oMath>
      </m:oMathPara>
    </w:p>
    <w:p w14:paraId="0EBEFBFF" w14:textId="77777777"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 xml:space="preserve">The pure fluorophores predicted to be present in the sample are characterized by spectral and lifetime imaging, creating a basis set of k - pure components in the lifetime and spectral phasor space, at each harmonic n: </w:t>
      </w:r>
    </w:p>
    <w:p w14:paraId="4FD61E95" w14:textId="24935C55" w:rsidR="00F27C25" w:rsidRPr="00CD0D15" w:rsidRDefault="009C3BED" w:rsidP="00F27C25">
      <w:pPr>
        <w:spacing w:line="480" w:lineRule="auto"/>
        <w:outlineLvl w:val="0"/>
        <w:rPr>
          <w:rFonts w:ascii="Cambria" w:hAnsi="Cambria"/>
          <w:sz w:val="24"/>
          <w:szCs w:val="24"/>
        </w:rPr>
      </w:pPr>
      <m:oMathPara>
        <m:oMath>
          <m:eqArr>
            <m:eqArrPr>
              <m:ctrlPr>
                <w:rPr>
                  <w:rFonts w:ascii="Cambria Math" w:hAnsi="Cambria Math"/>
                  <w:sz w:val="24"/>
                  <w:szCs w:val="24"/>
                </w:rPr>
              </m:ctrlPr>
            </m:eqArrPr>
            <m:e>
              <m:r>
                <w:rPr>
                  <w:rFonts w:ascii="Cambria Math" w:hAnsi="Cambria Math"/>
                  <w:sz w:val="24"/>
                  <w:szCs w:val="24"/>
                </w:rPr>
                <m:t>S</m:t>
              </m:r>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),G(</m:t>
              </m:r>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tk</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λ</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λ</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λk</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λk</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e>
          </m:eqArr>
        </m:oMath>
      </m:oMathPara>
    </w:p>
    <w:p w14:paraId="646015C4" w14:textId="77777777"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 xml:space="preserve">The measured signal in each pixel of the image is given by </w:t>
      </w:r>
    </w:p>
    <w:p w14:paraId="552FDFA9" w14:textId="0A15D3EA" w:rsidR="00F27C25" w:rsidRPr="00CD0D15" w:rsidRDefault="009C3BED" w:rsidP="00F27C25">
      <w:pPr>
        <w:spacing w:line="480" w:lineRule="auto"/>
        <w:outlineLvl w:val="0"/>
        <w:rPr>
          <w:rFonts w:ascii="Cambria" w:hAnsi="Cambria"/>
          <w:sz w:val="24"/>
          <w:szCs w:val="24"/>
        </w:rPr>
      </w:pPr>
      <m:oMathPara>
        <m:oMath>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sz w:val="24"/>
                      <w:szCs w:val="24"/>
                    </w:rPr>
                    <m:t>S</m:t>
                  </m:r>
                </m:e>
                <m:sub>
                  <m:r>
                    <m:rPr>
                      <m:nor/>
                    </m:rPr>
                    <w:rPr>
                      <w:rFonts w:ascii="Cambria" w:hAnsi="Cambria"/>
                      <w:sz w:val="24"/>
                      <w:szCs w:val="24"/>
                    </w:rPr>
                    <m:t>signal</m:t>
                  </m:r>
                </m:sub>
              </m:sSub>
              <m:r>
                <m:rPr>
                  <m:sty m:val="p"/>
                </m:rPr>
                <w:rPr>
                  <w:rFonts w:ascii="Cambria Math" w:hAnsi="Cambria Math"/>
                  <w:sz w:val="24"/>
                  <w:szCs w:val="24"/>
                </w:rPr>
                <m:t xml:space="preserve"> </m:t>
              </m:r>
              <m:d>
                <m:dPr>
                  <m:ctrlPr>
                    <w:rPr>
                      <w:rFonts w:ascii="Cambria Math" w:hAnsi="Cambria Math"/>
                      <w:sz w:val="24"/>
                      <w:szCs w:val="24"/>
                    </w:rPr>
                  </m:ctrlPr>
                </m:dPr>
                <m:e>
                  <m:r>
                    <w:rPr>
                      <w:rFonts w:ascii="Cambria Math" w:hAnsi="Cambria Math"/>
                      <w:sz w:val="24"/>
                      <w:szCs w:val="24"/>
                    </w:rPr>
                    <m:t>n</m:t>
                  </m:r>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m:rPr>
                      <m:nor/>
                    </m:rPr>
                    <w:rPr>
                      <w:rFonts w:ascii="Cambria" w:hAnsi="Cambria"/>
                      <w:sz w:val="24"/>
                      <w:szCs w:val="24"/>
                    </w:rPr>
                    <m:t>signal</m:t>
                  </m:r>
                </m:sub>
              </m:sSub>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r>
                    <m:rPr>
                      <m:nor/>
                    </m:rPr>
                    <w:rPr>
                      <w:rFonts w:ascii="Cambria" w:hAnsi="Cambria"/>
                      <w:sz w:val="24"/>
                      <w:szCs w:val="24"/>
                    </w:rPr>
                    <m:t>signal</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r>
                    <m:rPr>
                      <m:nor/>
                    </m:rPr>
                    <w:rPr>
                      <w:rFonts w:ascii="Cambria" w:hAnsi="Cambria"/>
                      <w:sz w:val="24"/>
                      <w:szCs w:val="24"/>
                    </w:rPr>
                    <m:t>signal</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λ</m:t>
                  </m:r>
                  <m:r>
                    <m:rPr>
                      <m:nor/>
                    </m:rPr>
                    <w:rPr>
                      <w:rFonts w:ascii="Cambria" w:hAnsi="Cambria"/>
                      <w:sz w:val="24"/>
                      <w:szCs w:val="24"/>
                    </w:rPr>
                    <m:t>signal</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λ</m:t>
                  </m:r>
                  <m:r>
                    <m:rPr>
                      <m:nor/>
                    </m:rPr>
                    <w:rPr>
                      <w:rFonts w:ascii="Cambria" w:hAnsi="Cambria"/>
                      <w:sz w:val="24"/>
                      <w:szCs w:val="24"/>
                    </w:rPr>
                    <m:t>signal</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e>
          </m:eqArr>
        </m:oMath>
      </m:oMathPara>
    </w:p>
    <w:p w14:paraId="28A43FF8" w14:textId="563F3553"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In the absence of FRET or other non-linear effects, and if the spectral window for FLIM acquisition is the same as the spectral window for hyperspectral acquisition, the measured signal is modeled as the sum of the each of the components of the basis set, multiplied by the fractional contribution  f</w:t>
      </w:r>
      <w:r w:rsidRPr="00CD0D15">
        <w:rPr>
          <w:rFonts w:ascii="Cambria" w:hAnsi="Cambria"/>
          <w:sz w:val="24"/>
          <w:szCs w:val="24"/>
          <w:vertAlign w:val="subscript"/>
        </w:rPr>
        <w:t xml:space="preserve">j </w:t>
      </w:r>
      <w:r w:rsidRPr="00CD0D15">
        <w:rPr>
          <w:rFonts w:ascii="Cambria" w:hAnsi="Cambria"/>
          <w:sz w:val="24"/>
          <w:szCs w:val="24"/>
        </w:rPr>
        <w:t xml:space="preserve">,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jRnsIKfa","properties":{"formattedCitation":"(39)","plainCitation":"(39)","dontUpdate":true,"noteIndex":0},"citationItems":[{"id":1417,"uris":["http://zotero.org/users/6261839/items/PK6GP78P"],"uri":["http://zotero.org/users/6261839/items/PK6GP78P"],"itemData":{"id":1417,"type":"article-journal","abstract":"The phasor approach to FLIM (Fluorescence Lifetime Imaging Microscopy) is becoming popular due to the powerful fit free analysis and the visualization of the decay at each point in images of cells and tissues. However, although several implementation of the method are offered by manufactures of FLIM accessories for microscopes, the details of the conversion of the decay to phasors at each point in an image requires some consideration. Here, we show that if the decay is not properly acquired, the apparently simple phasor transformation can provide incorrect phasor plots and the results may be misinterpreted. In particular, we show the disagreement in experimental data acquired on the same samples using the two cards (FLIMbox, frequency domain and Becker &amp; Hickl BH 830, time domain) and the effect produced by using the BH 830 card with different settings. This difference in data acquisition translates to the assignment of phasor components calculated using different acquisition parameters. This effect is already present in the original data that are not acquired with the proper parameters for the phasor conversion. We also show that the difference in the resolution of components already exists in the data acquired in the time domain when used with settings that do not allow acquisition of the fluorescence decay on a sufficient large time scale. RESEARCH HIGHLIGHTS: This paper is intended to made researchers aware of some simple requirements for the conversion of time-domain data (typically TCSPC) to phasors. The use of phasors for FLIM analysis has seen a surge of popularity. Since the phasor approach is a fit free method and has a powerful visualization of the data, it appears very simple to use. This paper shows that when the original data in the time domain is not acquired with the proper time range to cover the lifetimes in a sample, the conversion to phasors can produce very erroneous results. These results are appearing more frequently in the literature since many of the manufacturers of FLIM accessories for microscopes are now offering the phasor analysis in their software. Here, we show that the phasor transformation per se cannot correct for the problems with data acquisition and that one is misled to think that the \"phasor approach\" is a universal fix for the lack of the proper time range for data acquisition.","container-title":"Microscopy Research and Technique","DOI":"10.1002/jemt.23061","ISSN":"1097-0029","issue":"9","journalAbbreviation":"Microsc. Res. Tech.","language":"eng","note":"PMID: 30295346\nPMCID: PMC6240382","page":"980-989","source":"PubMed","title":"Differences between FLIM phasor analyses for data collected with the Becker and Hickl SPC830 card and with the FLIMbox card","volume":"81","author":[{"family":"Ranjit","given":"Suman"},{"family":"Malacrida","given":"Leonel"},{"family":"Gratton","given":"Enrico"}],"issued":{"date-parts":[["2018",9]]}}}],"schema":"https://github.com/citation-style-language/schema/raw/master/csl-citation.json"} </w:instrText>
      </w:r>
      <w:r w:rsidRPr="00CD0D15">
        <w:rPr>
          <w:rFonts w:ascii="Cambria" w:hAnsi="Cambria"/>
          <w:sz w:val="24"/>
          <w:szCs w:val="24"/>
        </w:rPr>
        <w:fldChar w:fldCharType="separate"/>
      </w:r>
      <w:r w:rsidR="00FB7DC3" w:rsidRPr="00CD0D15">
        <w:rPr>
          <w:rFonts w:ascii="Cambria" w:hAnsi="Cambria"/>
          <w:noProof/>
          <w:sz w:val="24"/>
          <w:szCs w:val="24"/>
        </w:rPr>
        <w:t>(193)</w:t>
      </w:r>
      <w:r w:rsidRPr="00CD0D15">
        <w:rPr>
          <w:rFonts w:ascii="Cambria" w:hAnsi="Cambria"/>
          <w:sz w:val="24"/>
          <w:szCs w:val="24"/>
        </w:rPr>
        <w:fldChar w:fldCharType="end"/>
      </w:r>
      <w:r w:rsidRPr="00CD0D15">
        <w:rPr>
          <w:rFonts w:ascii="Cambria" w:hAnsi="Cambria"/>
          <w:sz w:val="24"/>
          <w:szCs w:val="24"/>
        </w:rPr>
        <w:t xml:space="preserve">, </w:t>
      </w:r>
    </w:p>
    <w:p w14:paraId="4036E450" w14:textId="23AEFB21" w:rsidR="00F27C25" w:rsidRPr="00CD0D15" w:rsidRDefault="009C3BED" w:rsidP="00F27C25">
      <w:pPr>
        <w:spacing w:line="480" w:lineRule="auto"/>
        <w:ind w:left="720"/>
        <w:outlineLvl w:val="0"/>
        <w:rPr>
          <w:rFonts w:ascii="Cambria" w:hAnsi="Cambria"/>
          <w:sz w:val="24"/>
          <w:szCs w:val="24"/>
        </w:rPr>
      </w:pPr>
      <m:oMath>
        <m:sSub>
          <m:sSubPr>
            <m:ctrlPr>
              <w:rPr>
                <w:rFonts w:ascii="Cambria Math" w:hAnsi="Cambria Math"/>
                <w:sz w:val="24"/>
                <w:szCs w:val="24"/>
              </w:rPr>
            </m:ctrlPr>
          </m:sSubPr>
          <m:e>
            <m:r>
              <w:rPr>
                <w:rFonts w:ascii="Cambria Math" w:hAnsi="Cambria Math"/>
                <w:sz w:val="24"/>
                <w:szCs w:val="24"/>
              </w:rPr>
              <m:t>S</m:t>
            </m:r>
          </m:e>
          <m:sub>
            <m:r>
              <m:rPr>
                <m:sty m:val="p"/>
              </m:rPr>
              <w:rPr>
                <w:rFonts w:ascii="Cambria Math" w:hAnsi="Cambria Math"/>
                <w:sz w:val="24"/>
                <w:szCs w:val="24"/>
              </w:rPr>
              <m:t>model</m:t>
            </m:r>
          </m:sub>
        </m:sSub>
        <m:d>
          <m:dPr>
            <m:ctrlPr>
              <w:rPr>
                <w:rFonts w:ascii="Cambria Math" w:hAnsi="Cambria Math"/>
                <w:sz w:val="24"/>
                <w:szCs w:val="24"/>
              </w:rPr>
            </m:ctrlPr>
          </m:dPr>
          <m:e>
            <m:r>
              <w:rPr>
                <w:rFonts w:ascii="Cambria Math" w:hAnsi="Cambria Math"/>
                <w:sz w:val="24"/>
                <w:szCs w:val="24"/>
              </w:rPr>
              <m:t>f</m:t>
            </m:r>
            <m:r>
              <m:rPr>
                <m:sty m:val="p"/>
              </m:rPr>
              <w:rPr>
                <w:rFonts w:ascii="Cambria Math" w:hAnsi="Cambria Math"/>
                <w:sz w:val="24"/>
                <w:szCs w:val="24"/>
              </w:rPr>
              <m:t>,</m:t>
            </m:r>
            <m:r>
              <w:rPr>
                <w:rFonts w:ascii="Cambria Math" w:hAnsi="Cambria Math"/>
                <w:sz w:val="24"/>
                <w:szCs w:val="24"/>
              </w:rPr>
              <m:t>n</m:t>
            </m:r>
          </m:e>
        </m:d>
        <m:r>
          <m:rPr>
            <m:sty m:val="p"/>
          </m:rPr>
          <w:rPr>
            <w:rFonts w:ascii="Cambria Math" w:hAnsi="Cambria Math"/>
            <w:sz w:val="24"/>
            <w:szCs w:val="24"/>
          </w:rPr>
          <m:t>=</m:t>
        </m:r>
        <m:nary>
          <m:naryPr>
            <m:chr m:val="∑"/>
            <m:limLoc m:val="undOvr"/>
            <m:ctrlPr>
              <w:rPr>
                <w:rFonts w:ascii="Cambria Math" w:hAnsi="Cambria Math"/>
                <w:sz w:val="24"/>
                <w:szCs w:val="24"/>
              </w:rPr>
            </m:ctrlPr>
          </m:naryPr>
          <m:sub>
            <m:r>
              <w:rPr>
                <w:rFonts w:ascii="Cambria Math" w:hAnsi="Cambria Math"/>
                <w:sz w:val="24"/>
                <w:szCs w:val="24"/>
              </w:rPr>
              <m:t>j</m:t>
            </m:r>
            <m:r>
              <m:rPr>
                <m:sty m:val="p"/>
              </m:rPr>
              <w:rPr>
                <w:rFonts w:ascii="Cambria Math" w:hAnsi="Cambria Math"/>
                <w:sz w:val="24"/>
                <w:szCs w:val="24"/>
              </w:rPr>
              <m:t>=1</m:t>
            </m:r>
          </m:sub>
          <m:sup>
            <m:r>
              <w:rPr>
                <w:rFonts w:ascii="Cambria Math" w:hAnsi="Cambria Math"/>
                <w:sz w:val="24"/>
                <w:szCs w:val="24"/>
              </w:rPr>
              <m:t>k</m:t>
            </m:r>
          </m:sup>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j</m:t>
                </m:r>
                <m:r>
                  <m:rPr>
                    <m:sty m:val="p"/>
                  </m:rPr>
                  <w:rPr>
                    <w:rFonts w:ascii="Cambria Math" w:hAnsi="Cambria Math"/>
                    <w:sz w:val="24"/>
                    <w:szCs w:val="24"/>
                  </w:rPr>
                  <m:t>,</m:t>
                </m:r>
                <m:r>
                  <w:rPr>
                    <w:rFonts w:ascii="Cambria Math" w:hAnsi="Cambria Math"/>
                    <w:sz w:val="24"/>
                    <w:szCs w:val="24"/>
                  </w:rPr>
                  <m:t>n</m:t>
                </m:r>
              </m:sub>
            </m:sSub>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j</m:t>
                </m:r>
              </m:sub>
            </m:sSub>
          </m:e>
        </m:nary>
      </m:oMath>
      <w:r w:rsidR="00F27C25" w:rsidRPr="00CD0D15">
        <w:rPr>
          <w:rFonts w:ascii="Cambria" w:hAnsi="Cambria"/>
          <w:sz w:val="24"/>
          <w:szCs w:val="24"/>
        </w:rPr>
        <w:t xml:space="preserve"> =  </w:t>
      </w:r>
      <m:oMath>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f</m:t>
                </m:r>
              </m:e>
              <m:sub>
                <m:r>
                  <m:rPr>
                    <m:sty m:val="p"/>
                  </m:rPr>
                  <w:rPr>
                    <w:rFonts w:ascii="Cambria Math" w:hAnsi="Cambria Math"/>
                    <w:sz w:val="24"/>
                    <w:szCs w:val="24"/>
                  </w:rPr>
                  <m:t>1</m:t>
                </m:r>
              </m:sub>
            </m:sSub>
            <m:r>
              <w:rPr>
                <w:rFonts w:ascii="Cambria Math" w:hAnsi="Cambria Math"/>
                <w:sz w:val="24"/>
                <w:szCs w:val="24"/>
              </w:rPr>
              <m:t>s</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s</m:t>
            </m:r>
          </m:e>
          <m:sub>
            <m:r>
              <w:rPr>
                <w:rFonts w:ascii="Cambria Math" w:hAnsi="Cambria Math"/>
                <w:sz w:val="24"/>
                <w:szCs w:val="24"/>
              </w:rPr>
              <m:t>tk</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m:rPr>
                <m:sty m:val="p"/>
              </m:rP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λ</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λk</m:t>
            </m:r>
          </m:sub>
        </m:sSub>
      </m:oMath>
    </w:p>
    <w:p w14:paraId="14E19507" w14:textId="08094203" w:rsidR="00F27C25" w:rsidRPr="00CD0D15" w:rsidRDefault="009C3BED" w:rsidP="00F27C25">
      <w:pPr>
        <w:spacing w:line="480" w:lineRule="auto"/>
        <w:ind w:left="720"/>
        <w:outlineLvl w:val="0"/>
        <w:rPr>
          <w:rFonts w:ascii="Cambria" w:hAnsi="Cambria"/>
          <w:sz w:val="24"/>
          <w:szCs w:val="24"/>
        </w:rPr>
      </w:pPr>
      <m:oMath>
        <m:sSub>
          <m:sSubPr>
            <m:ctrlPr>
              <w:rPr>
                <w:rFonts w:ascii="Cambria Math" w:hAnsi="Cambria Math"/>
                <w:sz w:val="24"/>
                <w:szCs w:val="24"/>
              </w:rPr>
            </m:ctrlPr>
          </m:sSubPr>
          <m:e>
            <m:r>
              <w:rPr>
                <w:rFonts w:ascii="Cambria Math" w:hAnsi="Cambria Math"/>
                <w:sz w:val="24"/>
                <w:szCs w:val="24"/>
              </w:rPr>
              <m:t>G</m:t>
            </m:r>
          </m:e>
          <m:sub>
            <m:r>
              <m:rPr>
                <m:sty m:val="p"/>
              </m:rPr>
              <w:rPr>
                <w:rFonts w:ascii="Cambria Math" w:hAnsi="Cambria Math"/>
                <w:sz w:val="24"/>
                <w:szCs w:val="24"/>
              </w:rPr>
              <m:t>model</m:t>
            </m:r>
          </m:sub>
        </m:sSub>
        <m:d>
          <m:dPr>
            <m:ctrlPr>
              <w:rPr>
                <w:rFonts w:ascii="Cambria Math" w:hAnsi="Cambria Math"/>
                <w:sz w:val="24"/>
                <w:szCs w:val="24"/>
              </w:rPr>
            </m:ctrlPr>
          </m:dPr>
          <m:e>
            <m:r>
              <w:rPr>
                <w:rFonts w:ascii="Cambria Math" w:hAnsi="Cambria Math"/>
                <w:sz w:val="24"/>
                <w:szCs w:val="24"/>
              </w:rPr>
              <m:t>f</m:t>
            </m:r>
            <m:r>
              <m:rPr>
                <m:sty m:val="p"/>
              </m:rPr>
              <w:rPr>
                <w:rFonts w:ascii="Cambria Math" w:hAnsi="Cambria Math"/>
                <w:sz w:val="24"/>
                <w:szCs w:val="24"/>
              </w:rPr>
              <m:t>,</m:t>
            </m:r>
            <m:r>
              <w:rPr>
                <w:rFonts w:ascii="Cambria Math" w:hAnsi="Cambria Math"/>
                <w:sz w:val="24"/>
                <w:szCs w:val="24"/>
              </w:rPr>
              <m:t>n</m:t>
            </m:r>
          </m:e>
        </m:d>
        <m:r>
          <m:rPr>
            <m:sty m:val="p"/>
          </m:rPr>
          <w:rPr>
            <w:rFonts w:ascii="Cambria Math" w:hAnsi="Cambria Math"/>
            <w:sz w:val="24"/>
            <w:szCs w:val="24"/>
          </w:rPr>
          <m:t>=</m:t>
        </m:r>
        <m:nary>
          <m:naryPr>
            <m:chr m:val="∑"/>
            <m:limLoc m:val="undOvr"/>
            <m:ctrlPr>
              <w:rPr>
                <w:rFonts w:ascii="Cambria Math" w:hAnsi="Cambria Math"/>
                <w:sz w:val="24"/>
                <w:szCs w:val="24"/>
              </w:rPr>
            </m:ctrlPr>
          </m:naryPr>
          <m:sub>
            <m:r>
              <w:rPr>
                <w:rFonts w:ascii="Cambria Math" w:hAnsi="Cambria Math"/>
                <w:sz w:val="24"/>
                <w:szCs w:val="24"/>
              </w:rPr>
              <m:t>j</m:t>
            </m:r>
            <m:r>
              <m:rPr>
                <m:sty m:val="p"/>
              </m:rPr>
              <w:rPr>
                <w:rFonts w:ascii="Cambria Math" w:hAnsi="Cambria Math"/>
                <w:sz w:val="24"/>
                <w:szCs w:val="24"/>
              </w:rPr>
              <m:t>=1</m:t>
            </m:r>
          </m:sub>
          <m:sup>
            <m:r>
              <w:rPr>
                <w:rFonts w:ascii="Cambria Math" w:hAnsi="Cambria Math"/>
                <w:sz w:val="24"/>
                <w:szCs w:val="24"/>
              </w:rPr>
              <m:t>k</m:t>
            </m:r>
          </m:sup>
          <m:e>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j</m:t>
                </m:r>
                <m:r>
                  <m:rPr>
                    <m:sty m:val="p"/>
                  </m:rPr>
                  <w:rPr>
                    <w:rFonts w:ascii="Cambria Math" w:hAnsi="Cambria Math"/>
                    <w:sz w:val="24"/>
                    <w:szCs w:val="24"/>
                  </w:rPr>
                  <m:t>,</m:t>
                </m:r>
                <m:r>
                  <w:rPr>
                    <w:rFonts w:ascii="Cambria Math" w:hAnsi="Cambria Math"/>
                    <w:sz w:val="24"/>
                    <w:szCs w:val="24"/>
                  </w:rPr>
                  <m:t>n</m:t>
                </m:r>
              </m:sub>
            </m:sSub>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j</m:t>
                </m:r>
              </m:sub>
            </m:sSub>
          </m:e>
        </m:nary>
      </m:oMath>
      <w:r w:rsidR="00F27C25" w:rsidRPr="00CD0D15">
        <w:rPr>
          <w:rFonts w:ascii="Cambria" w:hAnsi="Cambria"/>
          <w:sz w:val="24"/>
          <w:szCs w:val="24"/>
        </w:rPr>
        <w:t xml:space="preserve">= </w:t>
      </w:r>
      <m:oMath>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f</m:t>
                </m:r>
              </m:e>
              <m:sub>
                <m:r>
                  <m:rPr>
                    <m:sty m:val="p"/>
                  </m:rPr>
                  <w:rPr>
                    <w:rFonts w:ascii="Cambria Math" w:hAnsi="Cambria Math"/>
                    <w:sz w:val="24"/>
                    <w:szCs w:val="24"/>
                  </w:rPr>
                  <m:t>1</m:t>
                </m:r>
              </m:sub>
            </m:sSub>
            <m:r>
              <w:rPr>
                <w:rFonts w:ascii="Cambria Math" w:hAnsi="Cambria Math"/>
                <w:sz w:val="24"/>
                <w:szCs w:val="24"/>
              </w:rPr>
              <m:t>g</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g</m:t>
            </m:r>
          </m:e>
          <m:sub>
            <m:r>
              <w:rPr>
                <w:rFonts w:ascii="Cambria Math" w:hAnsi="Cambria Math"/>
                <w:sz w:val="24"/>
                <w:szCs w:val="24"/>
              </w:rPr>
              <m:t>tk</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m:rPr>
                <m:sty m:val="p"/>
              </m:rP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λ</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λk</m:t>
            </m:r>
          </m:sub>
        </m:sSub>
      </m:oMath>
    </w:p>
    <w:p w14:paraId="2D1ED75B" w14:textId="77777777"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The fractional contributions best describing the signal are found by least squares global optimization:</w:t>
      </w:r>
    </w:p>
    <w:p w14:paraId="13387F2D" w14:textId="4BF58D4E" w:rsidR="00F27C25" w:rsidRPr="00CD0D15" w:rsidRDefault="00F27C25" w:rsidP="00F27C25">
      <w:pPr>
        <w:spacing w:line="480" w:lineRule="auto"/>
        <w:ind w:firstLine="720"/>
        <w:outlineLvl w:val="0"/>
        <w:rPr>
          <w:rFonts w:ascii="Cambria" w:hAnsi="Cambria"/>
          <w:sz w:val="24"/>
          <w:szCs w:val="24"/>
        </w:rPr>
      </w:pPr>
      <w:r w:rsidRPr="00CD0D15">
        <w:rPr>
          <w:rFonts w:ascii="Cambria" w:hAnsi="Cambria"/>
          <w:sz w:val="24"/>
          <w:szCs w:val="24"/>
        </w:rPr>
        <w:t xml:space="preserve"> </w:t>
      </w:r>
      <m:oMath>
        <m:acc>
          <m:accPr>
            <m:chr m:val="⃗"/>
            <m:ctrlPr>
              <w:rPr>
                <w:rFonts w:ascii="Cambria Math" w:hAnsi="Cambria Math"/>
                <w:sz w:val="24"/>
                <w:szCs w:val="24"/>
              </w:rPr>
            </m:ctrlPr>
          </m:accPr>
          <m:e>
            <m:r>
              <w:rPr>
                <w:rFonts w:ascii="Cambria Math" w:hAnsi="Cambria Math"/>
                <w:sz w:val="24"/>
                <w:szCs w:val="24"/>
              </w:rPr>
              <m:t>f</m:t>
            </m:r>
          </m:e>
        </m:acc>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argmin</m:t>
            </m:r>
          </m:e>
          <m:sub>
            <m:r>
              <w:rPr>
                <w:rFonts w:ascii="Cambria Math" w:hAnsi="Cambria Math"/>
                <w:sz w:val="24"/>
                <w:szCs w:val="24"/>
              </w:rPr>
              <m:t>f</m:t>
            </m:r>
          </m:sub>
        </m:sSub>
        <m:r>
          <m:rPr>
            <m:sty m:val="p"/>
          </m:rPr>
          <w:rPr>
            <w:rFonts w:ascii="Cambria Math" w:hAnsi="Cambria Math"/>
            <w:sz w:val="24"/>
            <w:szCs w:val="24"/>
          </w:rPr>
          <m:t xml:space="preserve">  </m:t>
        </m:r>
        <m:d>
          <m:dPr>
            <m:begChr m:val="{"/>
            <m:endChr m:val="}"/>
            <m:ctrlPr>
              <w:rPr>
                <w:rFonts w:ascii="Cambria Math" w:hAnsi="Cambria Math"/>
                <w:sz w:val="24"/>
                <w:szCs w:val="24"/>
              </w:rPr>
            </m:ctrlPr>
          </m:dPr>
          <m:e>
            <m:r>
              <m:rPr>
                <m:sty m:val="p"/>
              </m:rPr>
              <w:rPr>
                <w:rFonts w:ascii="Cambria Math" w:hAnsi="Cambria Math"/>
                <w:sz w:val="24"/>
                <w:szCs w:val="24"/>
              </w:rPr>
              <m:t>⁡</m:t>
            </m:r>
            <m:nary>
              <m:naryPr>
                <m:chr m:val="∑"/>
                <m:limLoc m:val="undOvr"/>
                <m:supHide m:val="1"/>
                <m:ctrlPr>
                  <w:rPr>
                    <w:rFonts w:ascii="Cambria Math" w:hAnsi="Cambria Math"/>
                    <w:sz w:val="24"/>
                    <w:szCs w:val="24"/>
                  </w:rPr>
                </m:ctrlPr>
              </m:naryPr>
              <m:sub>
                <m:r>
                  <w:rPr>
                    <w:rFonts w:ascii="Cambria Math" w:hAnsi="Cambria Math"/>
                    <w:sz w:val="24"/>
                    <w:szCs w:val="24"/>
                  </w:rPr>
                  <m:t>n</m:t>
                </m:r>
              </m:sub>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m:rPr>
                                <m:sty m:val="p"/>
                              </m:rPr>
                              <w:rPr>
                                <w:rFonts w:ascii="Cambria Math" w:hAnsi="Cambria Math"/>
                                <w:sz w:val="24"/>
                                <w:szCs w:val="24"/>
                              </w:rPr>
                              <m:t>model</m:t>
                            </m:r>
                          </m:sub>
                        </m:sSub>
                        <m:d>
                          <m:dPr>
                            <m:ctrlPr>
                              <w:rPr>
                                <w:rFonts w:ascii="Cambria Math" w:hAnsi="Cambria Math"/>
                                <w:sz w:val="24"/>
                                <w:szCs w:val="24"/>
                              </w:rPr>
                            </m:ctrlPr>
                          </m:dPr>
                          <m:e>
                            <m:r>
                              <w:rPr>
                                <w:rFonts w:ascii="Cambria Math" w:hAnsi="Cambria Math"/>
                                <w:sz w:val="24"/>
                                <w:szCs w:val="24"/>
                              </w:rPr>
                              <m:t>f</m:t>
                            </m:r>
                            <m:r>
                              <m:rPr>
                                <m:sty m:val="p"/>
                              </m:rPr>
                              <w:rPr>
                                <w:rFonts w:ascii="Cambria Math" w:hAnsi="Cambria Math"/>
                                <w:sz w:val="24"/>
                                <w:szCs w:val="24"/>
                              </w:rPr>
                              <m:t>,</m:t>
                            </m:r>
                            <m:r>
                              <w:rPr>
                                <w:rFonts w:ascii="Cambria Math" w:hAnsi="Cambria Math"/>
                                <w:sz w:val="24"/>
                                <w:szCs w:val="24"/>
                              </w:rPr>
                              <m:t>n</m:t>
                            </m:r>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m:rPr>
                                <m:nor/>
                              </m:rPr>
                              <w:rPr>
                                <w:rFonts w:ascii="Cambria" w:hAnsi="Cambria"/>
                                <w:sz w:val="24"/>
                                <w:szCs w:val="24"/>
                              </w:rPr>
                              <m:t>signal</m:t>
                            </m:r>
                          </m:sub>
                        </m:sSub>
                        <m:d>
                          <m:dPr>
                            <m:ctrlPr>
                              <w:rPr>
                                <w:rFonts w:ascii="Cambria Math" w:hAnsi="Cambria Math"/>
                                <w:sz w:val="24"/>
                                <w:szCs w:val="24"/>
                              </w:rPr>
                            </m:ctrlPr>
                          </m:dPr>
                          <m:e>
                            <m:r>
                              <w:rPr>
                                <w:rFonts w:ascii="Cambria Math" w:hAnsi="Cambria Math"/>
                                <w:sz w:val="24"/>
                                <w:szCs w:val="24"/>
                              </w:rPr>
                              <m:t>n</m:t>
                            </m:r>
                          </m:e>
                        </m:d>
                      </m:e>
                    </m:d>
                  </m:e>
                  <m:sup>
                    <m:r>
                      <m:rPr>
                        <m:sty m:val="p"/>
                      </m:rPr>
                      <w:rPr>
                        <w:rFonts w:ascii="Cambria Math" w:hAnsi="Cambria Math"/>
                        <w:sz w:val="24"/>
                        <w:szCs w:val="24"/>
                      </w:rPr>
                      <m:t>2</m:t>
                    </m:r>
                  </m:sup>
                </m:sSup>
              </m:e>
            </m:nary>
            <m:r>
              <m:rPr>
                <m:sty m:val="p"/>
              </m:rPr>
              <w:rPr>
                <w:rFonts w:ascii="Cambria Math" w:hAnsi="Cambria Math"/>
                <w:sz w:val="24"/>
                <w:szCs w:val="24"/>
              </w:rPr>
              <m:t>+⁡</m:t>
            </m:r>
            <m:nary>
              <m:naryPr>
                <m:chr m:val="∑"/>
                <m:limLoc m:val="undOvr"/>
                <m:supHide m:val="1"/>
                <m:ctrlPr>
                  <w:rPr>
                    <w:rFonts w:ascii="Cambria Math" w:hAnsi="Cambria Math"/>
                    <w:sz w:val="24"/>
                    <w:szCs w:val="24"/>
                  </w:rPr>
                </m:ctrlPr>
              </m:naryPr>
              <m:sub>
                <m:r>
                  <w:rPr>
                    <w:rFonts w:ascii="Cambria Math" w:hAnsi="Cambria Math"/>
                    <w:sz w:val="24"/>
                    <w:szCs w:val="24"/>
                  </w:rPr>
                  <m:t>n</m:t>
                </m:r>
              </m:sub>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G</m:t>
                            </m:r>
                          </m:e>
                          <m:sub>
                            <m:r>
                              <m:rPr>
                                <m:sty m:val="p"/>
                              </m:rPr>
                              <w:rPr>
                                <w:rFonts w:ascii="Cambria Math" w:hAnsi="Cambria Math"/>
                                <w:sz w:val="24"/>
                                <w:szCs w:val="24"/>
                              </w:rPr>
                              <m:t>model</m:t>
                            </m:r>
                          </m:sub>
                        </m:sSub>
                        <m:d>
                          <m:dPr>
                            <m:ctrlPr>
                              <w:rPr>
                                <w:rFonts w:ascii="Cambria Math" w:hAnsi="Cambria Math"/>
                                <w:sz w:val="24"/>
                                <w:szCs w:val="24"/>
                              </w:rPr>
                            </m:ctrlPr>
                          </m:dPr>
                          <m:e>
                            <m:r>
                              <w:rPr>
                                <w:rFonts w:ascii="Cambria Math" w:hAnsi="Cambria Math"/>
                                <w:sz w:val="24"/>
                                <w:szCs w:val="24"/>
                              </w:rPr>
                              <m:t>f</m:t>
                            </m:r>
                            <m:r>
                              <m:rPr>
                                <m:sty m:val="p"/>
                              </m:rPr>
                              <w:rPr>
                                <w:rFonts w:ascii="Cambria Math" w:hAnsi="Cambria Math"/>
                                <w:sz w:val="24"/>
                                <w:szCs w:val="24"/>
                              </w:rPr>
                              <m:t>,</m:t>
                            </m:r>
                            <m:r>
                              <w:rPr>
                                <w:rFonts w:ascii="Cambria Math" w:hAnsi="Cambria Math"/>
                                <w:sz w:val="24"/>
                                <w:szCs w:val="24"/>
                              </w:rPr>
                              <m:t>n</m:t>
                            </m:r>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m:rPr>
                                <m:nor/>
                              </m:rPr>
                              <w:rPr>
                                <w:rFonts w:ascii="Cambria" w:hAnsi="Cambria"/>
                                <w:sz w:val="24"/>
                                <w:szCs w:val="24"/>
                              </w:rPr>
                              <m:t>signal</m:t>
                            </m:r>
                          </m:sub>
                        </m:sSub>
                        <m:d>
                          <m:dPr>
                            <m:ctrlPr>
                              <w:rPr>
                                <w:rFonts w:ascii="Cambria Math" w:hAnsi="Cambria Math"/>
                                <w:sz w:val="24"/>
                                <w:szCs w:val="24"/>
                              </w:rPr>
                            </m:ctrlPr>
                          </m:dPr>
                          <m:e>
                            <m:r>
                              <w:rPr>
                                <w:rFonts w:ascii="Cambria Math" w:hAnsi="Cambria Math"/>
                                <w:sz w:val="24"/>
                                <w:szCs w:val="24"/>
                              </w:rPr>
                              <m:t>n</m:t>
                            </m:r>
                          </m:e>
                        </m:d>
                      </m:e>
                    </m:d>
                  </m:e>
                  <m:sup>
                    <m:r>
                      <m:rPr>
                        <m:sty m:val="p"/>
                      </m:rPr>
                      <w:rPr>
                        <w:rFonts w:ascii="Cambria Math" w:hAnsi="Cambria Math"/>
                        <w:sz w:val="24"/>
                        <w:szCs w:val="24"/>
                      </w:rPr>
                      <m:t>2</m:t>
                    </m:r>
                  </m:sup>
                </m:sSup>
              </m:e>
            </m:nary>
          </m:e>
        </m:d>
      </m:oMath>
    </w:p>
    <w:p w14:paraId="79738EE7" w14:textId="77777777"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With the constraint that the sum of all fractions f is 1,</w:t>
      </w:r>
    </w:p>
    <w:p w14:paraId="613E1E8A" w14:textId="5209F4F1" w:rsidR="00F27C25" w:rsidRPr="00CD0D15" w:rsidRDefault="009C3BED" w:rsidP="00F27C25">
      <w:pPr>
        <w:spacing w:line="480" w:lineRule="auto"/>
        <w:outlineLvl w:val="0"/>
        <w:rPr>
          <w:rFonts w:ascii="Cambria" w:hAnsi="Cambria"/>
          <w:sz w:val="24"/>
          <w:szCs w:val="24"/>
        </w:rPr>
      </w:pPr>
      <m:oMathPara>
        <m:oMath>
          <m:nary>
            <m:naryPr>
              <m:chr m:val="∑"/>
              <m:limLoc m:val="undOvr"/>
              <m:supHide m:val="1"/>
              <m:ctrlPr>
                <w:rPr>
                  <w:rFonts w:ascii="Cambria Math" w:hAnsi="Cambria Math"/>
                  <w:sz w:val="24"/>
                  <w:szCs w:val="24"/>
                </w:rPr>
              </m:ctrlPr>
            </m:naryPr>
            <m:sub>
              <m:r>
                <w:rPr>
                  <w:rFonts w:ascii="Cambria Math" w:hAnsi="Cambria Math"/>
                  <w:sz w:val="24"/>
                  <w:szCs w:val="24"/>
                </w:rPr>
                <m:t>i</m:t>
              </m:r>
            </m:sub>
            <m:sup/>
            <m:e>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i</m:t>
                  </m:r>
                </m:sub>
              </m:sSub>
            </m:e>
          </m:nary>
          <m:r>
            <m:rPr>
              <m:sty m:val="p"/>
            </m:rPr>
            <w:rPr>
              <w:rFonts w:ascii="Cambria Math" w:hAnsi="Cambria Math"/>
              <w:sz w:val="24"/>
              <w:szCs w:val="24"/>
            </w:rPr>
            <m:t>=1</m:t>
          </m:r>
        </m:oMath>
      </m:oMathPara>
    </w:p>
    <w:p w14:paraId="27268042" w14:textId="49A12C4D"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 xml:space="preserve">The optimization routine used in this work is simplicial homology global optimization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5uToQiPG","properties":{"formattedCitation":"(41)","plainCitation":"(41)","noteIndex":0},"citationItems":[{"id":1416,"uris":["http://zotero.org/users/6261839/items/ENTP9CPW"],"uri":["http://zotero.org/users/6261839/items/ENTP9CPW"],"itemData":{"id":1416,"type":"article-journal","journalAbbreviation":"J Glob Optim","page":"181-217","title":"A simplicial homology algorithm for Lipschitz optimisation | SpringerLink","volume":"72","issued":{"date-parts":[["2018"]]}}}],"schema":"https://github.com/citation-style-language/schema/raw/master/csl-citation.json"}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(41)</w:t>
      </w:r>
      <w:r w:rsidRPr="00CD0D15">
        <w:rPr>
          <w:rFonts w:ascii="Cambria" w:hAnsi="Cambria"/>
          <w:sz w:val="24"/>
          <w:szCs w:val="24"/>
        </w:rPr>
        <w:fldChar w:fldCharType="end"/>
      </w:r>
      <w:r w:rsidRPr="00CD0D15">
        <w:rPr>
          <w:rFonts w:ascii="Cambria" w:hAnsi="Cambria"/>
          <w:sz w:val="24"/>
          <w:szCs w:val="24"/>
        </w:rPr>
        <w:t>. The number of harmonics that can be used in the unmixing algorithm is determined by the resolution of the spectral or lifetime instrument. If too many harmonics are used, the data become</w:t>
      </w:r>
      <w:del w:id="456" w:author="Heather Maughan" w:date="2020-09-03T14:31:00Z">
        <w:r w:rsidRPr="00CD0D15" w:rsidDel="002B1E27">
          <w:rPr>
            <w:rFonts w:ascii="Cambria" w:hAnsi="Cambria"/>
            <w:sz w:val="24"/>
            <w:szCs w:val="24"/>
          </w:rPr>
          <w:delText>s</w:delText>
        </w:r>
      </w:del>
      <w:r w:rsidRPr="00CD0D15">
        <w:rPr>
          <w:rFonts w:ascii="Cambria" w:hAnsi="Cambria"/>
          <w:sz w:val="24"/>
          <w:szCs w:val="24"/>
        </w:rPr>
        <w:t xml:space="preserve"> too noisy and the model breaks down. The maximum number of harmonics that can be used is limited by the Nyquist frequency of the instrument as well as the signal modulation. If there is no modulation in the signal, the phasor coordinates become smaller than the variance introduced by the noise, and unmixing becomes impossible.</w:t>
      </w:r>
    </w:p>
    <w:p w14:paraId="0B131B94" w14:textId="394A4B90" w:rsidR="00F27C25" w:rsidRPr="00E31B30" w:rsidRDefault="00F27C25" w:rsidP="00E31B30">
      <w:pPr>
        <w:rPr>
          <w:rFonts w:eastAsia="Times New Roman"/>
          <w:sz w:val="24"/>
          <w:szCs w:val="24"/>
        </w:rPr>
      </w:pPr>
      <w:r w:rsidRPr="00CD0D15">
        <w:rPr>
          <w:rFonts w:ascii="Cambria" w:hAnsi="Cambria"/>
          <w:sz w:val="24"/>
          <w:szCs w:val="24"/>
        </w:rPr>
        <w:t xml:space="preserve">The unmixing program is open-source and available at: </w:t>
      </w:r>
      <w:hyperlink r:id="rId8" w:history="1">
        <w:r w:rsidR="00E31B30">
          <w:rPr>
            <w:rStyle w:val="Hyperlink"/>
            <w:rFonts w:eastAsia="Times New Roman"/>
          </w:rPr>
          <w:t>https://github.com/tgallagh/HyperFluo</w:t>
        </w:r>
      </w:hyperlink>
      <w:r w:rsidR="00E31B30">
        <w:rPr>
          <w:rFonts w:eastAsia="Times New Roman"/>
        </w:rPr>
        <w:t>.</w:t>
      </w:r>
    </w:p>
    <w:p w14:paraId="7715A7B2" w14:textId="77777777" w:rsidR="00F27C25" w:rsidRPr="007B706A" w:rsidRDefault="00F27C25" w:rsidP="00F27C25">
      <w:pPr>
        <w:spacing w:line="480" w:lineRule="auto"/>
        <w:ind w:firstLine="720"/>
        <w:outlineLvl w:val="0"/>
        <w:rPr>
          <w:bCs/>
          <w:iCs/>
        </w:rPr>
      </w:pPr>
    </w:p>
    <w:p w14:paraId="5C6FAAA4" w14:textId="5386D54A" w:rsidR="00F27C25" w:rsidRPr="0039461A" w:rsidRDefault="00F27C25" w:rsidP="00F27C25">
      <w:pPr>
        <w:spacing w:line="480" w:lineRule="auto"/>
      </w:pPr>
    </w:p>
    <w:p w14:paraId="218B2723" w14:textId="2FF11666" w:rsidR="006244C2" w:rsidRDefault="00F27C25" w:rsidP="006244C2">
      <w:pPr>
        <w:spacing w:after="0" w:line="240" w:lineRule="auto"/>
        <w:jc w:val="center"/>
        <w:rPr>
          <w:rFonts w:ascii="Cambria" w:hAnsi="Cambria"/>
          <w:b/>
          <w:sz w:val="24"/>
          <w:szCs w:val="24"/>
        </w:rPr>
      </w:pPr>
      <w:del w:id="457" w:author="tara gallagher" w:date="2021-12-31T16:05:00Z">
        <w:r w:rsidRPr="006C64ED" w:rsidDel="00B0433F">
          <w:rPr>
            <w:b/>
            <w:noProof/>
          </w:rPr>
          <w:drawing>
            <wp:inline distT="0" distB="0" distL="0" distR="0" wp14:anchorId="34AA4253" wp14:editId="4EF52251">
              <wp:extent cx="5715000" cy="4658610"/>
              <wp:effectExtent l="0" t="0" r="0" b="254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screen">
                        <a:extLst>
                          <a:ext uri="{28A0092B-C50C-407E-A947-70E740481C1C}">
                            <a14:useLocalDpi xmlns:a14="http://schemas.microsoft.com/office/drawing/2010/main"/>
                          </a:ext>
                        </a:extLst>
                      </a:blip>
                      <a:srcRect/>
                      <a:stretch/>
                    </pic:blipFill>
                    <pic:spPr bwMode="auto">
                      <a:xfrm>
                        <a:off x="0" y="0"/>
                        <a:ext cx="5718467" cy="4661436"/>
                      </a:xfrm>
                      <a:prstGeom prst="rect">
                        <a:avLst/>
                      </a:prstGeom>
                      <a:ln>
                        <a:noFill/>
                      </a:ln>
                      <a:extLst>
                        <a:ext uri="{53640926-AAD7-44D8-BBD7-CCE9431645EC}">
                          <a14:shadowObscured xmlns:a14="http://schemas.microsoft.com/office/drawing/2010/main"/>
                        </a:ext>
                      </a:extLst>
                    </pic:spPr>
                  </pic:pic>
                </a:graphicData>
              </a:graphic>
            </wp:inline>
          </w:drawing>
        </w:r>
      </w:del>
    </w:p>
    <w:p w14:paraId="4A31FD31" w14:textId="7A583E06" w:rsidR="006244C2" w:rsidDel="00B0433F" w:rsidRDefault="006244C2" w:rsidP="006244C2">
      <w:pPr>
        <w:spacing w:after="0" w:line="240" w:lineRule="auto"/>
        <w:jc w:val="center"/>
        <w:rPr>
          <w:del w:id="458" w:author="tara gallagher" w:date="2021-12-31T16:05:00Z"/>
          <w:rFonts w:ascii="Cambria" w:hAnsi="Cambria"/>
          <w:b/>
          <w:sz w:val="24"/>
          <w:szCs w:val="24"/>
        </w:rPr>
      </w:pPr>
    </w:p>
    <w:p w14:paraId="5F8513E1" w14:textId="30BD9140" w:rsidR="00F27C25" w:rsidRPr="00A978D6" w:rsidDel="00B0433F" w:rsidRDefault="00F27C25" w:rsidP="006244C2">
      <w:pPr>
        <w:spacing w:after="0" w:line="240" w:lineRule="auto"/>
        <w:rPr>
          <w:del w:id="459" w:author="tara gallagher" w:date="2021-12-31T16:05:00Z"/>
          <w:b/>
        </w:rPr>
      </w:pPr>
      <w:del w:id="460" w:author="tara gallagher" w:date="2021-12-31T16:05:00Z">
        <w:r w:rsidRPr="00F27C25" w:rsidDel="00B0433F">
          <w:rPr>
            <w:rFonts w:ascii="Cambria" w:hAnsi="Cambria"/>
            <w:b/>
            <w:sz w:val="24"/>
            <w:szCs w:val="24"/>
          </w:rPr>
          <w:delText>Figure 3.1: The phasor families are a powerful approach for analyzing and</w:delText>
        </w:r>
        <w:r w:rsidR="00A978D6" w:rsidDel="00B0433F">
          <w:rPr>
            <w:rFonts w:ascii="Cambria" w:hAnsi="Cambria"/>
            <w:b/>
            <w:sz w:val="24"/>
            <w:szCs w:val="24"/>
          </w:rPr>
          <w:delText xml:space="preserve"> </w:delText>
        </w:r>
        <w:r w:rsidRPr="00F27C25" w:rsidDel="00B0433F">
          <w:rPr>
            <w:rFonts w:ascii="Cambria" w:hAnsi="Cambria"/>
            <w:b/>
            <w:sz w:val="24"/>
            <w:szCs w:val="24"/>
          </w:rPr>
          <w:delText xml:space="preserve">visualizing fluorescence data and facilitate calculations of relative abundances of fluorescent species in samples. (A) </w:delText>
        </w:r>
        <w:r w:rsidRPr="00F27C25" w:rsidDel="00B0433F">
          <w:rPr>
            <w:rFonts w:ascii="Cambria" w:hAnsi="Cambria"/>
            <w:sz w:val="24"/>
            <w:szCs w:val="24"/>
          </w:rPr>
          <w:delText xml:space="preserve">A simplified representation of the transformation of fluorescence exponential decays (left) into the fluorescence lifetime phasor (right). A Fourier transform is used to calculate the modulation (M) and phase shift </w:delText>
        </w:r>
      </w:del>
      <m:oMath>
        <m:r>
          <w:del w:id="461" w:author="tara gallagher" w:date="2021-12-31T16:05:00Z">
            <w:rPr>
              <w:rFonts w:ascii="Cambria Math" w:hAnsi="Cambria Math"/>
              <w:sz w:val="24"/>
              <w:szCs w:val="24"/>
            </w:rPr>
            <m:t>(φ)</m:t>
          </w:del>
        </m:r>
      </m:oMath>
      <w:del w:id="462" w:author="tara gallagher" w:date="2021-12-31T16:05:00Z">
        <w:r w:rsidRPr="00F27C25" w:rsidDel="00B0433F">
          <w:rPr>
            <w:rFonts w:ascii="Cambria" w:hAnsi="Cambria"/>
            <w:sz w:val="24"/>
            <w:szCs w:val="24"/>
          </w:rPr>
          <w:delText xml:space="preserve"> relative to the laser pulse excitation source. M and </w:delText>
        </w:r>
      </w:del>
      <m:oMath>
        <m:r>
          <w:del w:id="463" w:author="tara gallagher" w:date="2021-12-31T16:05:00Z">
            <w:rPr>
              <w:rFonts w:ascii="Cambria Math" w:hAnsi="Cambria Math"/>
              <w:sz w:val="24"/>
              <w:szCs w:val="24"/>
            </w:rPr>
            <m:t>φ</m:t>
          </w:del>
        </m:r>
      </m:oMath>
      <w:del w:id="464" w:author="tara gallagher" w:date="2021-12-31T16:05:00Z">
        <w:r w:rsidRPr="00F27C25" w:rsidDel="00B0433F">
          <w:rPr>
            <w:rFonts w:ascii="Cambria" w:hAnsi="Cambria"/>
            <w:sz w:val="24"/>
            <w:szCs w:val="24"/>
          </w:rPr>
          <w:delText xml:space="preserve"> are represented graphically for two pure fluorophores (orange dash line, blue dash-dot line) and a sample containing a mix of the two species (green solid line). The phasor G and S coordinates are the cosine and sine components of the Fourier transforms. Species closer to the origin of the phasor have long lifetimes, whereas species on the right corner of the phasor have short lifetimes. The fractional contribution of fluorescent species 1 (orange square) and species 2 (blue circle) to a sample (green diamond) can be determined if the lifetime of the pure species is known. </w:delText>
        </w:r>
        <w:r w:rsidRPr="00F27C25" w:rsidDel="00B0433F">
          <w:rPr>
            <w:rFonts w:ascii="Cambria" w:hAnsi="Cambria"/>
            <w:b/>
            <w:sz w:val="24"/>
            <w:szCs w:val="24"/>
          </w:rPr>
          <w:delText>(B)</w:delText>
        </w:r>
        <w:r w:rsidRPr="00F27C25" w:rsidDel="00B0433F">
          <w:rPr>
            <w:rFonts w:ascii="Cambria" w:hAnsi="Cambria"/>
            <w:sz w:val="24"/>
            <w:szCs w:val="24"/>
          </w:rPr>
          <w:delText xml:space="preserve"> Example emission spectra from three fluorescent samples, including pure species and a sample with a mix of the two species (middle spectrum). A Fourier transform of the spectra gives </w:delText>
        </w:r>
      </w:del>
      <m:oMath>
        <m:r>
          <w:del w:id="465" w:author="tara gallagher" w:date="2021-12-31T16:05:00Z">
            <w:rPr>
              <w:rFonts w:ascii="Cambria Math" w:hAnsi="Cambria Math"/>
              <w:sz w:val="24"/>
              <w:szCs w:val="24"/>
            </w:rPr>
            <m:t>φ</m:t>
          </w:del>
        </m:r>
      </m:oMath>
      <w:del w:id="466" w:author="tara gallagher" w:date="2021-12-31T16:05:00Z">
        <w:r w:rsidRPr="00F27C25" w:rsidDel="00B0433F">
          <w:rPr>
            <w:rFonts w:ascii="Cambria" w:hAnsi="Cambria"/>
            <w:sz w:val="24"/>
            <w:szCs w:val="24"/>
          </w:rPr>
          <w:delText>, which represents the spectrum width, and M, which represents the spectral shift relative to the first wavelength measurement (</w:delText>
        </w:r>
      </w:del>
      <m:oMath>
        <m:r>
          <w:del w:id="467" w:author="tara gallagher" w:date="2021-12-31T16:05:00Z">
            <w:rPr>
              <w:rFonts w:ascii="Cambria Math" w:hAnsi="Cambria Math"/>
              <w:sz w:val="24"/>
              <w:szCs w:val="24"/>
            </w:rPr>
            <m:t>λ</m:t>
          </w:del>
        </m:r>
      </m:oMath>
      <w:del w:id="468" w:author="tara gallagher" w:date="2021-12-31T16:05:00Z">
        <w:r w:rsidRPr="00F27C25" w:rsidDel="00B0433F">
          <w:rPr>
            <w:rFonts w:ascii="Cambria" w:hAnsi="Cambria"/>
            <w:sz w:val="24"/>
            <w:szCs w:val="24"/>
          </w:rPr>
          <w:delText>). Species closer to the inner circle have broader emission spectra.</w:delText>
        </w:r>
      </w:del>
    </w:p>
    <w:p w14:paraId="0F58823F" w14:textId="2E710F13" w:rsidR="00F27C25" w:rsidRPr="00F27C25" w:rsidDel="00B0433F" w:rsidRDefault="00F27C25" w:rsidP="006244C2">
      <w:pPr>
        <w:spacing w:line="240" w:lineRule="auto"/>
        <w:rPr>
          <w:del w:id="469" w:author="tara gallagher" w:date="2021-12-31T16:05:00Z"/>
          <w:rFonts w:ascii="Cambria" w:hAnsi="Cambria"/>
          <w:sz w:val="24"/>
          <w:szCs w:val="24"/>
        </w:rPr>
      </w:pPr>
      <w:del w:id="470" w:author="tara gallagher" w:date="2021-12-31T16:05:00Z">
        <w:r w:rsidRPr="00F27C25" w:rsidDel="00B0433F">
          <w:rPr>
            <w:rFonts w:ascii="Cambria" w:hAnsi="Cambria"/>
            <w:sz w:val="24"/>
            <w:szCs w:val="24"/>
          </w:rPr>
          <w:br w:type="page"/>
        </w:r>
      </w:del>
    </w:p>
    <w:p w14:paraId="518966C1" w14:textId="41D7188F" w:rsidR="00F27C25" w:rsidRPr="00F27C25" w:rsidDel="00B0433F" w:rsidRDefault="00746771" w:rsidP="006244C2">
      <w:pPr>
        <w:spacing w:line="480" w:lineRule="auto"/>
        <w:jc w:val="center"/>
        <w:rPr>
          <w:del w:id="471" w:author="tara gallagher" w:date="2021-12-31T16:05:00Z"/>
          <w:rFonts w:ascii="Cambria" w:hAnsi="Cambria"/>
          <w:b/>
          <w:bCs/>
          <w:sz w:val="24"/>
          <w:szCs w:val="24"/>
        </w:rPr>
      </w:pPr>
      <w:del w:id="472" w:author="tara gallagher" w:date="2021-12-31T16:05:00Z">
        <w:r w:rsidRPr="00746771" w:rsidDel="00B0433F">
          <w:rPr>
            <w:rFonts w:ascii="Cambria" w:hAnsi="Cambria"/>
            <w:b/>
            <w:bCs/>
            <w:noProof/>
            <w:sz w:val="24"/>
            <w:szCs w:val="24"/>
          </w:rPr>
          <w:drawing>
            <wp:inline distT="0" distB="0" distL="0" distR="0" wp14:anchorId="5326A52F" wp14:editId="2D052892">
              <wp:extent cx="5322627" cy="66697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screen">
                        <a:extLst>
                          <a:ext uri="{28A0092B-C50C-407E-A947-70E740481C1C}">
                            <a14:useLocalDpi xmlns:a14="http://schemas.microsoft.com/office/drawing/2010/main"/>
                          </a:ext>
                        </a:extLst>
                      </a:blip>
                      <a:srcRect l="37199"/>
                      <a:stretch/>
                    </pic:blipFill>
                    <pic:spPr bwMode="auto">
                      <a:xfrm>
                        <a:off x="0" y="0"/>
                        <a:ext cx="5334824" cy="6685082"/>
                      </a:xfrm>
                      <a:prstGeom prst="rect">
                        <a:avLst/>
                      </a:prstGeom>
                      <a:ln>
                        <a:noFill/>
                      </a:ln>
                      <a:extLst>
                        <a:ext uri="{53640926-AAD7-44D8-BBD7-CCE9431645EC}">
                          <a14:shadowObscured xmlns:a14="http://schemas.microsoft.com/office/drawing/2010/main"/>
                        </a:ext>
                      </a:extLst>
                    </pic:spPr>
                  </pic:pic>
                </a:graphicData>
              </a:graphic>
            </wp:inline>
          </w:drawing>
        </w:r>
        <w:r w:rsidR="00F27C25" w:rsidRPr="00F27C25" w:rsidDel="00B0433F">
          <w:rPr>
            <w:rFonts w:ascii="Cambria" w:hAnsi="Cambria"/>
            <w:b/>
            <w:bCs/>
            <w:noProof/>
            <w:sz w:val="24"/>
            <w:szCs w:val="24"/>
          </w:rPr>
          <w:drawing>
            <wp:inline distT="0" distB="0" distL="0" distR="0" wp14:anchorId="0AB08B36" wp14:editId="508D0E96">
              <wp:extent cx="304800" cy="3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4800" cy="38100"/>
                      </a:xfrm>
                      <a:prstGeom prst="rect">
                        <a:avLst/>
                      </a:prstGeom>
                    </pic:spPr>
                  </pic:pic>
                </a:graphicData>
              </a:graphic>
            </wp:inline>
          </w:drawing>
        </w:r>
      </w:del>
    </w:p>
    <w:p w14:paraId="1F37D8FA" w14:textId="62B54ED8" w:rsidR="00F27C25" w:rsidDel="00B0433F" w:rsidRDefault="00F27C25" w:rsidP="00F27C25">
      <w:pPr>
        <w:spacing w:line="240" w:lineRule="auto"/>
        <w:rPr>
          <w:del w:id="473" w:author="tara gallagher" w:date="2021-12-31T16:05:00Z"/>
          <w:rFonts w:ascii="Cambria" w:hAnsi="Cambria"/>
          <w:sz w:val="24"/>
          <w:szCs w:val="24"/>
        </w:rPr>
      </w:pPr>
      <w:del w:id="474" w:author="tara gallagher" w:date="2021-12-31T16:05:00Z">
        <w:r w:rsidRPr="00F27C25" w:rsidDel="00B0433F">
          <w:rPr>
            <w:rFonts w:ascii="Cambria" w:hAnsi="Cambria"/>
            <w:b/>
            <w:bCs/>
            <w:sz w:val="24"/>
            <w:szCs w:val="24"/>
          </w:rPr>
          <w:delText>Figure 3.2</w:delText>
        </w:r>
        <w:r w:rsidRPr="00F27C25" w:rsidDel="00B0433F">
          <w:rPr>
            <w:rFonts w:ascii="Cambria" w:hAnsi="Cambria"/>
            <w:sz w:val="24"/>
            <w:szCs w:val="24"/>
          </w:rPr>
          <w:delText xml:space="preserve">: </w:delText>
        </w:r>
        <w:r w:rsidRPr="00F27C25" w:rsidDel="00B0433F">
          <w:rPr>
            <w:rFonts w:ascii="Cambria" w:hAnsi="Cambria"/>
            <w:b/>
            <w:bCs/>
            <w:sz w:val="24"/>
            <w:szCs w:val="24"/>
          </w:rPr>
          <w:delText xml:space="preserve">(A) </w:delText>
        </w:r>
        <w:r w:rsidRPr="00F27C25" w:rsidDel="00B0433F">
          <w:rPr>
            <w:rFonts w:ascii="Cambria" w:hAnsi="Cambria"/>
            <w:sz w:val="24"/>
            <w:szCs w:val="24"/>
          </w:rPr>
          <w:delText>Fluorescence lifetime and (</w:delText>
        </w:r>
        <w:r w:rsidRPr="00F27C25" w:rsidDel="00B0433F">
          <w:rPr>
            <w:rFonts w:ascii="Cambria" w:hAnsi="Cambria"/>
            <w:b/>
            <w:bCs/>
            <w:sz w:val="24"/>
            <w:szCs w:val="24"/>
          </w:rPr>
          <w:delText>B</w:delText>
        </w:r>
        <w:r w:rsidRPr="00F27C25" w:rsidDel="00B0433F">
          <w:rPr>
            <w:rFonts w:ascii="Cambria" w:hAnsi="Cambria"/>
            <w:sz w:val="24"/>
            <w:szCs w:val="24"/>
          </w:rPr>
          <w:delText xml:space="preserve">) spectral phasor of pure fluorescent species </w:delText>
        </w:r>
        <w:r w:rsidR="008E68AE" w:rsidDel="00B0433F">
          <w:rPr>
            <w:rFonts w:ascii="Cambria" w:hAnsi="Cambria"/>
            <w:sz w:val="24"/>
            <w:szCs w:val="24"/>
          </w:rPr>
          <w:delText>(</w:delText>
        </w:r>
        <w:r w:rsidRPr="00F27C25" w:rsidDel="00B0433F">
          <w:rPr>
            <w:rFonts w:ascii="Cambria" w:hAnsi="Cambria"/>
            <w:sz w:val="24"/>
            <w:szCs w:val="24"/>
          </w:rPr>
          <w:delText>first harmonics</w:delText>
        </w:r>
        <w:r w:rsidR="008E68AE" w:rsidDel="00B0433F">
          <w:rPr>
            <w:rFonts w:ascii="Cambria" w:hAnsi="Cambria"/>
            <w:sz w:val="24"/>
            <w:szCs w:val="24"/>
          </w:rPr>
          <w:delText>)</w:delText>
        </w:r>
        <w:r w:rsidRPr="00F27C25" w:rsidDel="00B0433F">
          <w:rPr>
            <w:rFonts w:ascii="Cambria" w:hAnsi="Cambria"/>
            <w:sz w:val="24"/>
            <w:szCs w:val="24"/>
          </w:rPr>
          <w:delText>. For the fluorescence lifetime phasor, the S and G components were calculated for a lifetime of 2.8 ns and used as the reference for enzyme-bound NADH (</w:delText>
        </w:r>
        <w:r w:rsidRPr="00F27C25" w:rsidDel="00B0433F">
          <w:rPr>
            <w:rFonts w:ascii="Cambria" w:hAnsi="Cambria"/>
            <w:b/>
            <w:bCs/>
            <w:sz w:val="24"/>
            <w:szCs w:val="24"/>
          </w:rPr>
          <w:delText>Fig. S3.2</w:delText>
        </w:r>
        <w:r w:rsidRPr="00F27C25" w:rsidDel="00B0433F">
          <w:rPr>
            <w:rFonts w:ascii="Cambria" w:hAnsi="Cambria"/>
            <w:sz w:val="24"/>
            <w:szCs w:val="24"/>
          </w:rPr>
          <w:delText xml:space="preserve">).  For the spectral phasor, the emission spectra were obtained over 9 channels from 410-486 nm. </w:delText>
        </w:r>
      </w:del>
    </w:p>
    <w:p w14:paraId="070ABEBD" w14:textId="609E9E1E" w:rsidR="00B45F83" w:rsidDel="00B0433F" w:rsidRDefault="00B45F83" w:rsidP="00F27C25">
      <w:pPr>
        <w:rPr>
          <w:del w:id="475" w:author="tara gallagher" w:date="2021-12-31T16:05:00Z"/>
          <w:rFonts w:ascii="Cambria" w:hAnsi="Cambria"/>
          <w:sz w:val="24"/>
          <w:szCs w:val="24"/>
        </w:rPr>
      </w:pPr>
    </w:p>
    <w:p w14:paraId="1CDF082C" w14:textId="44147E8D" w:rsidR="00B45F83" w:rsidDel="00B0433F" w:rsidRDefault="00B45F83" w:rsidP="006244C2">
      <w:pPr>
        <w:jc w:val="center"/>
        <w:rPr>
          <w:del w:id="476" w:author="tara gallagher" w:date="2021-12-31T16:05:00Z"/>
          <w:rFonts w:ascii="Cambria" w:hAnsi="Cambria"/>
          <w:sz w:val="24"/>
          <w:szCs w:val="24"/>
        </w:rPr>
      </w:pPr>
      <w:del w:id="477" w:author="tara gallagher" w:date="2021-12-31T16:05:00Z">
        <w:r w:rsidRPr="00B45F83" w:rsidDel="00B0433F">
          <w:rPr>
            <w:rFonts w:ascii="Cambria" w:hAnsi="Cambria"/>
            <w:noProof/>
            <w:sz w:val="24"/>
            <w:szCs w:val="24"/>
          </w:rPr>
          <w:drawing>
            <wp:inline distT="0" distB="0" distL="0" distR="0" wp14:anchorId="1F15E033" wp14:editId="02B123F7">
              <wp:extent cx="7630502" cy="5760085"/>
              <wp:effectExtent l="0" t="4763" r="0" b="0"/>
              <wp:docPr id="66" name="Picture 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screen">
                        <a:extLst>
                          <a:ext uri="{28A0092B-C50C-407E-A947-70E740481C1C}">
                            <a14:useLocalDpi xmlns:a14="http://schemas.microsoft.com/office/drawing/2010/main"/>
                          </a:ext>
                        </a:extLst>
                      </a:blip>
                      <a:srcRect/>
                      <a:stretch/>
                    </pic:blipFill>
                    <pic:spPr bwMode="auto">
                      <a:xfrm rot="16200000">
                        <a:off x="0" y="0"/>
                        <a:ext cx="7649108" cy="5774130"/>
                      </a:xfrm>
                      <a:prstGeom prst="rect">
                        <a:avLst/>
                      </a:prstGeom>
                      <a:ln>
                        <a:noFill/>
                      </a:ln>
                      <a:extLst>
                        <a:ext uri="{53640926-AAD7-44D8-BBD7-CCE9431645EC}">
                          <a14:shadowObscured xmlns:a14="http://schemas.microsoft.com/office/drawing/2010/main"/>
                        </a:ext>
                      </a:extLst>
                    </pic:spPr>
                  </pic:pic>
                </a:graphicData>
              </a:graphic>
            </wp:inline>
          </w:drawing>
        </w:r>
      </w:del>
    </w:p>
    <w:p w14:paraId="4243FA75" w14:textId="5AD58ABA" w:rsidR="00B45F83" w:rsidDel="00B0433F" w:rsidRDefault="00B45F83" w:rsidP="00B45F83">
      <w:pPr>
        <w:spacing w:line="240" w:lineRule="auto"/>
        <w:rPr>
          <w:del w:id="478" w:author="tara gallagher" w:date="2021-12-31T16:05:00Z"/>
          <w:rFonts w:ascii="Cambria" w:hAnsi="Cambria"/>
          <w:sz w:val="24"/>
          <w:szCs w:val="24"/>
        </w:rPr>
      </w:pPr>
      <w:del w:id="479" w:author="tara gallagher" w:date="2021-12-31T16:05:00Z">
        <w:r w:rsidRPr="00F27C25" w:rsidDel="00B0433F">
          <w:rPr>
            <w:rFonts w:ascii="Cambria" w:hAnsi="Cambria"/>
            <w:b/>
            <w:bCs/>
            <w:sz w:val="24"/>
            <w:szCs w:val="24"/>
          </w:rPr>
          <w:delText>Figure 3.</w:delText>
        </w:r>
        <w:r w:rsidDel="00B0433F">
          <w:rPr>
            <w:rFonts w:ascii="Cambria" w:hAnsi="Cambria"/>
            <w:b/>
            <w:bCs/>
            <w:sz w:val="24"/>
            <w:szCs w:val="24"/>
          </w:rPr>
          <w:delText>3</w:delText>
        </w:r>
        <w:r w:rsidRPr="00F27C25" w:rsidDel="00B0433F">
          <w:rPr>
            <w:rFonts w:ascii="Cambria" w:hAnsi="Cambria"/>
            <w:sz w:val="24"/>
            <w:szCs w:val="24"/>
          </w:rPr>
          <w:delText xml:space="preserve">: Fluorescence lifetime and spectral phasor of WT </w:delText>
        </w:r>
        <w:r w:rsidRPr="00F27C25" w:rsidDel="00B0433F">
          <w:rPr>
            <w:rFonts w:ascii="Cambria" w:hAnsi="Cambria"/>
            <w:i/>
            <w:iCs/>
            <w:sz w:val="24"/>
            <w:szCs w:val="24"/>
          </w:rPr>
          <w:delText xml:space="preserve">P. aeruginosa </w:delText>
        </w:r>
        <w:r w:rsidR="00702DAC" w:rsidDel="00B0433F">
          <w:rPr>
            <w:rFonts w:ascii="Cambria" w:hAnsi="Cambria"/>
            <w:sz w:val="24"/>
            <w:szCs w:val="24"/>
          </w:rPr>
          <w:delText xml:space="preserve">PA14 </w:delText>
        </w:r>
        <w:r w:rsidRPr="00F27C25" w:rsidDel="00B0433F">
          <w:rPr>
            <w:rFonts w:ascii="Cambria" w:hAnsi="Cambria"/>
            <w:sz w:val="24"/>
            <w:szCs w:val="24"/>
          </w:rPr>
          <w:delText xml:space="preserve">and </w:delText>
        </w:r>
        <w:r w:rsidR="00702DAC" w:rsidDel="00B0433F">
          <w:rPr>
            <w:rFonts w:ascii="Cambria" w:hAnsi="Cambria"/>
            <w:sz w:val="24"/>
            <w:szCs w:val="24"/>
          </w:rPr>
          <w:delText xml:space="preserve">the </w:delText>
        </w:r>
        <w:r w:rsidRPr="00F27C25" w:rsidDel="00B0433F">
          <w:rPr>
            <w:rFonts w:ascii="Cambria" w:hAnsi="Cambria"/>
            <w:sz w:val="24"/>
            <w:szCs w:val="24"/>
          </w:rPr>
          <w:delText>null phenazine mutant</w:delText>
        </w:r>
        <w:r w:rsidR="00702DAC" w:rsidDel="00B0433F">
          <w:rPr>
            <w:rFonts w:ascii="Cambria" w:hAnsi="Cambria"/>
            <w:sz w:val="24"/>
            <w:szCs w:val="24"/>
          </w:rPr>
          <w:delText xml:space="preserve"> (</w:delText>
        </w:r>
        <w:r w:rsidR="00702DAC" w:rsidDel="00B0433F">
          <w:rPr>
            <w:rFonts w:ascii="Cambria" w:hAnsi="Cambria"/>
            <w:i/>
            <w:iCs/>
            <w:sz w:val="24"/>
            <w:szCs w:val="24"/>
          </w:rPr>
          <w:delText>∆phz</w:delText>
        </w:r>
        <w:r w:rsidR="00702DAC" w:rsidDel="00B0433F">
          <w:rPr>
            <w:rFonts w:ascii="Cambria" w:hAnsi="Cambria"/>
            <w:sz w:val="24"/>
            <w:szCs w:val="24"/>
          </w:rPr>
          <w:delText>)</w:delText>
        </w:r>
        <w:r w:rsidRPr="00F27C25" w:rsidDel="00B0433F">
          <w:rPr>
            <w:rFonts w:ascii="Cambria" w:hAnsi="Cambria"/>
            <w:sz w:val="24"/>
            <w:szCs w:val="24"/>
          </w:rPr>
          <w:delText xml:space="preserve"> </w:delText>
        </w:r>
        <w:r w:rsidR="007C5C3F" w:rsidDel="00B0433F">
          <w:rPr>
            <w:rFonts w:ascii="Cambria" w:hAnsi="Cambria"/>
            <w:sz w:val="24"/>
            <w:szCs w:val="24"/>
          </w:rPr>
          <w:delText>incubated in</w:delText>
        </w:r>
        <w:r w:rsidRPr="00F27C25" w:rsidDel="00B0433F">
          <w:rPr>
            <w:rFonts w:ascii="Cambria" w:hAnsi="Cambria"/>
            <w:sz w:val="24"/>
            <w:szCs w:val="24"/>
          </w:rPr>
          <w:delText xml:space="preserve"> aerobic and </w:delText>
        </w:r>
        <w:r w:rsidR="007C5C3F" w:rsidDel="00B0433F">
          <w:rPr>
            <w:rFonts w:ascii="Cambria" w:hAnsi="Cambria"/>
            <w:sz w:val="24"/>
            <w:szCs w:val="24"/>
          </w:rPr>
          <w:delText xml:space="preserve">or 2h </w:delText>
        </w:r>
        <w:r w:rsidDel="00B0433F">
          <w:rPr>
            <w:rFonts w:ascii="Cambria" w:hAnsi="Cambria"/>
            <w:sz w:val="24"/>
            <w:szCs w:val="24"/>
          </w:rPr>
          <w:delText>hypoxic</w:delText>
        </w:r>
        <w:r w:rsidRPr="00F27C25" w:rsidDel="00B0433F">
          <w:rPr>
            <w:rFonts w:ascii="Cambria" w:hAnsi="Cambria"/>
            <w:sz w:val="24"/>
            <w:szCs w:val="24"/>
          </w:rPr>
          <w:delText xml:space="preserve"> conditions in M9 succinate and artificial sputum medium</w:delText>
        </w:r>
        <w:r w:rsidDel="00B0433F">
          <w:rPr>
            <w:rFonts w:ascii="Cambria" w:hAnsi="Cambria"/>
            <w:sz w:val="24"/>
            <w:szCs w:val="24"/>
          </w:rPr>
          <w:delText xml:space="preserve">. </w:delText>
        </w:r>
        <w:r w:rsidR="00702DAC" w:rsidDel="00B0433F">
          <w:rPr>
            <w:rFonts w:ascii="Cambria" w:hAnsi="Cambria"/>
            <w:sz w:val="24"/>
            <w:szCs w:val="24"/>
          </w:rPr>
          <w:delText xml:space="preserve">The displayed data </w:delText>
        </w:r>
        <w:r w:rsidR="007C5C3F" w:rsidDel="00B0433F">
          <w:rPr>
            <w:rFonts w:ascii="Cambria" w:hAnsi="Cambria"/>
            <w:sz w:val="24"/>
            <w:szCs w:val="24"/>
          </w:rPr>
          <w:delText xml:space="preserve">is from one replicate representative of the biological replicates (N=2-3). </w:delText>
        </w:r>
        <w:r w:rsidR="00702DAC" w:rsidDel="00B0433F">
          <w:rPr>
            <w:rFonts w:ascii="Cambria" w:hAnsi="Cambria"/>
            <w:sz w:val="24"/>
            <w:szCs w:val="24"/>
          </w:rPr>
          <w:delText>Images were acquired on the Zeiss LSM 880</w:delText>
        </w:r>
        <w:r w:rsidR="007C5C3F" w:rsidDel="00B0433F">
          <w:rPr>
            <w:rFonts w:ascii="Cambria" w:hAnsi="Cambria"/>
            <w:sz w:val="24"/>
            <w:szCs w:val="24"/>
          </w:rPr>
          <w:delText xml:space="preserve"> with a 2-photon excitation of 740 nm. </w:delText>
        </w:r>
        <w:r w:rsidR="00702DAC" w:rsidDel="00B0433F">
          <w:rPr>
            <w:rFonts w:ascii="Cambria" w:hAnsi="Cambria"/>
            <w:sz w:val="24"/>
            <w:szCs w:val="24"/>
          </w:rPr>
          <w:delText xml:space="preserve">HIM emission window: 410-500 nm with 9 nm steps. FLIM emission filter window: 410-470 nm. </w:delText>
        </w:r>
      </w:del>
    </w:p>
    <w:p w14:paraId="3C8BA0A6" w14:textId="756FDFB7" w:rsidR="00F27C25" w:rsidRPr="00F27C25" w:rsidDel="00B0433F" w:rsidRDefault="00F27C25" w:rsidP="00F27C25">
      <w:pPr>
        <w:rPr>
          <w:del w:id="480" w:author="tara gallagher" w:date="2021-12-31T16:05:00Z"/>
          <w:rFonts w:ascii="Cambria" w:hAnsi="Cambria"/>
          <w:sz w:val="24"/>
          <w:szCs w:val="24"/>
        </w:rPr>
      </w:pPr>
      <w:del w:id="481" w:author="tara gallagher" w:date="2021-12-31T16:05:00Z">
        <w:r w:rsidRPr="00F27C25" w:rsidDel="00B0433F">
          <w:rPr>
            <w:rFonts w:ascii="Cambria" w:hAnsi="Cambria"/>
            <w:sz w:val="24"/>
            <w:szCs w:val="24"/>
          </w:rPr>
          <w:br w:type="page"/>
        </w:r>
      </w:del>
    </w:p>
    <w:p w14:paraId="539ED220" w14:textId="77C61E53" w:rsidR="00F27C25" w:rsidRPr="00F27C25" w:rsidDel="00B0433F" w:rsidRDefault="00F27C25" w:rsidP="006244C2">
      <w:pPr>
        <w:spacing w:line="480" w:lineRule="auto"/>
        <w:jc w:val="center"/>
        <w:rPr>
          <w:del w:id="482" w:author="tara gallagher" w:date="2021-12-31T16:05:00Z"/>
          <w:rFonts w:ascii="Cambria" w:hAnsi="Cambria"/>
          <w:sz w:val="24"/>
          <w:szCs w:val="24"/>
        </w:rPr>
      </w:pPr>
      <w:del w:id="483" w:author="tara gallagher" w:date="2021-12-31T16:05:00Z">
        <w:r w:rsidRPr="00F27C25" w:rsidDel="00B0433F">
          <w:rPr>
            <w:rFonts w:ascii="Cambria" w:hAnsi="Cambria"/>
            <w:noProof/>
            <w:sz w:val="24"/>
            <w:szCs w:val="24"/>
          </w:rPr>
          <w:drawing>
            <wp:inline distT="0" distB="0" distL="0" distR="0" wp14:anchorId="7B12C8D3" wp14:editId="199622B1">
              <wp:extent cx="5715000" cy="4658702"/>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537" cy="4659140"/>
                      </a:xfrm>
                      <a:prstGeom prst="rect">
                        <a:avLst/>
                      </a:prstGeom>
                    </pic:spPr>
                  </pic:pic>
                </a:graphicData>
              </a:graphic>
            </wp:inline>
          </w:drawing>
        </w:r>
      </w:del>
    </w:p>
    <w:p w14:paraId="0EEFFCF4" w14:textId="48900C52" w:rsidR="00F27C25" w:rsidRPr="00F27C25" w:rsidDel="00B0433F" w:rsidRDefault="00F27C25" w:rsidP="00F27C25">
      <w:pPr>
        <w:spacing w:line="240" w:lineRule="auto"/>
        <w:rPr>
          <w:del w:id="484" w:author="tara gallagher" w:date="2021-12-31T16:05:00Z"/>
          <w:rFonts w:ascii="Cambria" w:hAnsi="Cambria"/>
          <w:sz w:val="24"/>
          <w:szCs w:val="24"/>
        </w:rPr>
      </w:pPr>
      <w:del w:id="485" w:author="tara gallagher" w:date="2021-12-31T16:05:00Z">
        <w:r w:rsidRPr="00F27C25" w:rsidDel="00B0433F">
          <w:rPr>
            <w:rFonts w:ascii="Cambria" w:hAnsi="Cambria"/>
            <w:b/>
            <w:bCs/>
            <w:sz w:val="24"/>
            <w:szCs w:val="24"/>
          </w:rPr>
          <w:delText>Figure 3.</w:delText>
        </w:r>
        <w:r w:rsidR="00BD12E2" w:rsidDel="00B0433F">
          <w:rPr>
            <w:rFonts w:ascii="Cambria" w:hAnsi="Cambria"/>
            <w:b/>
            <w:bCs/>
            <w:sz w:val="24"/>
            <w:szCs w:val="24"/>
          </w:rPr>
          <w:delText>4</w:delText>
        </w:r>
        <w:r w:rsidRPr="00F27C25" w:rsidDel="00B0433F">
          <w:rPr>
            <w:rFonts w:ascii="Cambria" w:hAnsi="Cambria"/>
            <w:b/>
            <w:bCs/>
            <w:sz w:val="24"/>
            <w:szCs w:val="24"/>
          </w:rPr>
          <w:delText xml:space="preserve">. </w:delText>
        </w:r>
        <w:r w:rsidRPr="00F27C25" w:rsidDel="00B0433F">
          <w:rPr>
            <w:rFonts w:ascii="Cambria" w:hAnsi="Cambria"/>
            <w:sz w:val="24"/>
            <w:szCs w:val="24"/>
          </w:rPr>
          <w:delText xml:space="preserve">WT </w:delText>
        </w:r>
        <w:r w:rsidRPr="00F27C25" w:rsidDel="00B0433F">
          <w:rPr>
            <w:rFonts w:ascii="Cambria" w:hAnsi="Cambria"/>
            <w:i/>
            <w:iCs/>
            <w:sz w:val="24"/>
            <w:szCs w:val="24"/>
          </w:rPr>
          <w:delText xml:space="preserve">P. aeruginosa </w:delText>
        </w:r>
        <w:r w:rsidRPr="00F27C25" w:rsidDel="00B0433F">
          <w:rPr>
            <w:rFonts w:ascii="Cambria" w:hAnsi="Cambria"/>
            <w:sz w:val="24"/>
            <w:szCs w:val="24"/>
          </w:rPr>
          <w:delText xml:space="preserve">and null phenazine mutant </w:delText>
        </w:r>
        <w:r w:rsidR="007C5C3F" w:rsidDel="00B0433F">
          <w:rPr>
            <w:rFonts w:ascii="Cambria" w:hAnsi="Cambria"/>
            <w:sz w:val="24"/>
            <w:szCs w:val="24"/>
          </w:rPr>
          <w:delText>(</w:delText>
        </w:r>
        <w:r w:rsidR="007C5C3F" w:rsidDel="00B0433F">
          <w:rPr>
            <w:rFonts w:ascii="Cambria" w:hAnsi="Cambria"/>
            <w:i/>
            <w:iCs/>
            <w:sz w:val="24"/>
            <w:szCs w:val="24"/>
          </w:rPr>
          <w:delText>∆phz</w:delText>
        </w:r>
        <w:r w:rsidR="007C5C3F" w:rsidDel="00B0433F">
          <w:rPr>
            <w:rFonts w:ascii="Cambria" w:hAnsi="Cambria"/>
            <w:sz w:val="24"/>
            <w:szCs w:val="24"/>
          </w:rPr>
          <w:delText xml:space="preserve">) </w:delText>
        </w:r>
        <w:r w:rsidRPr="00F27C25" w:rsidDel="00B0433F">
          <w:rPr>
            <w:rFonts w:ascii="Cambria" w:hAnsi="Cambria"/>
            <w:sz w:val="24"/>
            <w:szCs w:val="24"/>
          </w:rPr>
          <w:delText>grown in aerobic and low oxygen conditions in M9 succinate and artificial sputum medium. The fluorescence intensity of the images are depicted in the 1</w:delText>
        </w:r>
        <w:r w:rsidRPr="00F27C25" w:rsidDel="00B0433F">
          <w:rPr>
            <w:rFonts w:ascii="Cambria" w:hAnsi="Cambria"/>
            <w:sz w:val="24"/>
            <w:szCs w:val="24"/>
            <w:vertAlign w:val="superscript"/>
          </w:rPr>
          <w:delText>st</w:delText>
        </w:r>
        <w:r w:rsidRPr="00F27C25" w:rsidDel="00B0433F">
          <w:rPr>
            <w:rFonts w:ascii="Cambria" w:hAnsi="Cambria"/>
            <w:sz w:val="24"/>
            <w:szCs w:val="24"/>
          </w:rPr>
          <w:delText xml:space="preserve"> columns. </w:delText>
        </w:r>
        <w:r w:rsidR="007C5C3F" w:rsidDel="00B0433F">
          <w:rPr>
            <w:rFonts w:ascii="Cambria" w:hAnsi="Cambria"/>
            <w:sz w:val="24"/>
            <w:szCs w:val="24"/>
          </w:rPr>
          <w:delText>The next four columns represent t</w:delText>
        </w:r>
        <w:r w:rsidRPr="00F27C25" w:rsidDel="00B0433F">
          <w:rPr>
            <w:rFonts w:ascii="Cambria" w:hAnsi="Cambria"/>
            <w:sz w:val="24"/>
            <w:szCs w:val="24"/>
          </w:rPr>
          <w:delText>he predicted fractional contributions of four fluorophores (free NADH, enzyme-bound NADH, reduced pyocyanin, and apo-pyoverdine) from lifetime and spectral phasor data. Scale bar=20 µm.</w:delText>
        </w:r>
        <w:r w:rsidR="007C5C3F" w:rsidDel="00B0433F">
          <w:rPr>
            <w:rFonts w:ascii="Cambria" w:hAnsi="Cambria"/>
            <w:sz w:val="24"/>
            <w:szCs w:val="24"/>
          </w:rPr>
          <w:delText xml:space="preserve"> The displayed data is from one replicate representative of the biological replicates (N=2-3). Images were acquired on the Zeiss LSM 880 with a 2-photon excitation of 740 nm. HIM emission window: 410-500 nm with 9 nm steps. FLIM emission filter window: 410-470 nm. ASM= artificial sputum medium. f-NADH = free NADH. b-NADH = bound NADH. </w:delText>
        </w:r>
      </w:del>
    </w:p>
    <w:p w14:paraId="27C7E2A0" w14:textId="73B8FD4E" w:rsidR="00F27C25" w:rsidRPr="00F27C25" w:rsidDel="00B0433F" w:rsidRDefault="00F27C25" w:rsidP="00F27C25">
      <w:pPr>
        <w:rPr>
          <w:del w:id="486" w:author="tara gallagher" w:date="2021-12-31T16:05:00Z"/>
          <w:rFonts w:ascii="Cambria" w:hAnsi="Cambria"/>
          <w:sz w:val="24"/>
          <w:szCs w:val="24"/>
        </w:rPr>
      </w:pPr>
      <w:del w:id="487" w:author="tara gallagher" w:date="2021-12-31T16:05:00Z">
        <w:r w:rsidRPr="00F27C25" w:rsidDel="00B0433F">
          <w:rPr>
            <w:rFonts w:ascii="Cambria" w:hAnsi="Cambria"/>
            <w:sz w:val="24"/>
            <w:szCs w:val="24"/>
          </w:rPr>
          <w:br w:type="page"/>
        </w:r>
      </w:del>
    </w:p>
    <w:p w14:paraId="3A4DE0A1" w14:textId="5B9C7532" w:rsidR="00F27C25" w:rsidRPr="00F27C25" w:rsidDel="00B0433F" w:rsidRDefault="00F27C25" w:rsidP="006244C2">
      <w:pPr>
        <w:jc w:val="center"/>
        <w:rPr>
          <w:del w:id="488" w:author="tara gallagher" w:date="2021-12-31T16:05:00Z"/>
          <w:rFonts w:ascii="Cambria" w:hAnsi="Cambria"/>
          <w:b/>
          <w:bCs/>
          <w:sz w:val="24"/>
          <w:szCs w:val="24"/>
        </w:rPr>
      </w:pPr>
      <w:del w:id="489" w:author="tara gallagher" w:date="2021-12-31T16:05:00Z">
        <w:r w:rsidRPr="00F27C25" w:rsidDel="00B0433F">
          <w:rPr>
            <w:rFonts w:ascii="Cambria" w:hAnsi="Cambria"/>
            <w:b/>
            <w:bCs/>
            <w:noProof/>
            <w:sz w:val="24"/>
            <w:szCs w:val="24"/>
          </w:rPr>
          <w:drawing>
            <wp:inline distT="0" distB="0" distL="0" distR="0" wp14:anchorId="4E1095D4" wp14:editId="0B4EE00B">
              <wp:extent cx="5599874" cy="372427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4.eps"/>
                      <pic:cNvPicPr/>
                    </pic:nvPicPr>
                    <pic:blipFill>
                      <a:blip r:embed="rId14">
                        <a:extLst>
                          <a:ext uri="{28A0092B-C50C-407E-A947-70E740481C1C}">
                            <a14:useLocalDpi xmlns:a14="http://schemas.microsoft.com/office/drawing/2010/main"/>
                          </a:ext>
                        </a:extLst>
                      </a:blip>
                      <a:stretch>
                        <a:fillRect/>
                      </a:stretch>
                    </pic:blipFill>
                    <pic:spPr>
                      <a:xfrm>
                        <a:off x="0" y="0"/>
                        <a:ext cx="5600318" cy="3724570"/>
                      </a:xfrm>
                      <a:prstGeom prst="rect">
                        <a:avLst/>
                      </a:prstGeom>
                    </pic:spPr>
                  </pic:pic>
                </a:graphicData>
              </a:graphic>
            </wp:inline>
          </w:drawing>
        </w:r>
      </w:del>
    </w:p>
    <w:p w14:paraId="58AF456C" w14:textId="1C48D93B" w:rsidR="00F27C25" w:rsidRPr="00F27C25" w:rsidDel="00B0433F" w:rsidRDefault="00F27C25" w:rsidP="00F27C25">
      <w:pPr>
        <w:rPr>
          <w:del w:id="490" w:author="tara gallagher" w:date="2021-12-31T16:05:00Z"/>
          <w:rFonts w:ascii="Cambria" w:hAnsi="Cambria"/>
          <w:b/>
          <w:bCs/>
          <w:sz w:val="24"/>
          <w:szCs w:val="24"/>
        </w:rPr>
      </w:pPr>
    </w:p>
    <w:p w14:paraId="57071E45" w14:textId="21B24A44" w:rsidR="00F27C25" w:rsidRPr="00F27C25" w:rsidDel="00B0433F" w:rsidRDefault="00F27C25" w:rsidP="00F27C25">
      <w:pPr>
        <w:rPr>
          <w:del w:id="491" w:author="tara gallagher" w:date="2021-12-31T16:05:00Z"/>
          <w:rFonts w:ascii="Cambria" w:hAnsi="Cambria"/>
          <w:sz w:val="24"/>
          <w:szCs w:val="24"/>
        </w:rPr>
      </w:pPr>
      <w:del w:id="492" w:author="tara gallagher" w:date="2021-12-31T16:05:00Z">
        <w:r w:rsidRPr="00F27C25" w:rsidDel="00B0433F">
          <w:rPr>
            <w:rFonts w:ascii="Cambria" w:hAnsi="Cambria"/>
            <w:b/>
            <w:bCs/>
            <w:sz w:val="24"/>
            <w:szCs w:val="24"/>
          </w:rPr>
          <w:delText>Figure 3.</w:delText>
        </w:r>
        <w:r w:rsidR="00BD12E2" w:rsidDel="00B0433F">
          <w:rPr>
            <w:rFonts w:ascii="Cambria" w:hAnsi="Cambria"/>
            <w:b/>
            <w:bCs/>
            <w:sz w:val="24"/>
            <w:szCs w:val="24"/>
          </w:rPr>
          <w:delText>5</w:delText>
        </w:r>
        <w:r w:rsidRPr="00F27C25" w:rsidDel="00B0433F">
          <w:rPr>
            <w:rFonts w:ascii="Cambria" w:hAnsi="Cambria"/>
            <w:b/>
            <w:bCs/>
            <w:sz w:val="24"/>
            <w:szCs w:val="24"/>
          </w:rPr>
          <w:delText xml:space="preserve">. (A) </w:delText>
        </w:r>
        <w:r w:rsidRPr="00F27C25" w:rsidDel="00B0433F">
          <w:rPr>
            <w:rFonts w:ascii="Cambria" w:hAnsi="Cambria"/>
            <w:sz w:val="24"/>
            <w:szCs w:val="24"/>
          </w:rPr>
          <w:delText>The spectral and fluorescence lifetime fractional contribution predictions do not correlate for M9 succinate cultures (r=-0.22, df = 30, p-value = 0.2) and moderately correlate</w:delText>
        </w:r>
      </w:del>
      <w:ins w:id="493" w:author="Heather Maughan" w:date="2020-09-03T14:43:00Z">
        <w:del w:id="494" w:author="tara gallagher" w:date="2021-12-31T16:05:00Z">
          <w:r w:rsidR="00B50F59" w:rsidDel="00B0433F">
            <w:rPr>
              <w:rFonts w:ascii="Cambria" w:hAnsi="Cambria"/>
              <w:sz w:val="24"/>
              <w:szCs w:val="24"/>
            </w:rPr>
            <w:delText>d</w:delText>
          </w:r>
        </w:del>
      </w:ins>
      <w:del w:id="495" w:author="tara gallagher" w:date="2021-12-31T16:05:00Z">
        <w:r w:rsidRPr="00F27C25" w:rsidDel="00B0433F">
          <w:rPr>
            <w:rFonts w:ascii="Cambria" w:hAnsi="Cambria"/>
            <w:sz w:val="24"/>
            <w:szCs w:val="24"/>
          </w:rPr>
          <w:delText xml:space="preserve"> (r=0.6, df = 30, p-value &lt; 0.05) for artificial sputum medium cultures. (</w:delText>
        </w:r>
        <w:r w:rsidRPr="00F27C25" w:rsidDel="00B0433F">
          <w:rPr>
            <w:rFonts w:ascii="Cambria" w:hAnsi="Cambria"/>
            <w:b/>
            <w:bCs/>
            <w:sz w:val="24"/>
            <w:szCs w:val="24"/>
          </w:rPr>
          <w:delText>B</w:delText>
        </w:r>
        <w:r w:rsidRPr="00F27C25" w:rsidDel="00B0433F">
          <w:rPr>
            <w:rFonts w:ascii="Cambria" w:hAnsi="Cambria"/>
            <w:sz w:val="24"/>
            <w:szCs w:val="24"/>
          </w:rPr>
          <w:delText>) In cultures with high pyocyanin production (WT and WT hypoxic in ASM), the lifetime and spectral predicted fractional contributions of pyocyanin were similar.</w:delText>
        </w:r>
      </w:del>
    </w:p>
    <w:p w14:paraId="47211555" w14:textId="28D6EAF7" w:rsidR="00F27C25" w:rsidRPr="00F27C25" w:rsidDel="00B0433F" w:rsidRDefault="00F27C25" w:rsidP="00F27C25">
      <w:pPr>
        <w:rPr>
          <w:del w:id="496" w:author="tara gallagher" w:date="2021-12-31T16:05:00Z"/>
          <w:rFonts w:ascii="Cambria" w:hAnsi="Cambria"/>
          <w:sz w:val="24"/>
          <w:szCs w:val="24"/>
        </w:rPr>
      </w:pPr>
      <w:del w:id="497" w:author="tara gallagher" w:date="2021-12-31T16:05:00Z">
        <w:r w:rsidRPr="00F27C25" w:rsidDel="00B0433F">
          <w:rPr>
            <w:rFonts w:ascii="Cambria" w:hAnsi="Cambria"/>
            <w:sz w:val="24"/>
            <w:szCs w:val="24"/>
          </w:rPr>
          <w:br w:type="page"/>
        </w:r>
      </w:del>
    </w:p>
    <w:p w14:paraId="4E32D931" w14:textId="20FB8B0A" w:rsidR="006244C2" w:rsidDel="00B0433F" w:rsidRDefault="00F27C25" w:rsidP="006244C2">
      <w:pPr>
        <w:jc w:val="center"/>
        <w:rPr>
          <w:del w:id="498" w:author="tara gallagher" w:date="2021-12-31T16:05:00Z"/>
          <w:rFonts w:ascii="Cambria" w:hAnsi="Cambria"/>
          <w:b/>
          <w:sz w:val="24"/>
          <w:szCs w:val="24"/>
        </w:rPr>
      </w:pPr>
      <w:del w:id="499" w:author="tara gallagher" w:date="2021-12-31T16:05:00Z">
        <w:r w:rsidRPr="00F27C25" w:rsidDel="00B0433F">
          <w:rPr>
            <w:rFonts w:ascii="Cambria" w:hAnsi="Cambria"/>
            <w:noProof/>
            <w:sz w:val="24"/>
            <w:szCs w:val="24"/>
          </w:rPr>
          <w:drawing>
            <wp:inline distT="0" distB="0" distL="0" distR="0" wp14:anchorId="50190C7E" wp14:editId="4A890345">
              <wp:extent cx="5850890" cy="650998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5.eps"/>
                      <pic:cNvPicPr/>
                    </pic:nvPicPr>
                    <pic:blipFill rotWithShape="1">
                      <a:blip r:embed="rId15" cstate="screen">
                        <a:extLst>
                          <a:ext uri="{28A0092B-C50C-407E-A947-70E740481C1C}">
                            <a14:useLocalDpi xmlns:a14="http://schemas.microsoft.com/office/drawing/2010/main"/>
                          </a:ext>
                        </a:extLst>
                      </a:blip>
                      <a:srcRect l="31742" t="1" r="-1" b="34512"/>
                      <a:stretch/>
                    </pic:blipFill>
                    <pic:spPr bwMode="auto">
                      <a:xfrm>
                        <a:off x="0" y="0"/>
                        <a:ext cx="5854775" cy="6514305"/>
                      </a:xfrm>
                      <a:prstGeom prst="rect">
                        <a:avLst/>
                      </a:prstGeom>
                      <a:ln>
                        <a:noFill/>
                      </a:ln>
                      <a:extLst>
                        <a:ext uri="{53640926-AAD7-44D8-BBD7-CCE9431645EC}">
                          <a14:shadowObscured xmlns:a14="http://schemas.microsoft.com/office/drawing/2010/main"/>
                        </a:ext>
                      </a:extLst>
                    </pic:spPr>
                  </pic:pic>
                </a:graphicData>
              </a:graphic>
            </wp:inline>
          </w:drawing>
        </w:r>
      </w:del>
    </w:p>
    <w:p w14:paraId="300A2154" w14:textId="26766EC3" w:rsidR="00F27C25" w:rsidRPr="00F27C25" w:rsidDel="00B0433F" w:rsidRDefault="00F27C25" w:rsidP="006244C2">
      <w:pPr>
        <w:rPr>
          <w:del w:id="500" w:author="tara gallagher" w:date="2021-12-31T16:05:00Z"/>
          <w:rFonts w:ascii="Cambria" w:hAnsi="Cambria"/>
          <w:sz w:val="24"/>
          <w:szCs w:val="24"/>
        </w:rPr>
      </w:pPr>
      <w:del w:id="501" w:author="tara gallagher" w:date="2021-12-31T16:05:00Z">
        <w:r w:rsidRPr="00F27C25" w:rsidDel="00B0433F">
          <w:rPr>
            <w:rFonts w:ascii="Cambria" w:hAnsi="Cambria"/>
            <w:b/>
            <w:sz w:val="24"/>
            <w:szCs w:val="24"/>
          </w:rPr>
          <w:delText>Figure 3.</w:delText>
        </w:r>
        <w:r w:rsidR="00BD12E2" w:rsidDel="00B0433F">
          <w:rPr>
            <w:rFonts w:ascii="Cambria" w:hAnsi="Cambria"/>
            <w:b/>
            <w:sz w:val="24"/>
            <w:szCs w:val="24"/>
          </w:rPr>
          <w:delText>6</w:delText>
        </w:r>
        <w:r w:rsidRPr="00F27C25" w:rsidDel="00B0433F">
          <w:rPr>
            <w:rFonts w:ascii="Cambria" w:hAnsi="Cambria"/>
            <w:sz w:val="24"/>
            <w:szCs w:val="24"/>
          </w:rPr>
          <w:delText xml:space="preserve">. Example of </w:delText>
        </w:r>
        <w:r w:rsidR="007C5C3F" w:rsidDel="00B0433F">
          <w:rPr>
            <w:rFonts w:ascii="Cambria" w:hAnsi="Cambria"/>
            <w:sz w:val="24"/>
            <w:szCs w:val="24"/>
          </w:rPr>
          <w:delText xml:space="preserve">WT </w:delText>
        </w:r>
        <w:r w:rsidRPr="00F27C25" w:rsidDel="00B0433F">
          <w:rPr>
            <w:rFonts w:ascii="Cambria" w:hAnsi="Cambria"/>
            <w:sz w:val="24"/>
            <w:szCs w:val="24"/>
          </w:rPr>
          <w:delText>PA14 biofilm</w:delText>
        </w:r>
        <w:r w:rsidR="007C5C3F" w:rsidDel="00B0433F">
          <w:rPr>
            <w:rFonts w:ascii="Cambria" w:hAnsi="Cambria"/>
            <w:sz w:val="24"/>
            <w:szCs w:val="24"/>
          </w:rPr>
          <w:delText>s grown in ASM</w:delText>
        </w:r>
        <w:r w:rsidRPr="00F27C25" w:rsidDel="00B0433F">
          <w:rPr>
            <w:rFonts w:ascii="Cambria" w:hAnsi="Cambria"/>
            <w:sz w:val="24"/>
            <w:szCs w:val="24"/>
          </w:rPr>
          <w:delText xml:space="preserve">. Fluorescence intensity of the biofilm at different depths - surface or 0 µm to 500 µm deep (column 1). The fluorescence lifetime color map projections, where cooler colors are indicative of longer lifetimes (column 2). The predicted fractional contributions of the four fluorophores indicates high abundance of reduced pyocyanin at the surface relative to the other species. </w:delText>
        </w:r>
        <w:r w:rsidR="008C3CAB" w:rsidDel="00B0433F">
          <w:rPr>
            <w:rFonts w:ascii="Cambria" w:hAnsi="Cambria"/>
            <w:sz w:val="24"/>
            <w:szCs w:val="24"/>
          </w:rPr>
          <w:delText>Scale bar = 20 µM.</w:delText>
        </w:r>
        <w:r w:rsidR="007C5C3F" w:rsidDel="00B0433F">
          <w:rPr>
            <w:rFonts w:ascii="Cambria" w:hAnsi="Cambria"/>
            <w:sz w:val="24"/>
            <w:szCs w:val="24"/>
          </w:rPr>
          <w:delText xml:space="preserve"> Z-stacks acquired on the DIVER with two-photon excitation of 740 nm. Emission filter: 400-500 nm.</w:delText>
        </w:r>
      </w:del>
    </w:p>
    <w:p w14:paraId="0FAD59E0" w14:textId="2883F0C7" w:rsidR="00F27C25" w:rsidRPr="00F27C25" w:rsidDel="00B0433F" w:rsidRDefault="00F27C25" w:rsidP="00F27C25">
      <w:pPr>
        <w:rPr>
          <w:del w:id="502" w:author="tara gallagher" w:date="2021-12-31T16:05:00Z"/>
          <w:rFonts w:ascii="Cambria" w:hAnsi="Cambria"/>
          <w:sz w:val="24"/>
          <w:szCs w:val="24"/>
        </w:rPr>
      </w:pPr>
    </w:p>
    <w:p w14:paraId="085DAF5C" w14:textId="68B8D623" w:rsidR="00F27C25" w:rsidRPr="00F27C25" w:rsidDel="00B0433F" w:rsidRDefault="00F27C25" w:rsidP="00F27C25">
      <w:pPr>
        <w:rPr>
          <w:del w:id="503" w:author="tara gallagher" w:date="2021-12-31T16:05:00Z"/>
          <w:rFonts w:ascii="Cambria" w:hAnsi="Cambria"/>
          <w:sz w:val="24"/>
          <w:szCs w:val="24"/>
        </w:rPr>
      </w:pPr>
    </w:p>
    <w:p w14:paraId="0D1D0CC1" w14:textId="17EA1B36" w:rsidR="00F27C25" w:rsidRPr="00F27C25" w:rsidDel="00B0433F" w:rsidRDefault="00F27C25" w:rsidP="007C5C3F">
      <w:pPr>
        <w:jc w:val="center"/>
        <w:rPr>
          <w:del w:id="504" w:author="tara gallagher" w:date="2021-12-31T16:05:00Z"/>
          <w:rFonts w:ascii="Cambria" w:hAnsi="Cambria"/>
          <w:sz w:val="24"/>
          <w:szCs w:val="24"/>
        </w:rPr>
      </w:pPr>
      <w:del w:id="505" w:author="tara gallagher" w:date="2021-12-31T16:05:00Z">
        <w:r w:rsidRPr="00F27C25" w:rsidDel="00B0433F">
          <w:rPr>
            <w:rFonts w:ascii="Cambria" w:hAnsi="Cambria"/>
            <w:noProof/>
            <w:sz w:val="24"/>
            <w:szCs w:val="24"/>
          </w:rPr>
          <w:drawing>
            <wp:inline distT="0" distB="0" distL="0" distR="0" wp14:anchorId="047A4B1A" wp14:editId="6067872E">
              <wp:extent cx="4399997" cy="620973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6.eps"/>
                      <pic:cNvPicPr/>
                    </pic:nvPicPr>
                    <pic:blipFill>
                      <a:blip r:embed="rId16">
                        <a:extLst>
                          <a:ext uri="{28A0092B-C50C-407E-A947-70E740481C1C}">
                            <a14:useLocalDpi xmlns:a14="http://schemas.microsoft.com/office/drawing/2010/main"/>
                          </a:ext>
                        </a:extLst>
                      </a:blip>
                      <a:stretch>
                        <a:fillRect/>
                      </a:stretch>
                    </pic:blipFill>
                    <pic:spPr>
                      <a:xfrm>
                        <a:off x="0" y="0"/>
                        <a:ext cx="4406880" cy="6219445"/>
                      </a:xfrm>
                      <a:prstGeom prst="rect">
                        <a:avLst/>
                      </a:prstGeom>
                    </pic:spPr>
                  </pic:pic>
                </a:graphicData>
              </a:graphic>
            </wp:inline>
          </w:drawing>
        </w:r>
      </w:del>
    </w:p>
    <w:p w14:paraId="2E7F01A9" w14:textId="470B3AB7" w:rsidR="00F27C25" w:rsidRPr="00F27C25" w:rsidDel="00B0433F" w:rsidRDefault="00F27C25" w:rsidP="00F27C25">
      <w:pPr>
        <w:rPr>
          <w:del w:id="506" w:author="tara gallagher" w:date="2021-12-31T16:05:00Z"/>
          <w:rFonts w:ascii="Cambria" w:hAnsi="Cambria"/>
          <w:sz w:val="24"/>
          <w:szCs w:val="24"/>
        </w:rPr>
      </w:pPr>
      <w:del w:id="507" w:author="tara gallagher" w:date="2021-12-31T16:05:00Z">
        <w:r w:rsidRPr="00F27C25" w:rsidDel="00B0433F">
          <w:rPr>
            <w:rFonts w:ascii="Cambria" w:hAnsi="Cambria"/>
            <w:b/>
            <w:bCs/>
            <w:sz w:val="24"/>
            <w:szCs w:val="24"/>
          </w:rPr>
          <w:delText>Figure 3.</w:delText>
        </w:r>
        <w:r w:rsidR="00BD12E2" w:rsidDel="00B0433F">
          <w:rPr>
            <w:rFonts w:ascii="Cambria" w:hAnsi="Cambria"/>
            <w:b/>
            <w:bCs/>
            <w:sz w:val="24"/>
            <w:szCs w:val="24"/>
          </w:rPr>
          <w:delText>7</w:delText>
        </w:r>
        <w:r w:rsidRPr="00F27C25" w:rsidDel="00B0433F">
          <w:rPr>
            <w:rFonts w:ascii="Cambria" w:hAnsi="Cambria"/>
            <w:b/>
            <w:bCs/>
            <w:sz w:val="24"/>
            <w:szCs w:val="24"/>
          </w:rPr>
          <w:delText>.</w:delText>
        </w:r>
        <w:r w:rsidRPr="00F27C25" w:rsidDel="00B0433F">
          <w:rPr>
            <w:rFonts w:ascii="Cambria" w:hAnsi="Cambria"/>
            <w:sz w:val="24"/>
            <w:szCs w:val="24"/>
          </w:rPr>
          <w:delText xml:space="preserve"> (</w:delText>
        </w:r>
        <w:r w:rsidRPr="00F27C25" w:rsidDel="00B0433F">
          <w:rPr>
            <w:rFonts w:ascii="Cambria" w:hAnsi="Cambria"/>
            <w:b/>
            <w:bCs/>
            <w:sz w:val="24"/>
            <w:szCs w:val="24"/>
          </w:rPr>
          <w:delText>A</w:delText>
        </w:r>
        <w:r w:rsidRPr="00F27C25" w:rsidDel="00B0433F">
          <w:rPr>
            <w:rFonts w:ascii="Cambria" w:hAnsi="Cambria"/>
            <w:sz w:val="24"/>
            <w:szCs w:val="24"/>
          </w:rPr>
          <w:delText xml:space="preserve">) Fluorescence lifetime phasor of </w:delText>
        </w:r>
        <w:r w:rsidR="007C5C3F" w:rsidDel="00B0433F">
          <w:rPr>
            <w:rFonts w:ascii="Cambria" w:hAnsi="Cambria"/>
            <w:sz w:val="24"/>
            <w:szCs w:val="24"/>
          </w:rPr>
          <w:delText xml:space="preserve">WT </w:delText>
        </w:r>
        <w:r w:rsidRPr="00F27C25" w:rsidDel="00B0433F">
          <w:rPr>
            <w:rFonts w:ascii="Cambria" w:hAnsi="Cambria"/>
            <w:sz w:val="24"/>
            <w:szCs w:val="24"/>
          </w:rPr>
          <w:delText xml:space="preserve">PA14 biofilms </w:delText>
        </w:r>
        <w:r w:rsidR="007C5C3F" w:rsidDel="00B0433F">
          <w:rPr>
            <w:rFonts w:ascii="Cambria" w:hAnsi="Cambria"/>
            <w:sz w:val="24"/>
            <w:szCs w:val="24"/>
          </w:rPr>
          <w:delText xml:space="preserve">grown </w:delText>
        </w:r>
        <w:r w:rsidRPr="00F27C25" w:rsidDel="00B0433F">
          <w:rPr>
            <w:rFonts w:ascii="Cambria" w:hAnsi="Cambria"/>
            <w:sz w:val="24"/>
            <w:szCs w:val="24"/>
          </w:rPr>
          <w:delText xml:space="preserve">in </w:delText>
        </w:r>
        <w:r w:rsidR="007C5C3F" w:rsidDel="00B0433F">
          <w:rPr>
            <w:rFonts w:ascii="Cambria" w:hAnsi="Cambria"/>
            <w:sz w:val="24"/>
            <w:szCs w:val="24"/>
          </w:rPr>
          <w:delText>ASM</w:delText>
        </w:r>
        <w:r w:rsidRPr="00F27C25" w:rsidDel="00B0433F">
          <w:rPr>
            <w:rFonts w:ascii="Cambria" w:hAnsi="Cambria"/>
            <w:sz w:val="24"/>
            <w:szCs w:val="24"/>
          </w:rPr>
          <w:delText xml:space="preserve"> at different depths (0=surface). </w:delText>
        </w:r>
        <w:r w:rsidR="007C5C3F" w:rsidDel="00B0433F">
          <w:rPr>
            <w:rFonts w:ascii="Cambria" w:hAnsi="Cambria"/>
            <w:sz w:val="24"/>
            <w:szCs w:val="24"/>
          </w:rPr>
          <w:delText xml:space="preserve">The individual points represent the mean G and S coordinates for a single cell or cluster, where the background intensity is masked out. All of the biofilms had bacterial growth up to 500 µM deep, with one replicate imaged down to 1 mm. </w:delText>
        </w:r>
        <w:r w:rsidRPr="00F27C25" w:rsidDel="00B0433F">
          <w:rPr>
            <w:rFonts w:ascii="Cambria" w:hAnsi="Cambria"/>
            <w:sz w:val="24"/>
            <w:szCs w:val="24"/>
          </w:rPr>
          <w:delText>(</w:delText>
        </w:r>
        <w:r w:rsidRPr="00F27C25" w:rsidDel="00B0433F">
          <w:rPr>
            <w:rFonts w:ascii="Cambria" w:hAnsi="Cambria"/>
            <w:b/>
            <w:bCs/>
            <w:sz w:val="24"/>
            <w:szCs w:val="24"/>
          </w:rPr>
          <w:delText>B</w:delText>
        </w:r>
        <w:r w:rsidRPr="00F27C25" w:rsidDel="00B0433F">
          <w:rPr>
            <w:rFonts w:ascii="Cambria" w:hAnsi="Cambria"/>
            <w:sz w:val="24"/>
            <w:szCs w:val="24"/>
          </w:rPr>
          <w:delText xml:space="preserve">) Pyocyanin fractional contributions at different depths in the biofilm. N=5 biofilm plates. </w:delText>
        </w:r>
      </w:del>
    </w:p>
    <w:p w14:paraId="596F770D" w14:textId="14D84D3C" w:rsidR="00F27C25" w:rsidRPr="00F27C25" w:rsidDel="00B0433F" w:rsidRDefault="00F27C25" w:rsidP="00F27C25">
      <w:pPr>
        <w:rPr>
          <w:del w:id="508" w:author="tara gallagher" w:date="2021-12-31T16:05:00Z"/>
          <w:rFonts w:ascii="Cambria" w:hAnsi="Cambria"/>
          <w:sz w:val="24"/>
          <w:szCs w:val="24"/>
        </w:rPr>
      </w:pPr>
    </w:p>
    <w:p w14:paraId="2C7D9ADE" w14:textId="4917A69A" w:rsidR="00F27C25" w:rsidRPr="00F27C25" w:rsidDel="00B0433F" w:rsidRDefault="00F27C25" w:rsidP="00F27C25">
      <w:pPr>
        <w:rPr>
          <w:del w:id="509" w:author="tara gallagher" w:date="2021-12-31T16:05:00Z"/>
          <w:rFonts w:ascii="Cambria" w:hAnsi="Cambria"/>
          <w:b/>
          <w:bCs/>
          <w:sz w:val="24"/>
          <w:szCs w:val="24"/>
        </w:rPr>
      </w:pPr>
    </w:p>
    <w:p w14:paraId="69AAEF38" w14:textId="27272B68" w:rsidR="00F27C25" w:rsidRPr="00F27C25" w:rsidDel="00B0433F" w:rsidRDefault="00F27C25" w:rsidP="006244C2">
      <w:pPr>
        <w:jc w:val="center"/>
        <w:rPr>
          <w:del w:id="510" w:author="tara gallagher" w:date="2021-12-31T16:05:00Z"/>
          <w:rFonts w:ascii="Cambria" w:hAnsi="Cambria"/>
          <w:b/>
          <w:bCs/>
          <w:sz w:val="24"/>
          <w:szCs w:val="24"/>
        </w:rPr>
      </w:pPr>
      <w:del w:id="511" w:author="tara gallagher" w:date="2021-12-31T16:05:00Z">
        <w:r w:rsidRPr="00F27C25" w:rsidDel="00B0433F">
          <w:rPr>
            <w:rFonts w:ascii="Cambria" w:hAnsi="Cambria"/>
            <w:b/>
            <w:bCs/>
            <w:noProof/>
            <w:sz w:val="24"/>
            <w:szCs w:val="24"/>
          </w:rPr>
          <w:drawing>
            <wp:inline distT="0" distB="0" distL="0" distR="0" wp14:anchorId="2AA6B956" wp14:editId="53221291">
              <wp:extent cx="5830858" cy="56433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2586" cy="5645022"/>
                      </a:xfrm>
                      <a:prstGeom prst="rect">
                        <a:avLst/>
                      </a:prstGeom>
                    </pic:spPr>
                  </pic:pic>
                </a:graphicData>
              </a:graphic>
            </wp:inline>
          </w:drawing>
        </w:r>
      </w:del>
    </w:p>
    <w:p w14:paraId="5DA81680" w14:textId="24B8F61F" w:rsidR="00F27C25" w:rsidRPr="00F27C25" w:rsidDel="00B0433F" w:rsidRDefault="00F27C25" w:rsidP="00F27C25">
      <w:pPr>
        <w:rPr>
          <w:del w:id="512" w:author="tara gallagher" w:date="2021-12-31T16:05:00Z"/>
          <w:rFonts w:ascii="Cambria" w:hAnsi="Cambria"/>
          <w:b/>
          <w:bCs/>
          <w:sz w:val="24"/>
          <w:szCs w:val="24"/>
        </w:rPr>
      </w:pPr>
    </w:p>
    <w:p w14:paraId="14742091" w14:textId="282A42B3" w:rsidR="00F27C25" w:rsidRPr="00F27C25" w:rsidDel="00B0433F" w:rsidRDefault="00F27C25" w:rsidP="00F27C25">
      <w:pPr>
        <w:rPr>
          <w:del w:id="513" w:author="tara gallagher" w:date="2021-12-31T16:05:00Z"/>
          <w:rFonts w:ascii="Cambria" w:hAnsi="Cambria"/>
          <w:sz w:val="24"/>
          <w:szCs w:val="24"/>
        </w:rPr>
      </w:pPr>
      <w:del w:id="514" w:author="tara gallagher" w:date="2021-12-31T16:05:00Z">
        <w:r w:rsidRPr="00F27C25" w:rsidDel="00B0433F">
          <w:rPr>
            <w:rFonts w:ascii="Cambria" w:hAnsi="Cambria"/>
            <w:b/>
            <w:bCs/>
            <w:sz w:val="24"/>
            <w:szCs w:val="24"/>
          </w:rPr>
          <w:delText>Fig. S3.1</w:delText>
        </w:r>
        <w:r w:rsidRPr="00F27C25" w:rsidDel="00B0433F">
          <w:rPr>
            <w:rFonts w:ascii="Cambria" w:hAnsi="Cambria"/>
            <w:sz w:val="24"/>
            <w:szCs w:val="24"/>
          </w:rPr>
          <w:delText xml:space="preserve"> (</w:delText>
        </w:r>
        <w:r w:rsidRPr="00F27C25" w:rsidDel="00B0433F">
          <w:rPr>
            <w:rFonts w:ascii="Cambria" w:hAnsi="Cambria"/>
            <w:b/>
            <w:bCs/>
            <w:sz w:val="24"/>
            <w:szCs w:val="24"/>
          </w:rPr>
          <w:delText>A</w:delText>
        </w:r>
        <w:r w:rsidRPr="00F27C25" w:rsidDel="00B0433F">
          <w:rPr>
            <w:rFonts w:ascii="Cambria" w:hAnsi="Cambria"/>
            <w:sz w:val="24"/>
            <w:szCs w:val="24"/>
          </w:rPr>
          <w:delText xml:space="preserve">) Two-photon emission spectra, normalized by the max peak intensity, of some of the fluorescent metabolites produced by </w:delText>
        </w:r>
        <w:r w:rsidRPr="00F27C25" w:rsidDel="00B0433F">
          <w:rPr>
            <w:rFonts w:ascii="Cambria" w:hAnsi="Cambria"/>
            <w:i/>
            <w:iCs/>
            <w:sz w:val="24"/>
            <w:szCs w:val="24"/>
          </w:rPr>
          <w:delText>P. aeruginosa</w:delText>
        </w:r>
        <w:r w:rsidRPr="00F27C25" w:rsidDel="00B0433F">
          <w:rPr>
            <w:rFonts w:ascii="Cambria" w:hAnsi="Cambria"/>
            <w:sz w:val="24"/>
            <w:szCs w:val="24"/>
          </w:rPr>
          <w:delText xml:space="preserve">. </w:delText>
        </w:r>
        <w:r w:rsidR="007C5C3F" w:rsidDel="00B0433F">
          <w:rPr>
            <w:rFonts w:ascii="Cambria" w:hAnsi="Cambria"/>
            <w:sz w:val="24"/>
            <w:szCs w:val="24"/>
          </w:rPr>
          <w:delText xml:space="preserve">The Zeiss LSM-880 FLIM emission filter is shaded in gray. The DIVER FLIM emission filter is wider: 400-500 nm. </w:delText>
        </w:r>
        <w:r w:rsidRPr="00F27C25" w:rsidDel="00B0433F">
          <w:rPr>
            <w:rFonts w:ascii="Cambria" w:hAnsi="Cambria"/>
            <w:sz w:val="24"/>
            <w:szCs w:val="24"/>
          </w:rPr>
          <w:delText>(</w:delText>
        </w:r>
        <w:r w:rsidRPr="00F27C25" w:rsidDel="00B0433F">
          <w:rPr>
            <w:rFonts w:ascii="Cambria" w:hAnsi="Cambria"/>
            <w:b/>
            <w:bCs/>
            <w:sz w:val="24"/>
            <w:szCs w:val="24"/>
          </w:rPr>
          <w:delText>B</w:delText>
        </w:r>
        <w:r w:rsidRPr="00F27C25" w:rsidDel="00B0433F">
          <w:rPr>
            <w:rFonts w:ascii="Cambria" w:hAnsi="Cambria"/>
            <w:sz w:val="24"/>
            <w:szCs w:val="24"/>
          </w:rPr>
          <w:delText xml:space="preserve">) Emission spectrum of chemically reduced 1-hydroxy-phenazine and pyocyanin (0.5 mM of phenazine with 5 mM of reducing agent). </w:delText>
        </w:r>
        <w:r w:rsidRPr="00F27C25" w:rsidDel="00B0433F">
          <w:rPr>
            <w:rFonts w:ascii="Cambria" w:hAnsi="Cambria"/>
            <w:b/>
            <w:bCs/>
            <w:sz w:val="24"/>
            <w:szCs w:val="24"/>
          </w:rPr>
          <w:delText xml:space="preserve">(C) </w:delText>
        </w:r>
        <w:r w:rsidRPr="00F27C25" w:rsidDel="00B0433F">
          <w:rPr>
            <w:rFonts w:ascii="Cambria" w:hAnsi="Cambria"/>
            <w:sz w:val="24"/>
            <w:szCs w:val="24"/>
          </w:rPr>
          <w:delText>Emission spectra of reduced pyocyanin (0.5 mM pyocyanin with 0.5 mM TCEP), oxidized pyocyanin (0.5 mM), and background from buffer (TCEP). Oxidized pyocyanin had negligible fluorescent with two-photon excitation at 740 nm.</w:delText>
        </w:r>
      </w:del>
    </w:p>
    <w:p w14:paraId="46121C03" w14:textId="784D9674" w:rsidR="00F27C25" w:rsidRPr="00F27C25" w:rsidDel="00B0433F" w:rsidRDefault="00F27C25" w:rsidP="00F27C25">
      <w:pPr>
        <w:rPr>
          <w:del w:id="515" w:author="tara gallagher" w:date="2021-12-31T16:05:00Z"/>
          <w:rFonts w:ascii="Cambria" w:hAnsi="Cambria"/>
          <w:sz w:val="24"/>
          <w:szCs w:val="24"/>
        </w:rPr>
      </w:pPr>
    </w:p>
    <w:p w14:paraId="3FC987EA" w14:textId="5391E0A4" w:rsidR="00F27C25" w:rsidRPr="00F27C25" w:rsidDel="00B0433F" w:rsidRDefault="00F27C25" w:rsidP="00F27C25">
      <w:pPr>
        <w:spacing w:line="240" w:lineRule="auto"/>
        <w:rPr>
          <w:del w:id="516" w:author="tara gallagher" w:date="2021-12-31T16:05:00Z"/>
          <w:rFonts w:ascii="Cambria" w:eastAsia="Times New Roman" w:hAnsi="Cambria" w:cs="Times New Roman"/>
          <w:sz w:val="24"/>
          <w:szCs w:val="24"/>
        </w:rPr>
      </w:pPr>
    </w:p>
    <w:p w14:paraId="316FFA45" w14:textId="1E63E133" w:rsidR="00F27C25" w:rsidRPr="00F27C25" w:rsidDel="00B0433F" w:rsidRDefault="00F27C25" w:rsidP="00F27C25">
      <w:pPr>
        <w:rPr>
          <w:del w:id="517" w:author="tara gallagher" w:date="2021-12-31T16:05:00Z"/>
          <w:rFonts w:ascii="Cambria" w:hAnsi="Cambria"/>
          <w:sz w:val="24"/>
          <w:szCs w:val="24"/>
        </w:rPr>
      </w:pPr>
    </w:p>
    <w:p w14:paraId="2FE0EFE0" w14:textId="1608EA91" w:rsidR="00F27C25" w:rsidRPr="00F27C25" w:rsidDel="00B0433F" w:rsidRDefault="00F27C25" w:rsidP="007C5C3F">
      <w:pPr>
        <w:jc w:val="center"/>
        <w:rPr>
          <w:del w:id="518" w:author="tara gallagher" w:date="2021-12-31T16:05:00Z"/>
          <w:rFonts w:ascii="Cambria" w:hAnsi="Cambria"/>
          <w:sz w:val="24"/>
          <w:szCs w:val="24"/>
        </w:rPr>
      </w:pPr>
      <w:del w:id="519" w:author="tara gallagher" w:date="2021-12-31T16:05:00Z">
        <w:r w:rsidRPr="00F27C25" w:rsidDel="00B0433F">
          <w:rPr>
            <w:rFonts w:ascii="Cambria" w:hAnsi="Cambria"/>
            <w:noProof/>
            <w:sz w:val="24"/>
            <w:szCs w:val="24"/>
          </w:rPr>
          <w:drawing>
            <wp:inline distT="0" distB="0" distL="0" distR="0" wp14:anchorId="5EDA2DF9" wp14:editId="761B90AE">
              <wp:extent cx="5027494" cy="600291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S2.eps"/>
                      <pic:cNvPicPr/>
                    </pic:nvPicPr>
                    <pic:blipFill>
                      <a:blip r:embed="rId18">
                        <a:extLst>
                          <a:ext uri="{28A0092B-C50C-407E-A947-70E740481C1C}">
                            <a14:useLocalDpi xmlns:a14="http://schemas.microsoft.com/office/drawing/2010/main"/>
                          </a:ext>
                        </a:extLst>
                      </a:blip>
                      <a:stretch>
                        <a:fillRect/>
                      </a:stretch>
                    </pic:blipFill>
                    <pic:spPr>
                      <a:xfrm>
                        <a:off x="0" y="0"/>
                        <a:ext cx="5042684" cy="6021052"/>
                      </a:xfrm>
                      <a:prstGeom prst="rect">
                        <a:avLst/>
                      </a:prstGeom>
                    </pic:spPr>
                  </pic:pic>
                </a:graphicData>
              </a:graphic>
            </wp:inline>
          </w:drawing>
        </w:r>
      </w:del>
    </w:p>
    <w:p w14:paraId="635F30CD" w14:textId="2063BE63" w:rsidR="00F27C25" w:rsidRPr="00F27C25" w:rsidDel="00B0433F" w:rsidRDefault="00F27C25" w:rsidP="00F27C25">
      <w:pPr>
        <w:rPr>
          <w:del w:id="520" w:author="tara gallagher" w:date="2021-12-31T16:05:00Z"/>
          <w:rFonts w:ascii="Cambria" w:hAnsi="Cambria"/>
          <w:sz w:val="24"/>
          <w:szCs w:val="24"/>
        </w:rPr>
      </w:pPr>
      <w:del w:id="521" w:author="tara gallagher" w:date="2021-12-31T16:05:00Z">
        <w:r w:rsidRPr="00F27C25" w:rsidDel="00B0433F">
          <w:rPr>
            <w:rFonts w:ascii="Cambria" w:hAnsi="Cambria"/>
            <w:b/>
            <w:bCs/>
            <w:sz w:val="24"/>
            <w:szCs w:val="24"/>
          </w:rPr>
          <w:delText>Fig. S3.2 (A)</w:delText>
        </w:r>
        <w:r w:rsidRPr="00F27C25" w:rsidDel="00B0433F">
          <w:rPr>
            <w:rFonts w:ascii="Cambria" w:hAnsi="Cambria"/>
            <w:sz w:val="24"/>
            <w:szCs w:val="24"/>
          </w:rPr>
          <w:delText xml:space="preserve"> The emission spectra of pyocyanin shifts to the right with higher concentrations of reducing agent (TCEP). The samples were prepared in a 96-well plate with 0.5 mM of pyocyanin and titrations of TCEP in an anaerobic chamber. The spectra were acquired using 1-photon fluorescence excitation (370 nm) on a fluorometer. </w:delText>
        </w:r>
        <w:r w:rsidRPr="00F27C25" w:rsidDel="00B0433F">
          <w:rPr>
            <w:rFonts w:ascii="Cambria" w:hAnsi="Cambria"/>
            <w:b/>
            <w:bCs/>
            <w:sz w:val="24"/>
            <w:szCs w:val="24"/>
          </w:rPr>
          <w:delText>(B)</w:delText>
        </w:r>
        <w:r w:rsidRPr="00F27C25" w:rsidDel="00B0433F">
          <w:rPr>
            <w:rFonts w:ascii="Cambria" w:hAnsi="Cambria"/>
            <w:sz w:val="24"/>
            <w:szCs w:val="24"/>
          </w:rPr>
          <w:delText xml:space="preserve"> The FLIM phasor position of pyocyanin (0.5 mM) varies with different concentrations of TCEP reducing agent. </w:delText>
        </w:r>
        <w:r w:rsidRPr="00F27C25" w:rsidDel="00B0433F">
          <w:rPr>
            <w:rFonts w:ascii="Cambria" w:hAnsi="Cambria"/>
            <w:b/>
            <w:bCs/>
            <w:sz w:val="24"/>
            <w:szCs w:val="24"/>
          </w:rPr>
          <w:delText xml:space="preserve">(C) </w:delText>
        </w:r>
        <w:r w:rsidRPr="00F27C25" w:rsidDel="00B0433F">
          <w:rPr>
            <w:rFonts w:ascii="Cambria" w:hAnsi="Cambria"/>
            <w:sz w:val="24"/>
            <w:szCs w:val="24"/>
          </w:rPr>
          <w:delText>FLIM phasor positions of electrochemically-reduced pyocyanin (0.821 mM) compared to 1 mM TCEP reduced pyocyanin (0.5 mM). FLIM data in B and C were acquired with 2-photon fluorescence excitation at 740 nm and an emission filter of 442/46 nm</w:delText>
        </w:r>
        <w:r w:rsidR="007C5C3F" w:rsidDel="00B0433F">
          <w:rPr>
            <w:rFonts w:ascii="Cambria" w:hAnsi="Cambria"/>
            <w:sz w:val="24"/>
            <w:szCs w:val="24"/>
          </w:rPr>
          <w:delText xml:space="preserve"> on the LSM 880.</w:delText>
        </w:r>
      </w:del>
    </w:p>
    <w:p w14:paraId="55E00CCD" w14:textId="2A042692" w:rsidR="006244C2" w:rsidDel="00B0433F" w:rsidRDefault="006244C2">
      <w:pPr>
        <w:rPr>
          <w:del w:id="522" w:author="tara gallagher" w:date="2021-12-31T16:05:00Z"/>
          <w:rFonts w:ascii="Cambria" w:hAnsi="Cambria"/>
          <w:sz w:val="24"/>
          <w:szCs w:val="24"/>
        </w:rPr>
      </w:pPr>
      <w:del w:id="523" w:author="tara gallagher" w:date="2021-12-31T16:05:00Z">
        <w:r w:rsidDel="00B0433F">
          <w:rPr>
            <w:rFonts w:ascii="Cambria" w:hAnsi="Cambria"/>
            <w:sz w:val="24"/>
            <w:szCs w:val="24"/>
          </w:rPr>
          <w:br w:type="page"/>
        </w:r>
      </w:del>
    </w:p>
    <w:p w14:paraId="49FDAC4A" w14:textId="7C486ECD" w:rsidR="00F27C25" w:rsidRPr="00F27C25" w:rsidDel="00B0433F" w:rsidRDefault="00F27C25" w:rsidP="00F27C25">
      <w:pPr>
        <w:rPr>
          <w:del w:id="524" w:author="tara gallagher" w:date="2021-12-31T16:05:00Z"/>
          <w:rFonts w:ascii="Cambria" w:hAnsi="Cambria"/>
          <w:sz w:val="24"/>
          <w:szCs w:val="24"/>
        </w:rPr>
      </w:pPr>
    </w:p>
    <w:p w14:paraId="0F57F6A2" w14:textId="63A279D5" w:rsidR="00F27C25" w:rsidRPr="00F27C25" w:rsidDel="00B0433F" w:rsidRDefault="00F27C25" w:rsidP="006244C2">
      <w:pPr>
        <w:jc w:val="center"/>
        <w:rPr>
          <w:del w:id="525" w:author="tara gallagher" w:date="2021-12-31T16:05:00Z"/>
          <w:rFonts w:ascii="Cambria" w:eastAsia="Times New Roman" w:hAnsi="Cambria" w:cs="Times New Roman"/>
          <w:sz w:val="24"/>
          <w:szCs w:val="24"/>
        </w:rPr>
      </w:pPr>
      <w:del w:id="526" w:author="tara gallagher" w:date="2021-12-31T16:05:00Z">
        <w:r w:rsidRPr="00F27C25" w:rsidDel="00B0433F">
          <w:rPr>
            <w:rFonts w:ascii="Cambria" w:eastAsia="Times New Roman" w:hAnsi="Cambria" w:cs="Times New Roman"/>
            <w:noProof/>
            <w:sz w:val="24"/>
            <w:szCs w:val="24"/>
          </w:rPr>
          <w:drawing>
            <wp:inline distT="0" distB="0" distL="0" distR="0" wp14:anchorId="110AAA24" wp14:editId="612DF2D4">
              <wp:extent cx="3454400" cy="1495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screen">
                        <a:extLst>
                          <a:ext uri="{28A0092B-C50C-407E-A947-70E740481C1C}">
                            <a14:useLocalDpi xmlns:a14="http://schemas.microsoft.com/office/drawing/2010/main"/>
                          </a:ext>
                        </a:extLst>
                      </a:blip>
                      <a:srcRect t="20075" b="36026"/>
                      <a:stretch/>
                    </pic:blipFill>
                    <pic:spPr bwMode="auto">
                      <a:xfrm>
                        <a:off x="0" y="0"/>
                        <a:ext cx="3467911" cy="1501696"/>
                      </a:xfrm>
                      <a:prstGeom prst="rect">
                        <a:avLst/>
                      </a:prstGeom>
                      <a:ln>
                        <a:noFill/>
                      </a:ln>
                      <a:extLst>
                        <a:ext uri="{53640926-AAD7-44D8-BBD7-CCE9431645EC}">
                          <a14:shadowObscured xmlns:a14="http://schemas.microsoft.com/office/drawing/2010/main"/>
                        </a:ext>
                      </a:extLst>
                    </pic:spPr>
                  </pic:pic>
                </a:graphicData>
              </a:graphic>
            </wp:inline>
          </w:drawing>
        </w:r>
      </w:del>
    </w:p>
    <w:p w14:paraId="3C9D5661" w14:textId="578C099F" w:rsidR="00F27C25" w:rsidDel="00B0433F" w:rsidRDefault="00F27C25" w:rsidP="00F27C25">
      <w:pPr>
        <w:spacing w:line="240" w:lineRule="auto"/>
        <w:rPr>
          <w:del w:id="527" w:author="tara gallagher" w:date="2021-12-31T16:05:00Z"/>
          <w:rFonts w:ascii="Cambria" w:eastAsia="Times New Roman" w:hAnsi="Cambria" w:cs="Times New Roman"/>
          <w:sz w:val="24"/>
          <w:szCs w:val="24"/>
        </w:rPr>
      </w:pPr>
      <w:del w:id="528" w:author="tara gallagher" w:date="2021-12-31T16:05:00Z">
        <w:r w:rsidRPr="00F27C25" w:rsidDel="00B0433F">
          <w:rPr>
            <w:rFonts w:ascii="Cambria" w:eastAsia="Times New Roman" w:hAnsi="Cambria" w:cs="Times New Roman"/>
            <w:b/>
            <w:bCs/>
            <w:sz w:val="24"/>
            <w:szCs w:val="24"/>
          </w:rPr>
          <w:delText>Fig. S3.3.</w:delText>
        </w:r>
        <w:r w:rsidRPr="00F27C25" w:rsidDel="00B0433F">
          <w:rPr>
            <w:rFonts w:ascii="Cambria" w:eastAsia="Times New Roman" w:hAnsi="Cambria" w:cs="Times New Roman"/>
            <w:sz w:val="24"/>
            <w:szCs w:val="24"/>
          </w:rPr>
          <w:delText xml:space="preserve"> The fluorescence lifetime of </w:delText>
        </w:r>
        <w:r w:rsidRPr="00F27C25" w:rsidDel="00B0433F">
          <w:rPr>
            <w:rFonts w:ascii="Cambria" w:eastAsia="Times New Roman" w:hAnsi="Cambria" w:cs="Times New Roman"/>
            <w:i/>
            <w:iCs/>
            <w:sz w:val="24"/>
            <w:szCs w:val="24"/>
          </w:rPr>
          <w:delText xml:space="preserve">P. aeruginosa </w:delText>
        </w:r>
        <w:r w:rsidRPr="00F27C25" w:rsidDel="00B0433F">
          <w:rPr>
            <w:rFonts w:ascii="Cambria" w:eastAsia="Times New Roman" w:hAnsi="Cambria" w:cs="Times New Roman"/>
            <w:sz w:val="24"/>
            <w:szCs w:val="24"/>
          </w:rPr>
          <w:delText>grown in aerobic M9 glucose for 24h</w:delText>
        </w:r>
        <w:r w:rsidR="00AE0AA5" w:rsidDel="00B0433F">
          <w:rPr>
            <w:rFonts w:ascii="Cambria" w:eastAsia="Times New Roman" w:hAnsi="Cambria" w:cs="Times New Roman"/>
            <w:sz w:val="24"/>
            <w:szCs w:val="24"/>
          </w:rPr>
          <w:delText>, acquired on the DIVER with two-photon fluoresce excitation at 740 nm and an emission filter of 400-500 nm.</w:delText>
        </w:r>
      </w:del>
    </w:p>
    <w:p w14:paraId="464C27C0" w14:textId="77777777" w:rsidR="00E31B30" w:rsidRDefault="00E31B30" w:rsidP="00F27C25">
      <w:pPr>
        <w:spacing w:line="240" w:lineRule="auto"/>
        <w:rPr>
          <w:rFonts w:ascii="Cambria" w:eastAsia="Times New Roman" w:hAnsi="Cambria" w:cs="Times New Roman"/>
          <w:sz w:val="24"/>
          <w:szCs w:val="24"/>
        </w:rPr>
      </w:pPr>
    </w:p>
    <w:p w14:paraId="6B26C323" w14:textId="77777777" w:rsidR="00E31B30" w:rsidRPr="00E31B30" w:rsidRDefault="00E31B30" w:rsidP="00E31B30">
      <w:pPr>
        <w:pStyle w:val="Bibliography"/>
        <w:rPr>
          <w:rFonts w:ascii="Cambria" w:hAnsi="Cambria"/>
          <w:sz w:val="24"/>
        </w:rPr>
      </w:pPr>
      <w:r>
        <w:rPr>
          <w:rFonts w:ascii="Cambria" w:hAnsi="Cambria"/>
          <w:sz w:val="24"/>
          <w:szCs w:val="24"/>
        </w:rPr>
        <w:lastRenderedPageBreak/>
        <w:fldChar w:fldCharType="begin"/>
      </w:r>
      <w:r>
        <w:rPr>
          <w:rFonts w:ascii="Cambria" w:hAnsi="Cambria"/>
          <w:sz w:val="24"/>
          <w:szCs w:val="24"/>
        </w:rPr>
        <w:instrText xml:space="preserve"> ADDIN ZOTERO_BIBL {"uncited":[],"omitted":[],"custom":[]} CSL_BIBLIOGRAPHY </w:instrText>
      </w:r>
      <w:r>
        <w:rPr>
          <w:rFonts w:ascii="Cambria" w:hAnsi="Cambria"/>
          <w:sz w:val="24"/>
          <w:szCs w:val="24"/>
        </w:rPr>
        <w:fldChar w:fldCharType="separate"/>
      </w:r>
      <w:r w:rsidRPr="00E31B30">
        <w:rPr>
          <w:rFonts w:ascii="Cambria" w:hAnsi="Cambria"/>
          <w:sz w:val="24"/>
        </w:rPr>
        <w:t xml:space="preserve">1. </w:t>
      </w:r>
      <w:r w:rsidRPr="00E31B30">
        <w:rPr>
          <w:rFonts w:ascii="Cambria" w:hAnsi="Cambria"/>
          <w:sz w:val="24"/>
        </w:rPr>
        <w:tab/>
        <w:t>Cowley ES, Kopf SH, LaRiviere A, Ziebis W, Newman DK. 2015. Pediatric cystic fibrosis sputum can be chemically dynamic, anoxic, and extremely reduced due to hydrogen sulfide formation. mBio 6:e00767-15.</w:t>
      </w:r>
    </w:p>
    <w:p w14:paraId="49191684" w14:textId="77777777" w:rsidR="00E31B30" w:rsidRPr="00E31B30" w:rsidRDefault="00E31B30" w:rsidP="00E31B30">
      <w:pPr>
        <w:pStyle w:val="Bibliography"/>
        <w:rPr>
          <w:rFonts w:ascii="Cambria" w:hAnsi="Cambria"/>
          <w:sz w:val="24"/>
        </w:rPr>
      </w:pPr>
      <w:r w:rsidRPr="00E31B30">
        <w:rPr>
          <w:rFonts w:ascii="Cambria" w:hAnsi="Cambria"/>
          <w:sz w:val="24"/>
        </w:rPr>
        <w:t xml:space="preserve">2. </w:t>
      </w:r>
      <w:r w:rsidRPr="00E31B30">
        <w:rPr>
          <w:rFonts w:ascii="Cambria" w:hAnsi="Cambria"/>
          <w:sz w:val="24"/>
        </w:rPr>
        <w:tab/>
        <w:t>Worlitzsch D, Tarran R, Ulrich M, Schwab U, Cekici A, Meyer KC, Birrer P, Bellon G, Berger J, Weiss T, Botzenhart K, Yankaskas JR, Randell S, Boucher RC, Döring G. 2002. Effects of reduced mucus oxygen concentration in airway Pseudomonas infections of cystic fibrosis patients. J Clin Invest 109:317–325.</w:t>
      </w:r>
    </w:p>
    <w:p w14:paraId="6281A915" w14:textId="77777777" w:rsidR="00E31B30" w:rsidRPr="00E31B30" w:rsidRDefault="00E31B30" w:rsidP="00E31B30">
      <w:pPr>
        <w:pStyle w:val="Bibliography"/>
        <w:rPr>
          <w:rFonts w:ascii="Cambria" w:hAnsi="Cambria"/>
          <w:sz w:val="24"/>
        </w:rPr>
      </w:pPr>
      <w:r w:rsidRPr="00E31B30">
        <w:rPr>
          <w:rFonts w:ascii="Cambria" w:hAnsi="Cambria"/>
          <w:sz w:val="24"/>
        </w:rPr>
        <w:t xml:space="preserve">3. </w:t>
      </w:r>
      <w:r w:rsidRPr="00E31B30">
        <w:rPr>
          <w:rFonts w:ascii="Cambria" w:hAnsi="Cambria"/>
          <w:sz w:val="24"/>
        </w:rPr>
        <w:tab/>
        <w:t>Kolpen M, Lerche CJ, Kragh KN, Sams T, Koren K, Jensen AS, Line L, Bjarnsholt T, Ciofu O, Moser C, Kühl M, Høiby N, Jensen PØ. 2017. Hyperbaric Oxygen Sensitizes Anoxic Pseudomonas aeruginosa Biofilm to Ciprofloxacin. Antimicrob Agents Chemother 61.</w:t>
      </w:r>
    </w:p>
    <w:p w14:paraId="23407062" w14:textId="77777777" w:rsidR="00E31B30" w:rsidRPr="00E31B30" w:rsidRDefault="00E31B30" w:rsidP="00E31B30">
      <w:pPr>
        <w:pStyle w:val="Bibliography"/>
        <w:rPr>
          <w:rFonts w:ascii="Cambria" w:hAnsi="Cambria"/>
          <w:sz w:val="24"/>
        </w:rPr>
      </w:pPr>
      <w:r w:rsidRPr="00E31B30">
        <w:rPr>
          <w:rFonts w:ascii="Cambria" w:hAnsi="Cambria"/>
          <w:sz w:val="24"/>
        </w:rPr>
        <w:t xml:space="preserve">4. </w:t>
      </w:r>
      <w:r w:rsidRPr="00E31B30">
        <w:rPr>
          <w:rFonts w:ascii="Cambria" w:hAnsi="Cambria"/>
          <w:sz w:val="24"/>
        </w:rPr>
        <w:tab/>
        <w:t>Line L, Alhede M, Kolpen M, Kühl M, Ciofu O, Bjarnsholt T, Moser C, Toyofuku M, Nomura N, Høiby N, Jensen PØ. 2014. Physiological levels of nitrate support anoxic growth by denitrification of Pseudomonas aeruginosa at growth rates reported in cystic fibrosis lungs and sputum. Front Microbiol 5.</w:t>
      </w:r>
    </w:p>
    <w:p w14:paraId="7A242CB3" w14:textId="77777777" w:rsidR="00E31B30" w:rsidRPr="00E31B30" w:rsidRDefault="00E31B30" w:rsidP="00E31B30">
      <w:pPr>
        <w:pStyle w:val="Bibliography"/>
        <w:rPr>
          <w:rFonts w:ascii="Cambria" w:hAnsi="Cambria"/>
          <w:sz w:val="24"/>
        </w:rPr>
      </w:pPr>
      <w:r w:rsidRPr="00E31B30">
        <w:rPr>
          <w:rFonts w:ascii="Cambria" w:hAnsi="Cambria"/>
          <w:sz w:val="24"/>
        </w:rPr>
        <w:t xml:space="preserve">5. </w:t>
      </w:r>
      <w:r w:rsidRPr="00E31B30">
        <w:rPr>
          <w:rFonts w:ascii="Cambria" w:hAnsi="Cambria"/>
          <w:sz w:val="24"/>
        </w:rPr>
        <w:tab/>
        <w:t>Palmer KL, Brown SA, Whiteley M. 2007. Membrane-Bound Nitrate Reductase Is Required for Anaerobic Growth in Cystic Fibrosis Sputum. J Bacteriol 189:4449–4455.</w:t>
      </w:r>
    </w:p>
    <w:p w14:paraId="58D3CBB5" w14:textId="77777777" w:rsidR="00E31B30" w:rsidRPr="00E31B30" w:rsidRDefault="00E31B30" w:rsidP="00E31B30">
      <w:pPr>
        <w:pStyle w:val="Bibliography"/>
        <w:rPr>
          <w:rFonts w:ascii="Cambria" w:hAnsi="Cambria"/>
          <w:sz w:val="24"/>
        </w:rPr>
      </w:pPr>
      <w:r w:rsidRPr="00E31B30">
        <w:rPr>
          <w:rFonts w:ascii="Cambria" w:hAnsi="Cambria"/>
          <w:sz w:val="24"/>
        </w:rPr>
        <w:t xml:space="preserve">6. </w:t>
      </w:r>
      <w:r w:rsidRPr="00E31B30">
        <w:rPr>
          <w:rFonts w:ascii="Cambria" w:hAnsi="Cambria"/>
          <w:sz w:val="24"/>
        </w:rPr>
        <w:tab/>
        <w:t>Bergkessel M, Basta DW, Newman DK. 2016. The physiology of growth arrest: uniting molecular and environmental microbiology. Nat Rev Microbiol 14:549–562.</w:t>
      </w:r>
    </w:p>
    <w:p w14:paraId="503AC22F" w14:textId="77777777" w:rsidR="00E31B30" w:rsidRPr="00E31B30" w:rsidRDefault="00E31B30" w:rsidP="00E31B30">
      <w:pPr>
        <w:pStyle w:val="Bibliography"/>
        <w:rPr>
          <w:rFonts w:ascii="Cambria" w:hAnsi="Cambria"/>
          <w:sz w:val="24"/>
        </w:rPr>
      </w:pPr>
      <w:r w:rsidRPr="00E31B30">
        <w:rPr>
          <w:rFonts w:ascii="Cambria" w:hAnsi="Cambria"/>
          <w:sz w:val="24"/>
        </w:rPr>
        <w:t xml:space="preserve">7. </w:t>
      </w:r>
      <w:r w:rsidRPr="00E31B30">
        <w:rPr>
          <w:rFonts w:ascii="Cambria" w:hAnsi="Cambria"/>
          <w:sz w:val="24"/>
        </w:rPr>
        <w:tab/>
        <w:t>Price-Whelan A, Dietrich LEP, Newman DK. 2006. Rethinking “secondary” metabolism: physiological roles for phenazine antibiotics. Nat Chem Biol 2:71–78.</w:t>
      </w:r>
    </w:p>
    <w:p w14:paraId="79386055"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8. </w:t>
      </w:r>
      <w:r w:rsidRPr="00E31B30">
        <w:rPr>
          <w:rFonts w:ascii="Cambria" w:hAnsi="Cambria"/>
          <w:sz w:val="24"/>
        </w:rPr>
        <w:tab/>
        <w:t>Glasser NR, Kern SE, Newman DK. Phenazine redox cycling enhances anaerobic survival in Pseudomonas aeruginosa by facilitating generation of ATP and a proton-motive force. Mol Microbiol 92:399–412.</w:t>
      </w:r>
    </w:p>
    <w:p w14:paraId="02D4A63A" w14:textId="77777777" w:rsidR="00E31B30" w:rsidRPr="00E31B30" w:rsidRDefault="00E31B30" w:rsidP="00E31B30">
      <w:pPr>
        <w:pStyle w:val="Bibliography"/>
        <w:rPr>
          <w:rFonts w:ascii="Cambria" w:hAnsi="Cambria"/>
          <w:sz w:val="24"/>
        </w:rPr>
      </w:pPr>
      <w:r w:rsidRPr="00E31B30">
        <w:rPr>
          <w:rFonts w:ascii="Cambria" w:hAnsi="Cambria"/>
          <w:sz w:val="24"/>
        </w:rPr>
        <w:t xml:space="preserve">9. </w:t>
      </w:r>
      <w:r w:rsidRPr="00E31B30">
        <w:rPr>
          <w:rFonts w:ascii="Cambria" w:hAnsi="Cambria"/>
          <w:sz w:val="24"/>
        </w:rPr>
        <w:tab/>
        <w:t>Wang Y, Newman DK. 2008. Redox reactions of phenazine antibiotics with ferric (hydr) oxides and molecular oxygen. Environ Sci Technol 42:2380–2386.</w:t>
      </w:r>
    </w:p>
    <w:p w14:paraId="32F9B099" w14:textId="77777777" w:rsidR="00E31B30" w:rsidRPr="00E31B30" w:rsidRDefault="00E31B30" w:rsidP="00E31B30">
      <w:pPr>
        <w:pStyle w:val="Bibliography"/>
        <w:rPr>
          <w:rFonts w:ascii="Cambria" w:hAnsi="Cambria"/>
          <w:sz w:val="24"/>
        </w:rPr>
      </w:pPr>
      <w:r w:rsidRPr="00E31B30">
        <w:rPr>
          <w:rFonts w:ascii="Cambria" w:hAnsi="Cambria"/>
          <w:sz w:val="24"/>
        </w:rPr>
        <w:t xml:space="preserve">10. </w:t>
      </w:r>
      <w:r w:rsidRPr="00E31B30">
        <w:rPr>
          <w:rFonts w:ascii="Cambria" w:hAnsi="Cambria"/>
          <w:sz w:val="24"/>
        </w:rPr>
        <w:tab/>
        <w:t>Hall S, McDermott C, Anoopkumar-Dukie S, McFarland AJ, Forbes A, Perkins AV, Davey AK, Chess-Williams R, Kiefel MJ, Arora D, Grant GD. 2016. Cellular Effects of Pyocyanin, a Secreted Virulence Factor of Pseudomonas aeruginosa. Toxins 8.</w:t>
      </w:r>
    </w:p>
    <w:p w14:paraId="2FF8B9E6" w14:textId="77777777" w:rsidR="00E31B30" w:rsidRPr="00E31B30" w:rsidRDefault="00E31B30" w:rsidP="00E31B30">
      <w:pPr>
        <w:pStyle w:val="Bibliography"/>
        <w:rPr>
          <w:rFonts w:ascii="Cambria" w:hAnsi="Cambria"/>
          <w:sz w:val="24"/>
        </w:rPr>
      </w:pPr>
      <w:r w:rsidRPr="00E31B30">
        <w:rPr>
          <w:rFonts w:ascii="Cambria" w:hAnsi="Cambria"/>
          <w:sz w:val="24"/>
        </w:rPr>
        <w:t xml:space="preserve">11. </w:t>
      </w:r>
      <w:r w:rsidRPr="00E31B30">
        <w:rPr>
          <w:rFonts w:ascii="Cambria" w:hAnsi="Cambria"/>
          <w:sz w:val="24"/>
        </w:rPr>
        <w:tab/>
        <w:t>Lau GW, Ran H, Kong F, Hassett DJ, Mavrodi D. 2004. Pseudomonas aeruginosa Pyocyanin Is Critical for Lung Infection in Mice. Infect Immun 72:4275–4278.</w:t>
      </w:r>
    </w:p>
    <w:p w14:paraId="74006EA3" w14:textId="77777777" w:rsidR="00E31B30" w:rsidRPr="00E31B30" w:rsidRDefault="00E31B30" w:rsidP="00E31B30">
      <w:pPr>
        <w:pStyle w:val="Bibliography"/>
        <w:rPr>
          <w:rFonts w:ascii="Cambria" w:hAnsi="Cambria"/>
          <w:sz w:val="24"/>
        </w:rPr>
      </w:pPr>
      <w:r w:rsidRPr="00E31B30">
        <w:rPr>
          <w:rFonts w:ascii="Cambria" w:hAnsi="Cambria"/>
          <w:sz w:val="24"/>
        </w:rPr>
        <w:t xml:space="preserve">12. </w:t>
      </w:r>
      <w:r w:rsidRPr="00E31B30">
        <w:rPr>
          <w:rFonts w:ascii="Cambria" w:hAnsi="Cambria"/>
          <w:sz w:val="24"/>
        </w:rPr>
        <w:tab/>
        <w:t>Sullivan NL, Tzeranis DS, Wang Y, So PTC, Newman D. 2011. Quantifying the Dynamics of Bacterial Secondary Metabolites by Spectral Multiphoton Microscopy. ACS Chem Biol 6:893–899.</w:t>
      </w:r>
    </w:p>
    <w:p w14:paraId="4FA16B5C" w14:textId="77777777" w:rsidR="00E31B30" w:rsidRPr="00E31B30" w:rsidRDefault="00E31B30" w:rsidP="00E31B30">
      <w:pPr>
        <w:pStyle w:val="Bibliography"/>
        <w:rPr>
          <w:rFonts w:ascii="Cambria" w:hAnsi="Cambria"/>
          <w:sz w:val="24"/>
        </w:rPr>
      </w:pPr>
      <w:r w:rsidRPr="00E31B30">
        <w:rPr>
          <w:rFonts w:ascii="Cambria" w:hAnsi="Cambria"/>
          <w:sz w:val="24"/>
        </w:rPr>
        <w:t xml:space="preserve">13. </w:t>
      </w:r>
      <w:r w:rsidRPr="00E31B30">
        <w:rPr>
          <w:rFonts w:ascii="Cambria" w:hAnsi="Cambria"/>
          <w:sz w:val="24"/>
        </w:rPr>
        <w:tab/>
        <w:t>Dvornikov A, Malacrida L, Gratton E. 2019. The DIVER Microscope for Imaging in Scattering Media. 2. Methods Protoc 2:53.</w:t>
      </w:r>
    </w:p>
    <w:p w14:paraId="7EA083E8" w14:textId="77777777" w:rsidR="00E31B30" w:rsidRPr="00E31B30" w:rsidRDefault="00E31B30" w:rsidP="00E31B30">
      <w:pPr>
        <w:pStyle w:val="Bibliography"/>
        <w:rPr>
          <w:rFonts w:ascii="Cambria" w:hAnsi="Cambria"/>
          <w:sz w:val="24"/>
        </w:rPr>
      </w:pPr>
      <w:r w:rsidRPr="00E31B30">
        <w:rPr>
          <w:rFonts w:ascii="Cambria" w:hAnsi="Cambria"/>
          <w:sz w:val="24"/>
        </w:rPr>
        <w:t xml:space="preserve">14. </w:t>
      </w:r>
      <w:r w:rsidRPr="00E31B30">
        <w:rPr>
          <w:rFonts w:ascii="Cambria" w:hAnsi="Cambria"/>
          <w:sz w:val="24"/>
        </w:rPr>
        <w:tab/>
        <w:t>Crosignani V, Jahid S, Dvornikov A, Gratton E. 2014. Deep tissue imaging by enhanced photon collection. J Innov Opt Health Sci 07:1450034.</w:t>
      </w:r>
    </w:p>
    <w:p w14:paraId="6EF1532A" w14:textId="77777777" w:rsidR="00E31B30" w:rsidRPr="00E31B30" w:rsidRDefault="00E31B30" w:rsidP="00E31B30">
      <w:pPr>
        <w:pStyle w:val="Bibliography"/>
        <w:rPr>
          <w:rFonts w:ascii="Cambria" w:hAnsi="Cambria"/>
          <w:sz w:val="24"/>
        </w:rPr>
      </w:pPr>
      <w:r w:rsidRPr="00E31B30">
        <w:rPr>
          <w:rFonts w:ascii="Cambria" w:hAnsi="Cambria"/>
          <w:sz w:val="24"/>
        </w:rPr>
        <w:t xml:space="preserve">15. </w:t>
      </w:r>
      <w:r w:rsidRPr="00E31B30">
        <w:rPr>
          <w:rFonts w:ascii="Cambria" w:hAnsi="Cambria"/>
          <w:sz w:val="24"/>
        </w:rPr>
        <w:tab/>
        <w:t>Perinbam K, Chacko JV, Kannan A, Digman MA, Siryaporn A. 2020. A Shift in Central Metabolism Accompanies Virulence Activation in Pseudomonas aeruginosa. mBio 11.</w:t>
      </w:r>
    </w:p>
    <w:p w14:paraId="3B106413"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16. </w:t>
      </w:r>
      <w:r w:rsidRPr="00E31B30">
        <w:rPr>
          <w:rFonts w:ascii="Cambria" w:hAnsi="Cambria"/>
          <w:sz w:val="24"/>
        </w:rPr>
        <w:tab/>
        <w:t>Bhattacharjee A, Datta R, Gratton E, Hochbaum AI. 2017. Metabolic fingerprinting of bacteria by fluorescence lifetime imaging microscopy. 1. Sci Rep 7:1–10.</w:t>
      </w:r>
    </w:p>
    <w:p w14:paraId="7EDC0371" w14:textId="77777777" w:rsidR="00E31B30" w:rsidRPr="00E31B30" w:rsidRDefault="00E31B30" w:rsidP="00E31B30">
      <w:pPr>
        <w:pStyle w:val="Bibliography"/>
        <w:rPr>
          <w:rFonts w:ascii="Cambria" w:hAnsi="Cambria"/>
          <w:sz w:val="24"/>
        </w:rPr>
      </w:pPr>
      <w:r w:rsidRPr="00E31B30">
        <w:rPr>
          <w:rFonts w:ascii="Cambria" w:hAnsi="Cambria"/>
          <w:sz w:val="24"/>
        </w:rPr>
        <w:t xml:space="preserve">17. </w:t>
      </w:r>
      <w:r w:rsidRPr="00E31B30">
        <w:rPr>
          <w:rFonts w:ascii="Cambria" w:hAnsi="Cambria"/>
          <w:sz w:val="24"/>
        </w:rPr>
        <w:tab/>
        <w:t>Stringari C, Cinquin A, Cinquin O, Digman MA, Donovan PJ, Gratton E. 2011. Phasor approach to fluorescence lifetime microscopy distinguishes different metabolic states of germ cells in a live tissue. Proc Natl Acad Sci 108:13582–13587.</w:t>
      </w:r>
    </w:p>
    <w:p w14:paraId="597CFE62" w14:textId="77777777" w:rsidR="00E31B30" w:rsidRPr="00E31B30" w:rsidRDefault="00E31B30" w:rsidP="00E31B30">
      <w:pPr>
        <w:pStyle w:val="Bibliography"/>
        <w:rPr>
          <w:rFonts w:ascii="Cambria" w:hAnsi="Cambria"/>
          <w:sz w:val="24"/>
        </w:rPr>
      </w:pPr>
      <w:r w:rsidRPr="00E31B30">
        <w:rPr>
          <w:rFonts w:ascii="Cambria" w:hAnsi="Cambria"/>
          <w:sz w:val="24"/>
        </w:rPr>
        <w:t xml:space="preserve">18. </w:t>
      </w:r>
      <w:r w:rsidRPr="00E31B30">
        <w:rPr>
          <w:rFonts w:ascii="Cambria" w:hAnsi="Cambria"/>
          <w:sz w:val="24"/>
        </w:rPr>
        <w:tab/>
        <w:t>Ranjit S, Malacrida L, Stakic M, Gratton E. 2019. Determination of the metabolic index using the fluorescence lifetime of free and bound nicotinamide adenine dinucleotide using the phasor approach. J Biophotonics 12:e201900156.</w:t>
      </w:r>
    </w:p>
    <w:p w14:paraId="2B37EB04" w14:textId="77777777" w:rsidR="00E31B30" w:rsidRPr="00E31B30" w:rsidRDefault="00E31B30" w:rsidP="00E31B30">
      <w:pPr>
        <w:pStyle w:val="Bibliography"/>
        <w:rPr>
          <w:rFonts w:ascii="Cambria" w:hAnsi="Cambria"/>
          <w:sz w:val="24"/>
        </w:rPr>
      </w:pPr>
      <w:r w:rsidRPr="00E31B30">
        <w:rPr>
          <w:rFonts w:ascii="Cambria" w:hAnsi="Cambria"/>
          <w:sz w:val="24"/>
        </w:rPr>
        <w:t xml:space="preserve">19. </w:t>
      </w:r>
      <w:r w:rsidRPr="00E31B30">
        <w:rPr>
          <w:rFonts w:ascii="Cambria" w:hAnsi="Cambria"/>
          <w:sz w:val="24"/>
        </w:rPr>
        <w:tab/>
        <w:t>Lakowicz JR, Szmacinski H, Nowaczyk K, Johnson ML. 1992. Fluorescence lifetime imaging of free and protein-bound NADH. Proc Natl Acad Sci 89:1271–1275.</w:t>
      </w:r>
    </w:p>
    <w:p w14:paraId="1B3FC422" w14:textId="77777777" w:rsidR="00E31B30" w:rsidRPr="00E31B30" w:rsidRDefault="00E31B30" w:rsidP="00E31B30">
      <w:pPr>
        <w:pStyle w:val="Bibliography"/>
        <w:rPr>
          <w:rFonts w:ascii="Cambria" w:hAnsi="Cambria"/>
          <w:sz w:val="24"/>
        </w:rPr>
      </w:pPr>
      <w:r w:rsidRPr="00E31B30">
        <w:rPr>
          <w:rFonts w:ascii="Cambria" w:hAnsi="Cambria"/>
          <w:sz w:val="24"/>
        </w:rPr>
        <w:t xml:space="preserve">20. </w:t>
      </w:r>
      <w:r w:rsidRPr="00E31B30">
        <w:rPr>
          <w:rFonts w:ascii="Cambria" w:hAnsi="Cambria"/>
          <w:sz w:val="24"/>
        </w:rPr>
        <w:tab/>
        <w:t>Digman MA, Caiolfa VR, Zamai M, Gratton E. 2008. The Phasor Approach to Fluorescence Lifetime Imaging Analysis. Biophys J 94:L14–L16.</w:t>
      </w:r>
    </w:p>
    <w:p w14:paraId="7854115B" w14:textId="77777777" w:rsidR="00E31B30" w:rsidRPr="00E31B30" w:rsidRDefault="00E31B30" w:rsidP="00E31B30">
      <w:pPr>
        <w:pStyle w:val="Bibliography"/>
        <w:rPr>
          <w:rFonts w:ascii="Cambria" w:hAnsi="Cambria"/>
          <w:sz w:val="24"/>
        </w:rPr>
      </w:pPr>
      <w:r w:rsidRPr="00E31B30">
        <w:rPr>
          <w:rFonts w:ascii="Cambria" w:hAnsi="Cambria"/>
          <w:sz w:val="24"/>
        </w:rPr>
        <w:t xml:space="preserve">21. </w:t>
      </w:r>
      <w:r w:rsidRPr="00E31B30">
        <w:rPr>
          <w:rFonts w:ascii="Cambria" w:hAnsi="Cambria"/>
          <w:sz w:val="24"/>
        </w:rPr>
        <w:tab/>
        <w:t>Fereidouni F, Bader AN, Gerritsen HC. 2012. Spectral phasor analysis allows rapid and reliable unmixing of fluorescence microscopy spectral images. Opt Express 20:12729–12741.</w:t>
      </w:r>
    </w:p>
    <w:p w14:paraId="4C2ADB6D" w14:textId="77777777" w:rsidR="00E31B30" w:rsidRPr="00E31B30" w:rsidRDefault="00E31B30" w:rsidP="00E31B30">
      <w:pPr>
        <w:pStyle w:val="Bibliography"/>
        <w:rPr>
          <w:rFonts w:ascii="Cambria" w:hAnsi="Cambria"/>
          <w:sz w:val="24"/>
        </w:rPr>
      </w:pPr>
      <w:r w:rsidRPr="00E31B30">
        <w:rPr>
          <w:rFonts w:ascii="Cambria" w:hAnsi="Cambria"/>
          <w:sz w:val="24"/>
        </w:rPr>
        <w:t xml:space="preserve">22. </w:t>
      </w:r>
      <w:r w:rsidRPr="00E31B30">
        <w:rPr>
          <w:rFonts w:ascii="Cambria" w:hAnsi="Cambria"/>
          <w:sz w:val="24"/>
        </w:rPr>
        <w:tab/>
        <w:t>Vallmitjana A, Dvornikov A, Torrado B, Jameson DM, Ranjit S, Gratton E. 2020. Resolution of 4 components in the same pixel in FLIM images using the phasor approach. Methods Appl Fluoresc 8:035001.</w:t>
      </w:r>
    </w:p>
    <w:p w14:paraId="2330B8BF"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23. </w:t>
      </w:r>
      <w:r w:rsidRPr="00E31B30">
        <w:rPr>
          <w:rFonts w:ascii="Cambria" w:hAnsi="Cambria"/>
          <w:sz w:val="24"/>
        </w:rPr>
        <w:tab/>
        <w:t>Jameson DM, Thomas V, Zhou D. 1989. Time-resolved fluorescence studies on NADH bound to mitochondrial malate dehydrogenase. Biochim Biophys Acta BBA-Protein Struct Mol Enzymol 994:187–190.</w:t>
      </w:r>
    </w:p>
    <w:p w14:paraId="1F2C2A31" w14:textId="77777777" w:rsidR="00E31B30" w:rsidRPr="00E31B30" w:rsidRDefault="00E31B30" w:rsidP="00E31B30">
      <w:pPr>
        <w:pStyle w:val="Bibliography"/>
        <w:rPr>
          <w:rFonts w:ascii="Cambria" w:hAnsi="Cambria"/>
          <w:sz w:val="24"/>
        </w:rPr>
      </w:pPr>
      <w:r w:rsidRPr="00E31B30">
        <w:rPr>
          <w:rFonts w:ascii="Cambria" w:hAnsi="Cambria"/>
          <w:sz w:val="24"/>
        </w:rPr>
        <w:t xml:space="preserve">24. </w:t>
      </w:r>
      <w:r w:rsidRPr="00E31B30">
        <w:rPr>
          <w:rFonts w:ascii="Cambria" w:hAnsi="Cambria"/>
          <w:sz w:val="24"/>
        </w:rPr>
        <w:tab/>
        <w:t>Neubauer C, Kasi AS, Grahl N, Sessions AL, Kopf SH, Kato R, Hogan DA, Newman DK. 2018. Refining the Application of Microbial Lipids as Tracers of Staphylococcus aureus Growth Rates in Cystic Fibrosis Sputum. J Bacteriol 200.</w:t>
      </w:r>
    </w:p>
    <w:p w14:paraId="7C5B531E" w14:textId="77777777" w:rsidR="00E31B30" w:rsidRPr="00E31B30" w:rsidRDefault="00E31B30" w:rsidP="00E31B30">
      <w:pPr>
        <w:pStyle w:val="Bibliography"/>
        <w:rPr>
          <w:rFonts w:ascii="Cambria" w:hAnsi="Cambria"/>
          <w:sz w:val="24"/>
        </w:rPr>
      </w:pPr>
      <w:r w:rsidRPr="00E31B30">
        <w:rPr>
          <w:rFonts w:ascii="Cambria" w:hAnsi="Cambria"/>
          <w:sz w:val="24"/>
        </w:rPr>
        <w:t xml:space="preserve">25. </w:t>
      </w:r>
      <w:r w:rsidRPr="00E31B30">
        <w:rPr>
          <w:rFonts w:ascii="Cambria" w:hAnsi="Cambria"/>
          <w:sz w:val="24"/>
        </w:rPr>
        <w:tab/>
        <w:t>Kopf SH, Sessions AL, Cowley ES, Reyes C, Sambeek LV, Hu Y, Orphan VJ, Kato R, Newman DK. 2016. Trace incorporation of heavy water reveals slow and heterogeneous pathogen growth rates in cystic fibrosis sputum. Proc Natl Acad Sci 113:E110–E116.</w:t>
      </w:r>
    </w:p>
    <w:p w14:paraId="5690A460" w14:textId="77777777" w:rsidR="00E31B30" w:rsidRPr="00E31B30" w:rsidRDefault="00E31B30" w:rsidP="00E31B30">
      <w:pPr>
        <w:pStyle w:val="Bibliography"/>
        <w:rPr>
          <w:rFonts w:ascii="Cambria" w:hAnsi="Cambria"/>
          <w:sz w:val="24"/>
        </w:rPr>
      </w:pPr>
      <w:r w:rsidRPr="00E31B30">
        <w:rPr>
          <w:rFonts w:ascii="Cambria" w:hAnsi="Cambria"/>
          <w:sz w:val="24"/>
        </w:rPr>
        <w:t xml:space="preserve">26. </w:t>
      </w:r>
      <w:r w:rsidRPr="00E31B30">
        <w:rPr>
          <w:rFonts w:ascii="Cambria" w:hAnsi="Cambria"/>
          <w:sz w:val="24"/>
        </w:rPr>
        <w:tab/>
        <w:t>Ciemniecki JA, Newman DK. 2020. The Potential for Redox-Active Metabolites To Enhance or Unlock Anaerobic Survival Metabolisms in Aerobes. J Bacteriol 202.</w:t>
      </w:r>
    </w:p>
    <w:p w14:paraId="05FEE818" w14:textId="77777777" w:rsidR="00E31B30" w:rsidRPr="00E31B30" w:rsidRDefault="00E31B30" w:rsidP="00E31B30">
      <w:pPr>
        <w:pStyle w:val="Bibliography"/>
        <w:rPr>
          <w:rFonts w:ascii="Cambria" w:hAnsi="Cambria"/>
          <w:sz w:val="24"/>
        </w:rPr>
      </w:pPr>
      <w:r w:rsidRPr="00E31B30">
        <w:rPr>
          <w:rFonts w:ascii="Cambria" w:hAnsi="Cambria"/>
          <w:sz w:val="24"/>
        </w:rPr>
        <w:t xml:space="preserve">27. </w:t>
      </w:r>
      <w:r w:rsidRPr="00E31B30">
        <w:rPr>
          <w:rFonts w:ascii="Cambria" w:hAnsi="Cambria"/>
          <w:sz w:val="24"/>
        </w:rPr>
        <w:tab/>
        <w:t>Whiteley M, Lee KM, Greenberg EP. 1999. Identification of genes controlled by quorum sensing in Pseudomonas aeruginosa. Proc Natl Acad Sci 96:13904–13909.</w:t>
      </w:r>
    </w:p>
    <w:p w14:paraId="1F1AA5CE" w14:textId="77777777" w:rsidR="00E31B30" w:rsidRPr="00E31B30" w:rsidRDefault="00E31B30" w:rsidP="00E31B30">
      <w:pPr>
        <w:pStyle w:val="Bibliography"/>
        <w:rPr>
          <w:rFonts w:ascii="Cambria" w:hAnsi="Cambria"/>
          <w:sz w:val="24"/>
        </w:rPr>
      </w:pPr>
      <w:r w:rsidRPr="00E31B30">
        <w:rPr>
          <w:rFonts w:ascii="Cambria" w:hAnsi="Cambria"/>
          <w:sz w:val="24"/>
        </w:rPr>
        <w:t xml:space="preserve">28. </w:t>
      </w:r>
      <w:r w:rsidRPr="00E31B30">
        <w:rPr>
          <w:rFonts w:ascii="Cambria" w:hAnsi="Cambria"/>
          <w:sz w:val="24"/>
        </w:rPr>
        <w:tab/>
        <w:t>Déziel E, Lépine F, Milot S, He J, Mindrinos MN, Tompkins RG, Rahme LG. 2004. Analysis of Pseudomonas aeruginosa 4-hydroxy-2-alkylquinolines (HAQs) reveals a role for 4-hydroxy-2-heptylquinoline in cell-to-cell communication. Proc Natl Acad Sci 101:1339–1344.</w:t>
      </w:r>
    </w:p>
    <w:p w14:paraId="5C579571"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29. </w:t>
      </w:r>
      <w:r w:rsidRPr="00E31B30">
        <w:rPr>
          <w:rFonts w:ascii="Cambria" w:hAnsi="Cambria"/>
          <w:sz w:val="24"/>
        </w:rPr>
        <w:tab/>
        <w:t>Parsons JF, Greenhagen BT, Shi K, Calabrese K, Robinson H, Ladner JE. 2007. Structural and Functional Analysis of the Pyocyanin Biosynthetic Protein PhzM from Pseudomonas aeruginosa. Biochemistry 46:1821–1828.</w:t>
      </w:r>
    </w:p>
    <w:p w14:paraId="270D0670" w14:textId="77777777" w:rsidR="00E31B30" w:rsidRPr="00E31B30" w:rsidRDefault="00E31B30" w:rsidP="00E31B30">
      <w:pPr>
        <w:pStyle w:val="Bibliography"/>
        <w:rPr>
          <w:rFonts w:ascii="Cambria" w:hAnsi="Cambria"/>
          <w:sz w:val="24"/>
        </w:rPr>
      </w:pPr>
      <w:r w:rsidRPr="00E31B30">
        <w:rPr>
          <w:rFonts w:ascii="Cambria" w:hAnsi="Cambria"/>
          <w:sz w:val="24"/>
        </w:rPr>
        <w:t xml:space="preserve">30. </w:t>
      </w:r>
      <w:r w:rsidRPr="00E31B30">
        <w:rPr>
          <w:rFonts w:ascii="Cambria" w:hAnsi="Cambria"/>
          <w:sz w:val="24"/>
        </w:rPr>
        <w:tab/>
        <w:t>Eschbach M, Schreiber K, Trunk K, Buer J, Jahn D, Schobert M. 2004. Long-Term Anaerobic Survival of the Opportunistic Pathogen Pseudomonas aeruginosa via Pyruvate Fermentation. J Bacteriol 186:4596–4604.</w:t>
      </w:r>
    </w:p>
    <w:p w14:paraId="39BCD03A" w14:textId="77777777" w:rsidR="00E31B30" w:rsidRPr="00E31B30" w:rsidRDefault="00E31B30" w:rsidP="00E31B30">
      <w:pPr>
        <w:pStyle w:val="Bibliography"/>
        <w:rPr>
          <w:rFonts w:ascii="Cambria" w:hAnsi="Cambria"/>
          <w:sz w:val="24"/>
        </w:rPr>
      </w:pPr>
      <w:r w:rsidRPr="00E31B30">
        <w:rPr>
          <w:rFonts w:ascii="Cambria" w:hAnsi="Cambria"/>
          <w:sz w:val="24"/>
        </w:rPr>
        <w:t xml:space="preserve">31. </w:t>
      </w:r>
      <w:r w:rsidRPr="00E31B30">
        <w:rPr>
          <w:rFonts w:ascii="Cambria" w:hAnsi="Cambria"/>
          <w:sz w:val="24"/>
        </w:rPr>
        <w:tab/>
        <w:t>Glasser NR, Wang BX, Hoy JA, Newman DK. 2017. The pyruvate and α-ketoglutarate dehydrogenase complexes of Pseudomonas aeruginosa catalyze pyocyanin and phenazine-1-carboxylic acid reduction via the subunit dihydrolipoamide dehydrogenase. J Biol Chem jbc.M116.772848.</w:t>
      </w:r>
    </w:p>
    <w:p w14:paraId="1B8D1D3C" w14:textId="77777777" w:rsidR="00E31B30" w:rsidRPr="00E31B30" w:rsidRDefault="00E31B30" w:rsidP="00E31B30">
      <w:pPr>
        <w:pStyle w:val="Bibliography"/>
        <w:rPr>
          <w:rFonts w:ascii="Cambria" w:hAnsi="Cambria"/>
          <w:sz w:val="24"/>
        </w:rPr>
      </w:pPr>
      <w:r w:rsidRPr="00E31B30">
        <w:rPr>
          <w:rFonts w:ascii="Cambria" w:hAnsi="Cambria"/>
          <w:sz w:val="24"/>
        </w:rPr>
        <w:t xml:space="preserve">32. </w:t>
      </w:r>
      <w:r w:rsidRPr="00E31B30">
        <w:rPr>
          <w:rFonts w:ascii="Cambria" w:hAnsi="Cambria"/>
          <w:sz w:val="24"/>
        </w:rPr>
        <w:tab/>
        <w:t>Das T, Kutty SK, Kumar N, Manefield M. 2013. Pyocyanin Facilitates Extracellular DNA Binding to Pseudomonas aeruginosa Influencing Cell Surface Properties and Aggregation. PLoS ONE 8.</w:t>
      </w:r>
    </w:p>
    <w:p w14:paraId="0FA74A4F" w14:textId="77777777" w:rsidR="00E31B30" w:rsidRPr="00E31B30" w:rsidRDefault="00E31B30" w:rsidP="00E31B30">
      <w:pPr>
        <w:pStyle w:val="Bibliography"/>
        <w:rPr>
          <w:rFonts w:ascii="Cambria" w:hAnsi="Cambria"/>
          <w:sz w:val="24"/>
        </w:rPr>
      </w:pPr>
      <w:r w:rsidRPr="00E31B30">
        <w:rPr>
          <w:rFonts w:ascii="Cambria" w:hAnsi="Cambria"/>
          <w:sz w:val="24"/>
        </w:rPr>
        <w:t xml:space="preserve">33. </w:t>
      </w:r>
      <w:r w:rsidRPr="00E31B30">
        <w:rPr>
          <w:rFonts w:ascii="Cambria" w:hAnsi="Cambria"/>
          <w:sz w:val="24"/>
        </w:rPr>
        <w:tab/>
        <w:t>Saunders SH, Edmund CM, Yates MD, Otero FJ, Trammell SA, Stemp ED, Barton JK, Tender LM, Newman DK. 2019. Extracellular DNA promotes efficient extracellular electron transfer by pyocyanin in Pseudomonas aeruginosa biofilms. bioRxiv.</w:t>
      </w:r>
    </w:p>
    <w:p w14:paraId="1FDA856E" w14:textId="77777777" w:rsidR="00E31B30" w:rsidRPr="00E31B30" w:rsidRDefault="00E31B30" w:rsidP="00E31B30">
      <w:pPr>
        <w:pStyle w:val="Bibliography"/>
        <w:rPr>
          <w:rFonts w:ascii="Cambria" w:hAnsi="Cambria"/>
          <w:sz w:val="24"/>
        </w:rPr>
      </w:pPr>
      <w:r w:rsidRPr="00E31B30">
        <w:rPr>
          <w:rFonts w:ascii="Cambria" w:hAnsi="Cambria"/>
          <w:sz w:val="24"/>
        </w:rPr>
        <w:t xml:space="preserve">34. </w:t>
      </w:r>
      <w:r w:rsidRPr="00E31B30">
        <w:rPr>
          <w:rFonts w:ascii="Cambria" w:hAnsi="Cambria"/>
          <w:sz w:val="24"/>
        </w:rPr>
        <w:tab/>
        <w:t>Ranjit S, Malacrida L, Jameson DM, Gratton E. 2018. Fit-free analysis of fluorescence lifetime imaging data using the phasor approach. Nat Protoc 13:1979–2004.</w:t>
      </w:r>
    </w:p>
    <w:p w14:paraId="1D3D8070"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35. </w:t>
      </w:r>
      <w:r w:rsidRPr="00E31B30">
        <w:rPr>
          <w:rFonts w:ascii="Cambria" w:hAnsi="Cambria"/>
          <w:sz w:val="24"/>
        </w:rPr>
        <w:tab/>
        <w:t>Chacko JV, Eliceiri KW. 2019. Autofluorescence lifetime imaging of cellular metabolism: Sensitivity toward cell density, pH, intracellular, and intercellular heterogeneity. Cytometry A 95:56–69.</w:t>
      </w:r>
    </w:p>
    <w:p w14:paraId="5B751A5C" w14:textId="77777777" w:rsidR="00E31B30" w:rsidRPr="00E31B30" w:rsidRDefault="00E31B30" w:rsidP="00E31B30">
      <w:pPr>
        <w:pStyle w:val="Bibliography"/>
        <w:rPr>
          <w:rFonts w:ascii="Cambria" w:hAnsi="Cambria"/>
          <w:sz w:val="24"/>
        </w:rPr>
      </w:pPr>
      <w:r w:rsidRPr="00E31B30">
        <w:rPr>
          <w:rFonts w:ascii="Cambria" w:hAnsi="Cambria"/>
          <w:sz w:val="24"/>
        </w:rPr>
        <w:t xml:space="preserve">36. </w:t>
      </w:r>
      <w:r w:rsidRPr="00E31B30">
        <w:rPr>
          <w:rFonts w:ascii="Cambria" w:hAnsi="Cambria"/>
          <w:sz w:val="24"/>
        </w:rPr>
        <w:tab/>
        <w:t>Ma N, Digman MA, Malacrida L, Gratton E. 2016. Measurements of absolute concentrations of NADH in cells using the phasor FLIM method. Biomed Opt Express 7:2441–2452.</w:t>
      </w:r>
    </w:p>
    <w:p w14:paraId="368114D0" w14:textId="77777777" w:rsidR="00E31B30" w:rsidRPr="00E31B30" w:rsidRDefault="00E31B30" w:rsidP="00E31B30">
      <w:pPr>
        <w:pStyle w:val="Bibliography"/>
        <w:rPr>
          <w:rFonts w:ascii="Cambria" w:hAnsi="Cambria"/>
          <w:sz w:val="24"/>
        </w:rPr>
      </w:pPr>
      <w:r w:rsidRPr="00E31B30">
        <w:rPr>
          <w:rFonts w:ascii="Cambria" w:hAnsi="Cambria"/>
          <w:sz w:val="24"/>
        </w:rPr>
        <w:t xml:space="preserve">37. </w:t>
      </w:r>
      <w:r w:rsidRPr="00E31B30">
        <w:rPr>
          <w:rFonts w:ascii="Cambria" w:hAnsi="Cambria"/>
          <w:sz w:val="24"/>
        </w:rPr>
        <w:tab/>
        <w:t>Gao B, Gallagher T, Zhang Y, Elbadawi-Sidhu M, Lai Z, Fiehn O, Whiteson KL. 2018. Tracking polymicrobial metabolism in cystic fibrosis airways: Pseudomonas aeruginosa metabolism and physiology are influenced by Rothia mucilaginosa-derived metabolites. mSphere 3:e00151-18.</w:t>
      </w:r>
    </w:p>
    <w:p w14:paraId="11083DCA" w14:textId="77777777" w:rsidR="00E31B30" w:rsidRPr="00E31B30" w:rsidRDefault="00E31B30" w:rsidP="00E31B30">
      <w:pPr>
        <w:pStyle w:val="Bibliography"/>
        <w:rPr>
          <w:rFonts w:ascii="Cambria" w:hAnsi="Cambria"/>
          <w:sz w:val="24"/>
        </w:rPr>
      </w:pPr>
      <w:r w:rsidRPr="00E31B30">
        <w:rPr>
          <w:rFonts w:ascii="Cambria" w:hAnsi="Cambria"/>
          <w:sz w:val="24"/>
        </w:rPr>
        <w:t xml:space="preserve">38. </w:t>
      </w:r>
      <w:r w:rsidRPr="00E31B30">
        <w:rPr>
          <w:rFonts w:ascii="Cambria" w:hAnsi="Cambria"/>
          <w:sz w:val="24"/>
        </w:rPr>
        <w:tab/>
        <w:t>Neelakshi G. 2008. Studies on the structure and function of phenazine modifying enzymes PhzM and PhzS involved in the biosynthesis of pyocyanin. Department of Chemistry, University of Dortmund.</w:t>
      </w:r>
    </w:p>
    <w:p w14:paraId="04373A24" w14:textId="77777777" w:rsidR="00E31B30" w:rsidRPr="00E31B30" w:rsidRDefault="00E31B30" w:rsidP="00E31B30">
      <w:pPr>
        <w:pStyle w:val="Bibliography"/>
        <w:rPr>
          <w:rFonts w:ascii="Cambria" w:hAnsi="Cambria"/>
          <w:sz w:val="24"/>
        </w:rPr>
      </w:pPr>
      <w:r w:rsidRPr="00E31B30">
        <w:rPr>
          <w:rFonts w:ascii="Cambria" w:hAnsi="Cambria"/>
          <w:sz w:val="24"/>
        </w:rPr>
        <w:t xml:space="preserve">39. </w:t>
      </w:r>
      <w:r w:rsidRPr="00E31B30">
        <w:rPr>
          <w:rFonts w:ascii="Cambria" w:hAnsi="Cambria"/>
          <w:sz w:val="24"/>
        </w:rPr>
        <w:tab/>
        <w:t>Crosignani V, Dvornikov AS, Gratton E. 2011. Enhancement of imaging depth in turbid media using a wide area detector. J Biophotonics 4:592–599.</w:t>
      </w:r>
    </w:p>
    <w:p w14:paraId="55BE1CB1" w14:textId="77777777" w:rsidR="00E31B30" w:rsidRPr="00E31B30" w:rsidRDefault="00E31B30" w:rsidP="00E31B30">
      <w:pPr>
        <w:pStyle w:val="Bibliography"/>
        <w:rPr>
          <w:rFonts w:ascii="Cambria" w:hAnsi="Cambria"/>
          <w:sz w:val="24"/>
        </w:rPr>
      </w:pPr>
      <w:r w:rsidRPr="00E31B30">
        <w:rPr>
          <w:rFonts w:ascii="Cambria" w:hAnsi="Cambria"/>
          <w:sz w:val="24"/>
        </w:rPr>
        <w:t xml:space="preserve">40. </w:t>
      </w:r>
      <w:r w:rsidRPr="00E31B30">
        <w:rPr>
          <w:rFonts w:ascii="Cambria" w:hAnsi="Cambria"/>
          <w:sz w:val="24"/>
        </w:rPr>
        <w:tab/>
        <w:t>Ranjit S, Malacrida L, Gratton E. 2018. Differences between FLIM phasor analyses for data collected with the Becker and Hickl SPC830 card and with the FLIMbox card. Microsc Res Tech 81:980–989.</w:t>
      </w:r>
    </w:p>
    <w:p w14:paraId="795F932E" w14:textId="77777777" w:rsidR="00E31B30" w:rsidRPr="00E31B30" w:rsidRDefault="00E31B30" w:rsidP="00E31B30">
      <w:pPr>
        <w:pStyle w:val="Bibliography"/>
        <w:rPr>
          <w:rFonts w:ascii="Cambria" w:hAnsi="Cambria"/>
          <w:sz w:val="24"/>
        </w:rPr>
      </w:pPr>
      <w:r w:rsidRPr="00E31B30">
        <w:rPr>
          <w:rFonts w:ascii="Cambria" w:hAnsi="Cambria"/>
          <w:sz w:val="24"/>
        </w:rPr>
        <w:t xml:space="preserve">41. </w:t>
      </w:r>
      <w:r w:rsidRPr="00E31B30">
        <w:rPr>
          <w:rFonts w:ascii="Cambria" w:hAnsi="Cambria"/>
          <w:sz w:val="24"/>
        </w:rPr>
        <w:tab/>
        <w:t xml:space="preserve"> 2018. A simplicial homology algorithm for Lipschitz optimisation | SpringerLink. J Glob Optim 72:181–217.</w:t>
      </w:r>
    </w:p>
    <w:p w14:paraId="729DC98A" w14:textId="46043DF6" w:rsidR="00E31B30" w:rsidRPr="00F27C25" w:rsidRDefault="00E31B30" w:rsidP="00F27C25">
      <w:pPr>
        <w:spacing w:line="240" w:lineRule="auto"/>
        <w:rPr>
          <w:rFonts w:ascii="Cambria" w:eastAsia="Times New Roman" w:hAnsi="Cambria" w:cs="Times New Roman"/>
          <w:sz w:val="24"/>
          <w:szCs w:val="24"/>
        </w:rPr>
      </w:pPr>
      <w:r>
        <w:rPr>
          <w:rFonts w:ascii="Cambria" w:eastAsia="Times New Roman" w:hAnsi="Cambria" w:cs="Times New Roman"/>
          <w:sz w:val="24"/>
          <w:szCs w:val="24"/>
        </w:rPr>
        <w:lastRenderedPageBreak/>
        <w:fldChar w:fldCharType="end"/>
      </w:r>
    </w:p>
    <w:p w14:paraId="2F72AE01" w14:textId="77777777" w:rsidR="00715F00" w:rsidRPr="00E272A8" w:rsidRDefault="00715F00" w:rsidP="00715F00">
      <w:pPr>
        <w:rPr>
          <w:rFonts w:ascii="Cambria" w:eastAsia="Times New Roman" w:hAnsi="Cambria"/>
        </w:rPr>
      </w:pPr>
    </w:p>
    <w:p w14:paraId="59F6296A" w14:textId="45F2A6E4" w:rsidR="0044578A" w:rsidRPr="0044578A" w:rsidRDefault="0044578A" w:rsidP="004D49A2">
      <w:pPr>
        <w:spacing w:line="240" w:lineRule="auto"/>
        <w:contextualSpacing/>
        <w:jc w:val="center"/>
        <w:rPr>
          <w:rFonts w:ascii="Cambria" w:hAnsi="Cambria"/>
          <w:sz w:val="24"/>
          <w:szCs w:val="24"/>
        </w:rPr>
      </w:pPr>
    </w:p>
    <w:sectPr w:rsidR="0044578A" w:rsidRPr="0044578A" w:rsidSect="002076CF">
      <w:footerReference w:type="default" r:id="rId2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D74494" w14:textId="77777777" w:rsidR="009C3BED" w:rsidRDefault="009C3BED" w:rsidP="00F140A5">
      <w:pPr>
        <w:spacing w:after="0" w:line="240" w:lineRule="auto"/>
      </w:pPr>
      <w:r>
        <w:separator/>
      </w:r>
    </w:p>
  </w:endnote>
  <w:endnote w:type="continuationSeparator" w:id="0">
    <w:p w14:paraId="2A579D96" w14:textId="77777777" w:rsidR="009C3BED" w:rsidRDefault="009C3BED" w:rsidP="00F14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3697310"/>
      <w:docPartObj>
        <w:docPartGallery w:val="Page Numbers (Bottom of Page)"/>
        <w:docPartUnique/>
      </w:docPartObj>
    </w:sdtPr>
    <w:sdtEndPr>
      <w:rPr>
        <w:noProof/>
      </w:rPr>
    </w:sdtEndPr>
    <w:sdtContent>
      <w:p w14:paraId="7D560AB4" w14:textId="77777777" w:rsidR="00F1741C" w:rsidRDefault="00F1741C">
        <w:pPr>
          <w:pStyle w:val="Footer"/>
          <w:jc w:val="center"/>
        </w:pPr>
        <w:r w:rsidRPr="004A19A2">
          <w:rPr>
            <w:rFonts w:ascii="Cambria" w:hAnsi="Cambria"/>
          </w:rPr>
          <w:fldChar w:fldCharType="begin"/>
        </w:r>
        <w:r w:rsidRPr="004A19A2">
          <w:rPr>
            <w:rFonts w:ascii="Cambria" w:hAnsi="Cambria"/>
          </w:rPr>
          <w:instrText xml:space="preserve"> PAGE   \* MERGEFORMAT </w:instrText>
        </w:r>
        <w:r w:rsidRPr="004A19A2">
          <w:rPr>
            <w:rFonts w:ascii="Cambria" w:hAnsi="Cambria"/>
          </w:rPr>
          <w:fldChar w:fldCharType="separate"/>
        </w:r>
        <w:r w:rsidR="003C75F4">
          <w:rPr>
            <w:rFonts w:ascii="Cambria" w:hAnsi="Cambria"/>
            <w:noProof/>
          </w:rPr>
          <w:t>1</w:t>
        </w:r>
        <w:r w:rsidRPr="004A19A2">
          <w:rPr>
            <w:rFonts w:ascii="Cambria" w:hAnsi="Cambria"/>
            <w:noProof/>
          </w:rPr>
          <w:fldChar w:fldCharType="end"/>
        </w:r>
      </w:p>
    </w:sdtContent>
  </w:sdt>
  <w:p w14:paraId="68E59CF1" w14:textId="77777777" w:rsidR="00F1741C" w:rsidRDefault="00F174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AFCDA" w14:textId="77777777" w:rsidR="009C3BED" w:rsidRDefault="009C3BED" w:rsidP="00F140A5">
      <w:pPr>
        <w:spacing w:after="0" w:line="240" w:lineRule="auto"/>
      </w:pPr>
      <w:r>
        <w:separator/>
      </w:r>
    </w:p>
  </w:footnote>
  <w:footnote w:type="continuationSeparator" w:id="0">
    <w:p w14:paraId="6EC1E4DF" w14:textId="77777777" w:rsidR="009C3BED" w:rsidRDefault="009C3BED" w:rsidP="00F140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516C41"/>
    <w:multiLevelType w:val="hybridMultilevel"/>
    <w:tmpl w:val="983EFB36"/>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 w15:restartNumberingAfterBreak="0">
    <w:nsid w:val="7E2533DB"/>
    <w:multiLevelType w:val="hybridMultilevel"/>
    <w:tmpl w:val="28E08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ra">
    <w15:presenceInfo w15:providerId="None" w15:userId="Tara"/>
  </w15:person>
  <w15:person w15:author="tara gallagher">
    <w15:presenceInfo w15:providerId="AD" w15:userId="S::tgallagh@personalmicrosoftsoftware.uci.edu::c344358d-6c00-4e39-862a-ff9044e027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78A"/>
    <w:rsid w:val="00001A97"/>
    <w:rsid w:val="00002B6A"/>
    <w:rsid w:val="000107FD"/>
    <w:rsid w:val="000127F7"/>
    <w:rsid w:val="00012865"/>
    <w:rsid w:val="00025727"/>
    <w:rsid w:val="00050CFC"/>
    <w:rsid w:val="00050F20"/>
    <w:rsid w:val="00060192"/>
    <w:rsid w:val="000607FB"/>
    <w:rsid w:val="00060833"/>
    <w:rsid w:val="00062C0D"/>
    <w:rsid w:val="000635A1"/>
    <w:rsid w:val="00067F9D"/>
    <w:rsid w:val="0007023B"/>
    <w:rsid w:val="0007167F"/>
    <w:rsid w:val="000769FD"/>
    <w:rsid w:val="00076A96"/>
    <w:rsid w:val="00077E2F"/>
    <w:rsid w:val="00086EAA"/>
    <w:rsid w:val="000914C0"/>
    <w:rsid w:val="000A6D35"/>
    <w:rsid w:val="000A76B5"/>
    <w:rsid w:val="000B0176"/>
    <w:rsid w:val="000B5D08"/>
    <w:rsid w:val="000C6F04"/>
    <w:rsid w:val="000D10BC"/>
    <w:rsid w:val="000D3F62"/>
    <w:rsid w:val="000D4E02"/>
    <w:rsid w:val="000D5D6B"/>
    <w:rsid w:val="000D6F64"/>
    <w:rsid w:val="000F0E03"/>
    <w:rsid w:val="000F587F"/>
    <w:rsid w:val="00102AD5"/>
    <w:rsid w:val="00102DE3"/>
    <w:rsid w:val="001038DE"/>
    <w:rsid w:val="00104944"/>
    <w:rsid w:val="00106A60"/>
    <w:rsid w:val="00110931"/>
    <w:rsid w:val="001123D7"/>
    <w:rsid w:val="00117226"/>
    <w:rsid w:val="00120D6B"/>
    <w:rsid w:val="00120E2D"/>
    <w:rsid w:val="00121AA2"/>
    <w:rsid w:val="0013573D"/>
    <w:rsid w:val="001470A2"/>
    <w:rsid w:val="00147D27"/>
    <w:rsid w:val="00153FBC"/>
    <w:rsid w:val="001649FC"/>
    <w:rsid w:val="00177AD5"/>
    <w:rsid w:val="00192ADE"/>
    <w:rsid w:val="00197382"/>
    <w:rsid w:val="00197811"/>
    <w:rsid w:val="001A3991"/>
    <w:rsid w:val="001B2321"/>
    <w:rsid w:val="001B3561"/>
    <w:rsid w:val="001C6D89"/>
    <w:rsid w:val="001C73A0"/>
    <w:rsid w:val="001F59C4"/>
    <w:rsid w:val="00200F7E"/>
    <w:rsid w:val="00201118"/>
    <w:rsid w:val="00201785"/>
    <w:rsid w:val="00201A3D"/>
    <w:rsid w:val="00206BB8"/>
    <w:rsid w:val="002076CF"/>
    <w:rsid w:val="00211558"/>
    <w:rsid w:val="0022457E"/>
    <w:rsid w:val="002306DE"/>
    <w:rsid w:val="00235EA7"/>
    <w:rsid w:val="0024162D"/>
    <w:rsid w:val="00247A68"/>
    <w:rsid w:val="002500B8"/>
    <w:rsid w:val="00256994"/>
    <w:rsid w:val="00262EC8"/>
    <w:rsid w:val="00265E13"/>
    <w:rsid w:val="00284494"/>
    <w:rsid w:val="0028493B"/>
    <w:rsid w:val="00284BFC"/>
    <w:rsid w:val="002923E3"/>
    <w:rsid w:val="002A76AC"/>
    <w:rsid w:val="002B06AF"/>
    <w:rsid w:val="002B1DD4"/>
    <w:rsid w:val="002B1E27"/>
    <w:rsid w:val="002C1FAE"/>
    <w:rsid w:val="002D42DA"/>
    <w:rsid w:val="002E099A"/>
    <w:rsid w:val="002F3007"/>
    <w:rsid w:val="00300A43"/>
    <w:rsid w:val="00302FAF"/>
    <w:rsid w:val="00306C9A"/>
    <w:rsid w:val="00313A05"/>
    <w:rsid w:val="00315EE1"/>
    <w:rsid w:val="00317472"/>
    <w:rsid w:val="0032736B"/>
    <w:rsid w:val="00332F28"/>
    <w:rsid w:val="00337C2B"/>
    <w:rsid w:val="00343C17"/>
    <w:rsid w:val="00343ECF"/>
    <w:rsid w:val="00346852"/>
    <w:rsid w:val="0036528F"/>
    <w:rsid w:val="00366A33"/>
    <w:rsid w:val="00373BF3"/>
    <w:rsid w:val="00377513"/>
    <w:rsid w:val="00384422"/>
    <w:rsid w:val="003A039E"/>
    <w:rsid w:val="003A0508"/>
    <w:rsid w:val="003A4044"/>
    <w:rsid w:val="003A586E"/>
    <w:rsid w:val="003B0F20"/>
    <w:rsid w:val="003B442D"/>
    <w:rsid w:val="003B4D81"/>
    <w:rsid w:val="003B581F"/>
    <w:rsid w:val="003B6C50"/>
    <w:rsid w:val="003B7460"/>
    <w:rsid w:val="003C0A5D"/>
    <w:rsid w:val="003C1E97"/>
    <w:rsid w:val="003C3E5D"/>
    <w:rsid w:val="003C75F4"/>
    <w:rsid w:val="003D30B1"/>
    <w:rsid w:val="003E315C"/>
    <w:rsid w:val="003E36BD"/>
    <w:rsid w:val="003E61E0"/>
    <w:rsid w:val="003F0EAD"/>
    <w:rsid w:val="003F10E3"/>
    <w:rsid w:val="003F166B"/>
    <w:rsid w:val="003F1E73"/>
    <w:rsid w:val="003F3508"/>
    <w:rsid w:val="003F4844"/>
    <w:rsid w:val="003F536C"/>
    <w:rsid w:val="003F75E8"/>
    <w:rsid w:val="00407261"/>
    <w:rsid w:val="004143A1"/>
    <w:rsid w:val="004329CD"/>
    <w:rsid w:val="0043670A"/>
    <w:rsid w:val="00442A75"/>
    <w:rsid w:val="00445708"/>
    <w:rsid w:val="0044578A"/>
    <w:rsid w:val="004602A1"/>
    <w:rsid w:val="00475AA9"/>
    <w:rsid w:val="00475D2F"/>
    <w:rsid w:val="00475F51"/>
    <w:rsid w:val="00482315"/>
    <w:rsid w:val="00490DBE"/>
    <w:rsid w:val="00494BC0"/>
    <w:rsid w:val="004A19A2"/>
    <w:rsid w:val="004A20FD"/>
    <w:rsid w:val="004B3037"/>
    <w:rsid w:val="004C0C23"/>
    <w:rsid w:val="004C14B9"/>
    <w:rsid w:val="004C1BE8"/>
    <w:rsid w:val="004C3720"/>
    <w:rsid w:val="004C4D50"/>
    <w:rsid w:val="004C5C05"/>
    <w:rsid w:val="004C5F04"/>
    <w:rsid w:val="004D49A2"/>
    <w:rsid w:val="004D607C"/>
    <w:rsid w:val="004E20F4"/>
    <w:rsid w:val="004E5B2C"/>
    <w:rsid w:val="004E6B99"/>
    <w:rsid w:val="005002C9"/>
    <w:rsid w:val="0050264A"/>
    <w:rsid w:val="00511084"/>
    <w:rsid w:val="00512EEC"/>
    <w:rsid w:val="00513E6C"/>
    <w:rsid w:val="00514555"/>
    <w:rsid w:val="00515C56"/>
    <w:rsid w:val="00530F28"/>
    <w:rsid w:val="00531232"/>
    <w:rsid w:val="00532181"/>
    <w:rsid w:val="005337BF"/>
    <w:rsid w:val="005346C4"/>
    <w:rsid w:val="005405D0"/>
    <w:rsid w:val="005406A3"/>
    <w:rsid w:val="00542F94"/>
    <w:rsid w:val="005530B9"/>
    <w:rsid w:val="00553190"/>
    <w:rsid w:val="00555AF1"/>
    <w:rsid w:val="00567296"/>
    <w:rsid w:val="005707FF"/>
    <w:rsid w:val="00570DEB"/>
    <w:rsid w:val="00570F4C"/>
    <w:rsid w:val="00577196"/>
    <w:rsid w:val="0058334F"/>
    <w:rsid w:val="00586145"/>
    <w:rsid w:val="005A2081"/>
    <w:rsid w:val="005A5297"/>
    <w:rsid w:val="005A7D64"/>
    <w:rsid w:val="005B35E7"/>
    <w:rsid w:val="005C1800"/>
    <w:rsid w:val="005C5101"/>
    <w:rsid w:val="005D4AA0"/>
    <w:rsid w:val="005D4E40"/>
    <w:rsid w:val="005D660B"/>
    <w:rsid w:val="005F0C3F"/>
    <w:rsid w:val="00601749"/>
    <w:rsid w:val="006055BB"/>
    <w:rsid w:val="00607845"/>
    <w:rsid w:val="00613D21"/>
    <w:rsid w:val="006161B6"/>
    <w:rsid w:val="006167C4"/>
    <w:rsid w:val="006244C2"/>
    <w:rsid w:val="006312B6"/>
    <w:rsid w:val="00642185"/>
    <w:rsid w:val="00642ABD"/>
    <w:rsid w:val="00645B88"/>
    <w:rsid w:val="00651B80"/>
    <w:rsid w:val="00656C8B"/>
    <w:rsid w:val="00660ED8"/>
    <w:rsid w:val="00661F58"/>
    <w:rsid w:val="006631DC"/>
    <w:rsid w:val="00670564"/>
    <w:rsid w:val="00670710"/>
    <w:rsid w:val="00675050"/>
    <w:rsid w:val="00681E7F"/>
    <w:rsid w:val="006821D4"/>
    <w:rsid w:val="00684AF9"/>
    <w:rsid w:val="00685D99"/>
    <w:rsid w:val="006977E4"/>
    <w:rsid w:val="006A362A"/>
    <w:rsid w:val="006A4639"/>
    <w:rsid w:val="006B1692"/>
    <w:rsid w:val="006B1B53"/>
    <w:rsid w:val="006B3AA9"/>
    <w:rsid w:val="006B4BF6"/>
    <w:rsid w:val="006C1867"/>
    <w:rsid w:val="006D0278"/>
    <w:rsid w:val="006D0DC3"/>
    <w:rsid w:val="006D1642"/>
    <w:rsid w:val="006D1932"/>
    <w:rsid w:val="006D6721"/>
    <w:rsid w:val="006D6FB7"/>
    <w:rsid w:val="006D7F7E"/>
    <w:rsid w:val="006F3778"/>
    <w:rsid w:val="006F606A"/>
    <w:rsid w:val="0070206F"/>
    <w:rsid w:val="00702DAC"/>
    <w:rsid w:val="007058A7"/>
    <w:rsid w:val="00706A26"/>
    <w:rsid w:val="007102CF"/>
    <w:rsid w:val="0071339D"/>
    <w:rsid w:val="00715369"/>
    <w:rsid w:val="00715BB4"/>
    <w:rsid w:val="00715F00"/>
    <w:rsid w:val="00716FAC"/>
    <w:rsid w:val="007211AE"/>
    <w:rsid w:val="007237A4"/>
    <w:rsid w:val="00724A9A"/>
    <w:rsid w:val="00734CD0"/>
    <w:rsid w:val="00735890"/>
    <w:rsid w:val="00735C8D"/>
    <w:rsid w:val="00740A41"/>
    <w:rsid w:val="00742A42"/>
    <w:rsid w:val="007432B6"/>
    <w:rsid w:val="00746771"/>
    <w:rsid w:val="0074716C"/>
    <w:rsid w:val="00751974"/>
    <w:rsid w:val="00751CC6"/>
    <w:rsid w:val="00752191"/>
    <w:rsid w:val="00760485"/>
    <w:rsid w:val="00760F24"/>
    <w:rsid w:val="007627D8"/>
    <w:rsid w:val="007651E1"/>
    <w:rsid w:val="00774B5A"/>
    <w:rsid w:val="0077730A"/>
    <w:rsid w:val="00792F08"/>
    <w:rsid w:val="00795C64"/>
    <w:rsid w:val="007A285B"/>
    <w:rsid w:val="007A61A0"/>
    <w:rsid w:val="007A78FE"/>
    <w:rsid w:val="007B3058"/>
    <w:rsid w:val="007C075D"/>
    <w:rsid w:val="007C0B23"/>
    <w:rsid w:val="007C5C3F"/>
    <w:rsid w:val="007E72AA"/>
    <w:rsid w:val="007F22F5"/>
    <w:rsid w:val="008045DB"/>
    <w:rsid w:val="0081720A"/>
    <w:rsid w:val="00820673"/>
    <w:rsid w:val="0082076E"/>
    <w:rsid w:val="00825992"/>
    <w:rsid w:val="0083181E"/>
    <w:rsid w:val="00832E3E"/>
    <w:rsid w:val="00833BF0"/>
    <w:rsid w:val="00835755"/>
    <w:rsid w:val="00837542"/>
    <w:rsid w:val="00842A39"/>
    <w:rsid w:val="00843C0F"/>
    <w:rsid w:val="00846310"/>
    <w:rsid w:val="00853F30"/>
    <w:rsid w:val="008551D1"/>
    <w:rsid w:val="00863482"/>
    <w:rsid w:val="00867092"/>
    <w:rsid w:val="00870C7C"/>
    <w:rsid w:val="00880A2E"/>
    <w:rsid w:val="008820CA"/>
    <w:rsid w:val="00885BED"/>
    <w:rsid w:val="008A2499"/>
    <w:rsid w:val="008A268A"/>
    <w:rsid w:val="008B2161"/>
    <w:rsid w:val="008B390A"/>
    <w:rsid w:val="008B4AA4"/>
    <w:rsid w:val="008B600B"/>
    <w:rsid w:val="008B63C3"/>
    <w:rsid w:val="008C3CAB"/>
    <w:rsid w:val="008D1C38"/>
    <w:rsid w:val="008D3122"/>
    <w:rsid w:val="008D5738"/>
    <w:rsid w:val="008D5DF4"/>
    <w:rsid w:val="008D67D4"/>
    <w:rsid w:val="008E68AE"/>
    <w:rsid w:val="008F24F9"/>
    <w:rsid w:val="008F52CD"/>
    <w:rsid w:val="008F6C6F"/>
    <w:rsid w:val="0090018F"/>
    <w:rsid w:val="00902CC3"/>
    <w:rsid w:val="009066EB"/>
    <w:rsid w:val="009101FF"/>
    <w:rsid w:val="00917C16"/>
    <w:rsid w:val="00923B86"/>
    <w:rsid w:val="00927F15"/>
    <w:rsid w:val="00932A59"/>
    <w:rsid w:val="00934AC8"/>
    <w:rsid w:val="00941275"/>
    <w:rsid w:val="00941D6E"/>
    <w:rsid w:val="009467E1"/>
    <w:rsid w:val="00946B5E"/>
    <w:rsid w:val="00947CC0"/>
    <w:rsid w:val="00957DA5"/>
    <w:rsid w:val="00967D10"/>
    <w:rsid w:val="0097042D"/>
    <w:rsid w:val="0097340E"/>
    <w:rsid w:val="00976A97"/>
    <w:rsid w:val="009804FC"/>
    <w:rsid w:val="00983E98"/>
    <w:rsid w:val="009863FF"/>
    <w:rsid w:val="009955B8"/>
    <w:rsid w:val="009A5B83"/>
    <w:rsid w:val="009A7265"/>
    <w:rsid w:val="009B281B"/>
    <w:rsid w:val="009B6BF6"/>
    <w:rsid w:val="009C1BF7"/>
    <w:rsid w:val="009C3BED"/>
    <w:rsid w:val="009C571E"/>
    <w:rsid w:val="009C5DF1"/>
    <w:rsid w:val="009C7AEF"/>
    <w:rsid w:val="009D2283"/>
    <w:rsid w:val="009D43B1"/>
    <w:rsid w:val="009E6F0F"/>
    <w:rsid w:val="009F4DD4"/>
    <w:rsid w:val="00A06D49"/>
    <w:rsid w:val="00A3539F"/>
    <w:rsid w:val="00A36DF2"/>
    <w:rsid w:val="00A43436"/>
    <w:rsid w:val="00A450E2"/>
    <w:rsid w:val="00A47275"/>
    <w:rsid w:val="00A47960"/>
    <w:rsid w:val="00A54D33"/>
    <w:rsid w:val="00A558FE"/>
    <w:rsid w:val="00A560D3"/>
    <w:rsid w:val="00A6432F"/>
    <w:rsid w:val="00A7741B"/>
    <w:rsid w:val="00A7762F"/>
    <w:rsid w:val="00A85377"/>
    <w:rsid w:val="00A8627E"/>
    <w:rsid w:val="00A9459B"/>
    <w:rsid w:val="00A963C5"/>
    <w:rsid w:val="00A969D1"/>
    <w:rsid w:val="00A978D6"/>
    <w:rsid w:val="00AA2728"/>
    <w:rsid w:val="00AA2ADB"/>
    <w:rsid w:val="00AA3016"/>
    <w:rsid w:val="00AA57C7"/>
    <w:rsid w:val="00AA5AA7"/>
    <w:rsid w:val="00AA707B"/>
    <w:rsid w:val="00AA7A17"/>
    <w:rsid w:val="00AB72BB"/>
    <w:rsid w:val="00AC0094"/>
    <w:rsid w:val="00AC1F1B"/>
    <w:rsid w:val="00AC54C5"/>
    <w:rsid w:val="00AC681C"/>
    <w:rsid w:val="00AD12AE"/>
    <w:rsid w:val="00AD22E7"/>
    <w:rsid w:val="00AD2426"/>
    <w:rsid w:val="00AD2C27"/>
    <w:rsid w:val="00AD33A2"/>
    <w:rsid w:val="00AD74D9"/>
    <w:rsid w:val="00AD7A8D"/>
    <w:rsid w:val="00AE0AA5"/>
    <w:rsid w:val="00AE0BD9"/>
    <w:rsid w:val="00AE3DC2"/>
    <w:rsid w:val="00AE480E"/>
    <w:rsid w:val="00AE4DFD"/>
    <w:rsid w:val="00AF3B01"/>
    <w:rsid w:val="00AF5B6F"/>
    <w:rsid w:val="00B0433F"/>
    <w:rsid w:val="00B079CC"/>
    <w:rsid w:val="00B07CAD"/>
    <w:rsid w:val="00B11152"/>
    <w:rsid w:val="00B34F1E"/>
    <w:rsid w:val="00B35E04"/>
    <w:rsid w:val="00B36B1F"/>
    <w:rsid w:val="00B424DD"/>
    <w:rsid w:val="00B44276"/>
    <w:rsid w:val="00B45F83"/>
    <w:rsid w:val="00B47607"/>
    <w:rsid w:val="00B50F59"/>
    <w:rsid w:val="00B51C82"/>
    <w:rsid w:val="00B564EB"/>
    <w:rsid w:val="00B56A72"/>
    <w:rsid w:val="00B604C0"/>
    <w:rsid w:val="00B669B2"/>
    <w:rsid w:val="00B71CC3"/>
    <w:rsid w:val="00B75652"/>
    <w:rsid w:val="00B80FC5"/>
    <w:rsid w:val="00B81F16"/>
    <w:rsid w:val="00B850BA"/>
    <w:rsid w:val="00B9699F"/>
    <w:rsid w:val="00BA1031"/>
    <w:rsid w:val="00BA1C12"/>
    <w:rsid w:val="00BA1CE2"/>
    <w:rsid w:val="00BA4A4D"/>
    <w:rsid w:val="00BA7E3F"/>
    <w:rsid w:val="00BB2405"/>
    <w:rsid w:val="00BB5D88"/>
    <w:rsid w:val="00BC0AAC"/>
    <w:rsid w:val="00BC3C20"/>
    <w:rsid w:val="00BC553B"/>
    <w:rsid w:val="00BD12E2"/>
    <w:rsid w:val="00BE0250"/>
    <w:rsid w:val="00BE4124"/>
    <w:rsid w:val="00BF1701"/>
    <w:rsid w:val="00BF3162"/>
    <w:rsid w:val="00C05604"/>
    <w:rsid w:val="00C067B4"/>
    <w:rsid w:val="00C1675E"/>
    <w:rsid w:val="00C177FC"/>
    <w:rsid w:val="00C23FF7"/>
    <w:rsid w:val="00C2422D"/>
    <w:rsid w:val="00C43603"/>
    <w:rsid w:val="00C444E3"/>
    <w:rsid w:val="00C52F22"/>
    <w:rsid w:val="00C5686C"/>
    <w:rsid w:val="00C578BB"/>
    <w:rsid w:val="00C720E3"/>
    <w:rsid w:val="00C81F1F"/>
    <w:rsid w:val="00C85FD1"/>
    <w:rsid w:val="00C8686C"/>
    <w:rsid w:val="00C87CA1"/>
    <w:rsid w:val="00C87FC3"/>
    <w:rsid w:val="00C90EBC"/>
    <w:rsid w:val="00C92BE9"/>
    <w:rsid w:val="00C93458"/>
    <w:rsid w:val="00C953F2"/>
    <w:rsid w:val="00CA02E9"/>
    <w:rsid w:val="00CA156E"/>
    <w:rsid w:val="00CA60EC"/>
    <w:rsid w:val="00CB19D4"/>
    <w:rsid w:val="00CB5F1A"/>
    <w:rsid w:val="00CC2074"/>
    <w:rsid w:val="00CD0D15"/>
    <w:rsid w:val="00CD1204"/>
    <w:rsid w:val="00CD50A6"/>
    <w:rsid w:val="00CE19EB"/>
    <w:rsid w:val="00CE5876"/>
    <w:rsid w:val="00CE6FFD"/>
    <w:rsid w:val="00D00758"/>
    <w:rsid w:val="00D01039"/>
    <w:rsid w:val="00D10C4F"/>
    <w:rsid w:val="00D24B40"/>
    <w:rsid w:val="00D41F08"/>
    <w:rsid w:val="00D43BDD"/>
    <w:rsid w:val="00D46270"/>
    <w:rsid w:val="00D51CDF"/>
    <w:rsid w:val="00D63B6D"/>
    <w:rsid w:val="00D653D2"/>
    <w:rsid w:val="00D66CC2"/>
    <w:rsid w:val="00D72EF6"/>
    <w:rsid w:val="00D748DD"/>
    <w:rsid w:val="00DA7AF2"/>
    <w:rsid w:val="00DB3432"/>
    <w:rsid w:val="00DC2FAD"/>
    <w:rsid w:val="00DC4C94"/>
    <w:rsid w:val="00DE2086"/>
    <w:rsid w:val="00DF0E14"/>
    <w:rsid w:val="00DF122F"/>
    <w:rsid w:val="00DF1BF1"/>
    <w:rsid w:val="00DF6DB0"/>
    <w:rsid w:val="00E03692"/>
    <w:rsid w:val="00E1648C"/>
    <w:rsid w:val="00E1724B"/>
    <w:rsid w:val="00E272A8"/>
    <w:rsid w:val="00E278D4"/>
    <w:rsid w:val="00E3033C"/>
    <w:rsid w:val="00E311C8"/>
    <w:rsid w:val="00E31B30"/>
    <w:rsid w:val="00E33F24"/>
    <w:rsid w:val="00E34C71"/>
    <w:rsid w:val="00E35C9A"/>
    <w:rsid w:val="00E37477"/>
    <w:rsid w:val="00E4158F"/>
    <w:rsid w:val="00E45799"/>
    <w:rsid w:val="00E46B6E"/>
    <w:rsid w:val="00E539A5"/>
    <w:rsid w:val="00E546B3"/>
    <w:rsid w:val="00E64888"/>
    <w:rsid w:val="00E70CE3"/>
    <w:rsid w:val="00E72A82"/>
    <w:rsid w:val="00E755F2"/>
    <w:rsid w:val="00E771EB"/>
    <w:rsid w:val="00E7720F"/>
    <w:rsid w:val="00E853B9"/>
    <w:rsid w:val="00E96AFC"/>
    <w:rsid w:val="00E975D0"/>
    <w:rsid w:val="00EB0378"/>
    <w:rsid w:val="00EC0796"/>
    <w:rsid w:val="00EC3AA2"/>
    <w:rsid w:val="00EE01DD"/>
    <w:rsid w:val="00EE2251"/>
    <w:rsid w:val="00EE4191"/>
    <w:rsid w:val="00EF599E"/>
    <w:rsid w:val="00F026A0"/>
    <w:rsid w:val="00F04E94"/>
    <w:rsid w:val="00F10F1F"/>
    <w:rsid w:val="00F11797"/>
    <w:rsid w:val="00F140A5"/>
    <w:rsid w:val="00F16E47"/>
    <w:rsid w:val="00F1741C"/>
    <w:rsid w:val="00F20757"/>
    <w:rsid w:val="00F25BB4"/>
    <w:rsid w:val="00F27C25"/>
    <w:rsid w:val="00F3329B"/>
    <w:rsid w:val="00F41229"/>
    <w:rsid w:val="00F413D3"/>
    <w:rsid w:val="00F41A53"/>
    <w:rsid w:val="00F46FCA"/>
    <w:rsid w:val="00F4741B"/>
    <w:rsid w:val="00F5270F"/>
    <w:rsid w:val="00F52F62"/>
    <w:rsid w:val="00F635C3"/>
    <w:rsid w:val="00F657A1"/>
    <w:rsid w:val="00F6653B"/>
    <w:rsid w:val="00F67BEE"/>
    <w:rsid w:val="00F71E09"/>
    <w:rsid w:val="00F722B3"/>
    <w:rsid w:val="00F767AC"/>
    <w:rsid w:val="00F771A8"/>
    <w:rsid w:val="00F900CB"/>
    <w:rsid w:val="00F94186"/>
    <w:rsid w:val="00F94E88"/>
    <w:rsid w:val="00FA1EFA"/>
    <w:rsid w:val="00FA2FEC"/>
    <w:rsid w:val="00FA606E"/>
    <w:rsid w:val="00FB0395"/>
    <w:rsid w:val="00FB0484"/>
    <w:rsid w:val="00FB0E9F"/>
    <w:rsid w:val="00FB649D"/>
    <w:rsid w:val="00FB7DC3"/>
    <w:rsid w:val="00FC5764"/>
    <w:rsid w:val="00FD15F9"/>
    <w:rsid w:val="00FD6090"/>
    <w:rsid w:val="00FE3352"/>
    <w:rsid w:val="00FE3F29"/>
    <w:rsid w:val="00FF423B"/>
    <w:rsid w:val="00FF6E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22C69"/>
  <w15:chartTrackingRefBased/>
  <w15:docId w15:val="{4B4E5A6F-EA9F-45AF-BE7B-BF7A0D943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rsid w:val="00F27C25"/>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link w:val="Heading2Char"/>
    <w:rsid w:val="00F27C25"/>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rsid w:val="00F27C25"/>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F27C25"/>
    <w:pPr>
      <w:keepNext/>
      <w:keepLines/>
      <w:spacing w:before="280" w:after="80" w:line="276" w:lineRule="auto"/>
      <w:outlineLvl w:val="3"/>
    </w:pPr>
    <w:rPr>
      <w:rFonts w:ascii="Arial" w:eastAsia="Arial" w:hAnsi="Arial" w:cs="Arial"/>
      <w:color w:val="666666"/>
      <w:sz w:val="24"/>
      <w:szCs w:val="24"/>
      <w:lang w:val="en"/>
    </w:rPr>
  </w:style>
  <w:style w:type="paragraph" w:styleId="Heading5">
    <w:name w:val="heading 5"/>
    <w:basedOn w:val="Normal"/>
    <w:next w:val="Normal"/>
    <w:link w:val="Heading5Char"/>
    <w:rsid w:val="00F27C25"/>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F27C25"/>
    <w:pPr>
      <w:keepNext/>
      <w:keepLines/>
      <w:spacing w:before="240" w:after="80" w:line="276" w:lineRule="auto"/>
      <w:outlineLvl w:val="5"/>
    </w:pPr>
    <w:rPr>
      <w:rFonts w:ascii="Arial" w:eastAsia="Arial" w:hAnsi="Arial" w:cs="Arial"/>
      <w:i/>
      <w:color w:val="666666"/>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0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0A5"/>
  </w:style>
  <w:style w:type="paragraph" w:styleId="Footer">
    <w:name w:val="footer"/>
    <w:basedOn w:val="Normal"/>
    <w:link w:val="FooterChar"/>
    <w:uiPriority w:val="99"/>
    <w:unhideWhenUsed/>
    <w:rsid w:val="00F140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0A5"/>
  </w:style>
  <w:style w:type="paragraph" w:styleId="NoSpacing">
    <w:name w:val="No Spacing"/>
    <w:uiPriority w:val="1"/>
    <w:qFormat/>
    <w:rsid w:val="00CA156E"/>
    <w:pPr>
      <w:spacing w:after="0" w:line="240" w:lineRule="auto"/>
    </w:pPr>
    <w:rPr>
      <w:sz w:val="24"/>
      <w:szCs w:val="24"/>
    </w:rPr>
  </w:style>
  <w:style w:type="character" w:styleId="CommentReference">
    <w:name w:val="annotation reference"/>
    <w:basedOn w:val="DefaultParagraphFont"/>
    <w:uiPriority w:val="99"/>
    <w:semiHidden/>
    <w:unhideWhenUsed/>
    <w:rsid w:val="00601749"/>
    <w:rPr>
      <w:sz w:val="18"/>
      <w:szCs w:val="18"/>
    </w:rPr>
  </w:style>
  <w:style w:type="paragraph" w:styleId="CommentText">
    <w:name w:val="annotation text"/>
    <w:basedOn w:val="Normal"/>
    <w:link w:val="CommentTextChar"/>
    <w:uiPriority w:val="99"/>
    <w:unhideWhenUsed/>
    <w:rsid w:val="00601749"/>
    <w:pPr>
      <w:spacing w:after="0" w:line="240" w:lineRule="auto"/>
    </w:pPr>
    <w:rPr>
      <w:rFonts w:ascii="Times New Roman" w:eastAsia="Times New Roman" w:hAnsi="Times New Roman" w:cs="Times New Roman"/>
      <w:sz w:val="24"/>
      <w:szCs w:val="24"/>
    </w:rPr>
  </w:style>
  <w:style w:type="character" w:customStyle="1" w:styleId="CommentTextChar">
    <w:name w:val="Comment Text Char"/>
    <w:basedOn w:val="DefaultParagraphFont"/>
    <w:link w:val="CommentText"/>
    <w:uiPriority w:val="99"/>
    <w:rsid w:val="0060174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01749"/>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01749"/>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601749"/>
    <w:pPr>
      <w:spacing w:after="160"/>
    </w:pPr>
    <w:rPr>
      <w:rFonts w:asciiTheme="minorHAnsi" w:eastAsiaTheme="minorHAnsi" w:hAnsiTheme="minorHAnsi" w:cstheme="minorBidi"/>
      <w:b/>
      <w:bCs/>
      <w:sz w:val="20"/>
      <w:szCs w:val="20"/>
    </w:rPr>
  </w:style>
  <w:style w:type="character" w:customStyle="1" w:styleId="CommentSubjectChar">
    <w:name w:val="Comment Subject Char"/>
    <w:basedOn w:val="CommentTextChar"/>
    <w:link w:val="CommentSubject"/>
    <w:uiPriority w:val="99"/>
    <w:semiHidden/>
    <w:rsid w:val="00601749"/>
    <w:rPr>
      <w:rFonts w:ascii="Times New Roman" w:eastAsia="Times New Roman" w:hAnsi="Times New Roman" w:cs="Times New Roman"/>
      <w:b/>
      <w:bCs/>
      <w:sz w:val="20"/>
      <w:szCs w:val="20"/>
    </w:rPr>
  </w:style>
  <w:style w:type="paragraph" w:styleId="Bibliography">
    <w:name w:val="Bibliography"/>
    <w:basedOn w:val="Normal"/>
    <w:next w:val="Normal"/>
    <w:uiPriority w:val="37"/>
    <w:unhideWhenUsed/>
    <w:rsid w:val="00531232"/>
    <w:pPr>
      <w:tabs>
        <w:tab w:val="left" w:pos="500"/>
      </w:tabs>
      <w:spacing w:after="240" w:line="480" w:lineRule="auto"/>
      <w:ind w:left="504" w:hanging="504"/>
    </w:pPr>
  </w:style>
  <w:style w:type="paragraph" w:styleId="ListParagraph">
    <w:name w:val="List Paragraph"/>
    <w:basedOn w:val="Normal"/>
    <w:uiPriority w:val="34"/>
    <w:qFormat/>
    <w:rsid w:val="00A6432F"/>
    <w:pPr>
      <w:spacing w:after="0" w:line="240" w:lineRule="auto"/>
      <w:ind w:left="720"/>
      <w:contextualSpacing/>
    </w:pPr>
    <w:rPr>
      <w:sz w:val="24"/>
      <w:szCs w:val="24"/>
    </w:rPr>
  </w:style>
  <w:style w:type="character" w:styleId="Hyperlink">
    <w:name w:val="Hyperlink"/>
    <w:basedOn w:val="DefaultParagraphFont"/>
    <w:uiPriority w:val="99"/>
    <w:unhideWhenUsed/>
    <w:rsid w:val="00A6432F"/>
    <w:rPr>
      <w:color w:val="0563C1" w:themeColor="hyperlink"/>
      <w:u w:val="single"/>
    </w:rPr>
  </w:style>
  <w:style w:type="character" w:styleId="PageNumber">
    <w:name w:val="page number"/>
    <w:basedOn w:val="DefaultParagraphFont"/>
    <w:uiPriority w:val="99"/>
    <w:semiHidden/>
    <w:unhideWhenUsed/>
    <w:rsid w:val="00A6432F"/>
  </w:style>
  <w:style w:type="character" w:styleId="FollowedHyperlink">
    <w:name w:val="FollowedHyperlink"/>
    <w:basedOn w:val="DefaultParagraphFont"/>
    <w:uiPriority w:val="99"/>
    <w:semiHidden/>
    <w:unhideWhenUsed/>
    <w:rsid w:val="00B75652"/>
    <w:rPr>
      <w:color w:val="954F72" w:themeColor="followedHyperlink"/>
      <w:u w:val="single"/>
    </w:rPr>
  </w:style>
  <w:style w:type="table" w:styleId="TableGrid">
    <w:name w:val="Table Grid"/>
    <w:basedOn w:val="TableNormal"/>
    <w:uiPriority w:val="39"/>
    <w:rsid w:val="00D01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86145"/>
    <w:pPr>
      <w:spacing w:before="100" w:beforeAutospacing="1" w:after="100" w:afterAutospacing="1" w:line="240" w:lineRule="auto"/>
    </w:pPr>
    <w:rPr>
      <w:rFonts w:ascii="Times New Roman" w:hAnsi="Times New Roman" w:cs="Times New Roman"/>
      <w:sz w:val="24"/>
      <w:szCs w:val="24"/>
    </w:rPr>
  </w:style>
  <w:style w:type="character" w:customStyle="1" w:styleId="named-content">
    <w:name w:val="named-content"/>
    <w:basedOn w:val="DefaultParagraphFont"/>
    <w:rsid w:val="00586145"/>
  </w:style>
  <w:style w:type="character" w:styleId="Emphasis">
    <w:name w:val="Emphasis"/>
    <w:basedOn w:val="DefaultParagraphFont"/>
    <w:uiPriority w:val="20"/>
    <w:qFormat/>
    <w:rsid w:val="00586145"/>
    <w:rPr>
      <w:i/>
      <w:iCs/>
    </w:rPr>
  </w:style>
  <w:style w:type="character" w:customStyle="1" w:styleId="inline-l2-heading">
    <w:name w:val="inline-l2-heading"/>
    <w:basedOn w:val="DefaultParagraphFont"/>
    <w:rsid w:val="00586145"/>
  </w:style>
  <w:style w:type="character" w:customStyle="1" w:styleId="sc">
    <w:name w:val="sc"/>
    <w:basedOn w:val="DefaultParagraphFont"/>
    <w:rsid w:val="00586145"/>
  </w:style>
  <w:style w:type="character" w:customStyle="1" w:styleId="xref-bibr">
    <w:name w:val="xref-bibr"/>
    <w:basedOn w:val="DefaultParagraphFont"/>
    <w:rsid w:val="00A450E2"/>
  </w:style>
  <w:style w:type="character" w:customStyle="1" w:styleId="Heading1Char">
    <w:name w:val="Heading 1 Char"/>
    <w:basedOn w:val="DefaultParagraphFont"/>
    <w:link w:val="Heading1"/>
    <w:rsid w:val="00F27C25"/>
    <w:rPr>
      <w:rFonts w:ascii="Arial" w:eastAsia="Arial" w:hAnsi="Arial" w:cs="Arial"/>
      <w:sz w:val="40"/>
      <w:szCs w:val="40"/>
      <w:lang w:val="en"/>
    </w:rPr>
  </w:style>
  <w:style w:type="character" w:customStyle="1" w:styleId="Heading2Char">
    <w:name w:val="Heading 2 Char"/>
    <w:basedOn w:val="DefaultParagraphFont"/>
    <w:link w:val="Heading2"/>
    <w:rsid w:val="00F27C25"/>
    <w:rPr>
      <w:rFonts w:ascii="Arial" w:eastAsia="Arial" w:hAnsi="Arial" w:cs="Arial"/>
      <w:sz w:val="32"/>
      <w:szCs w:val="32"/>
      <w:lang w:val="en"/>
    </w:rPr>
  </w:style>
  <w:style w:type="character" w:customStyle="1" w:styleId="Heading3Char">
    <w:name w:val="Heading 3 Char"/>
    <w:basedOn w:val="DefaultParagraphFont"/>
    <w:link w:val="Heading3"/>
    <w:rsid w:val="00F27C25"/>
    <w:rPr>
      <w:rFonts w:ascii="Arial" w:eastAsia="Arial" w:hAnsi="Arial" w:cs="Arial"/>
      <w:color w:val="434343"/>
      <w:sz w:val="28"/>
      <w:szCs w:val="28"/>
      <w:lang w:val="en"/>
    </w:rPr>
  </w:style>
  <w:style w:type="character" w:customStyle="1" w:styleId="Heading4Char">
    <w:name w:val="Heading 4 Char"/>
    <w:basedOn w:val="DefaultParagraphFont"/>
    <w:link w:val="Heading4"/>
    <w:rsid w:val="00F27C25"/>
    <w:rPr>
      <w:rFonts w:ascii="Arial" w:eastAsia="Arial" w:hAnsi="Arial" w:cs="Arial"/>
      <w:color w:val="666666"/>
      <w:sz w:val="24"/>
      <w:szCs w:val="24"/>
      <w:lang w:val="en"/>
    </w:rPr>
  </w:style>
  <w:style w:type="character" w:customStyle="1" w:styleId="Heading5Char">
    <w:name w:val="Heading 5 Char"/>
    <w:basedOn w:val="DefaultParagraphFont"/>
    <w:link w:val="Heading5"/>
    <w:rsid w:val="00F27C25"/>
    <w:rPr>
      <w:rFonts w:ascii="Arial" w:eastAsia="Arial" w:hAnsi="Arial" w:cs="Arial"/>
      <w:color w:val="666666"/>
      <w:lang w:val="en"/>
    </w:rPr>
  </w:style>
  <w:style w:type="character" w:customStyle="1" w:styleId="Heading6Char">
    <w:name w:val="Heading 6 Char"/>
    <w:basedOn w:val="DefaultParagraphFont"/>
    <w:link w:val="Heading6"/>
    <w:rsid w:val="00F27C25"/>
    <w:rPr>
      <w:rFonts w:ascii="Arial" w:eastAsia="Arial" w:hAnsi="Arial" w:cs="Arial"/>
      <w:i/>
      <w:color w:val="666666"/>
      <w:lang w:val="en"/>
    </w:rPr>
  </w:style>
  <w:style w:type="paragraph" w:styleId="Title">
    <w:name w:val="Title"/>
    <w:basedOn w:val="Normal"/>
    <w:next w:val="Normal"/>
    <w:link w:val="TitleChar"/>
    <w:rsid w:val="00F27C25"/>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F27C25"/>
    <w:rPr>
      <w:rFonts w:ascii="Arial" w:eastAsia="Arial" w:hAnsi="Arial" w:cs="Arial"/>
      <w:sz w:val="52"/>
      <w:szCs w:val="52"/>
      <w:lang w:val="en"/>
    </w:rPr>
  </w:style>
  <w:style w:type="paragraph" w:styleId="Subtitle">
    <w:name w:val="Subtitle"/>
    <w:basedOn w:val="Normal"/>
    <w:next w:val="Normal"/>
    <w:link w:val="SubtitleChar"/>
    <w:rsid w:val="00F27C25"/>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F27C25"/>
    <w:rPr>
      <w:rFonts w:ascii="Arial" w:eastAsia="Arial" w:hAnsi="Arial" w:cs="Arial"/>
      <w:color w:val="666666"/>
      <w:sz w:val="30"/>
      <w:szCs w:val="30"/>
      <w:lang w:val="en"/>
    </w:rPr>
  </w:style>
  <w:style w:type="character" w:customStyle="1" w:styleId="mjx-char">
    <w:name w:val="mjx-char"/>
    <w:basedOn w:val="DefaultParagraphFont"/>
    <w:rsid w:val="00F27C25"/>
  </w:style>
  <w:style w:type="character" w:customStyle="1" w:styleId="mjxassistivemathml">
    <w:name w:val="mjx_assistive_mathml"/>
    <w:basedOn w:val="DefaultParagraphFont"/>
    <w:rsid w:val="00F27C25"/>
  </w:style>
  <w:style w:type="character" w:customStyle="1" w:styleId="il">
    <w:name w:val="il"/>
    <w:basedOn w:val="DefaultParagraphFont"/>
    <w:rsid w:val="00F27C25"/>
  </w:style>
  <w:style w:type="character" w:styleId="PlaceholderText">
    <w:name w:val="Placeholder Text"/>
    <w:basedOn w:val="DefaultParagraphFont"/>
    <w:uiPriority w:val="99"/>
    <w:semiHidden/>
    <w:rsid w:val="00F27C25"/>
    <w:rPr>
      <w:color w:val="808080"/>
    </w:rPr>
  </w:style>
  <w:style w:type="character" w:customStyle="1" w:styleId="UnresolvedMention1">
    <w:name w:val="Unresolved Mention1"/>
    <w:basedOn w:val="DefaultParagraphFont"/>
    <w:uiPriority w:val="99"/>
    <w:rsid w:val="00F27C25"/>
    <w:rPr>
      <w:color w:val="605E5C"/>
      <w:shd w:val="clear" w:color="auto" w:fill="E1DFDD"/>
    </w:rPr>
  </w:style>
  <w:style w:type="table" w:styleId="TableGridLight">
    <w:name w:val="Grid Table Light"/>
    <w:basedOn w:val="TableNormal"/>
    <w:uiPriority w:val="40"/>
    <w:rsid w:val="00F27C25"/>
    <w:pPr>
      <w:spacing w:after="0" w:line="240" w:lineRule="auto"/>
    </w:pPr>
    <w:rPr>
      <w:rFonts w:ascii="Arial" w:eastAsia="Arial" w:hAnsi="Arial" w:cs="Arial"/>
      <w:lang w:val="e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2">
    <w:name w:val="Unresolved Mention2"/>
    <w:basedOn w:val="DefaultParagraphFont"/>
    <w:uiPriority w:val="99"/>
    <w:rsid w:val="00F27C25"/>
    <w:rPr>
      <w:color w:val="605E5C"/>
      <w:shd w:val="clear" w:color="auto" w:fill="E1DFDD"/>
    </w:rPr>
  </w:style>
  <w:style w:type="character" w:styleId="LineNumber">
    <w:name w:val="line number"/>
    <w:basedOn w:val="DefaultParagraphFont"/>
    <w:uiPriority w:val="99"/>
    <w:semiHidden/>
    <w:unhideWhenUsed/>
    <w:rsid w:val="00CE5876"/>
  </w:style>
  <w:style w:type="paragraph" w:styleId="Revision">
    <w:name w:val="Revision"/>
    <w:hidden/>
    <w:uiPriority w:val="99"/>
    <w:semiHidden/>
    <w:rsid w:val="00CE5876"/>
    <w:pPr>
      <w:spacing w:after="0" w:line="240" w:lineRule="auto"/>
    </w:pPr>
    <w:rPr>
      <w:rFonts w:ascii="Times New Roman" w:eastAsia="Times New Roman" w:hAnsi="Times New Roman" w:cs="Times New Roman"/>
      <w:sz w:val="24"/>
      <w:szCs w:val="24"/>
    </w:rPr>
  </w:style>
  <w:style w:type="paragraph" w:customStyle="1" w:styleId="m6078117382858044274msolistparagraph">
    <w:name w:val="m_6078117382858044274msolistparagraph"/>
    <w:basedOn w:val="Normal"/>
    <w:rsid w:val="00CE587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5606321329794577359msolistparagraph">
    <w:name w:val="m_5606321329794577359msolistparagraph"/>
    <w:basedOn w:val="Normal"/>
    <w:rsid w:val="00CE587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CE5876"/>
  </w:style>
  <w:style w:type="paragraph" w:customStyle="1" w:styleId="m-7928922871622540649msolistparagraph">
    <w:name w:val="m_-7928922871622540649msolistparagraph"/>
    <w:basedOn w:val="Normal"/>
    <w:rsid w:val="00CE587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79546">
      <w:bodyDiv w:val="1"/>
      <w:marLeft w:val="0"/>
      <w:marRight w:val="0"/>
      <w:marTop w:val="0"/>
      <w:marBottom w:val="0"/>
      <w:divBdr>
        <w:top w:val="none" w:sz="0" w:space="0" w:color="auto"/>
        <w:left w:val="none" w:sz="0" w:space="0" w:color="auto"/>
        <w:bottom w:val="none" w:sz="0" w:space="0" w:color="auto"/>
        <w:right w:val="none" w:sz="0" w:space="0" w:color="auto"/>
      </w:divBdr>
      <w:divsChild>
        <w:div w:id="607271179">
          <w:marLeft w:val="-225"/>
          <w:marRight w:val="0"/>
          <w:marTop w:val="75"/>
          <w:marBottom w:val="75"/>
          <w:divBdr>
            <w:top w:val="none" w:sz="0" w:space="0" w:color="auto"/>
            <w:left w:val="none" w:sz="0" w:space="0" w:color="auto"/>
            <w:bottom w:val="none" w:sz="0" w:space="0" w:color="auto"/>
            <w:right w:val="none" w:sz="0" w:space="0" w:color="auto"/>
          </w:divBdr>
        </w:div>
      </w:divsChild>
    </w:div>
    <w:div w:id="44526033">
      <w:bodyDiv w:val="1"/>
      <w:marLeft w:val="0"/>
      <w:marRight w:val="0"/>
      <w:marTop w:val="0"/>
      <w:marBottom w:val="0"/>
      <w:divBdr>
        <w:top w:val="none" w:sz="0" w:space="0" w:color="auto"/>
        <w:left w:val="none" w:sz="0" w:space="0" w:color="auto"/>
        <w:bottom w:val="none" w:sz="0" w:space="0" w:color="auto"/>
        <w:right w:val="none" w:sz="0" w:space="0" w:color="auto"/>
      </w:divBdr>
    </w:div>
    <w:div w:id="44720880">
      <w:bodyDiv w:val="1"/>
      <w:marLeft w:val="0"/>
      <w:marRight w:val="0"/>
      <w:marTop w:val="0"/>
      <w:marBottom w:val="0"/>
      <w:divBdr>
        <w:top w:val="none" w:sz="0" w:space="0" w:color="auto"/>
        <w:left w:val="none" w:sz="0" w:space="0" w:color="auto"/>
        <w:bottom w:val="none" w:sz="0" w:space="0" w:color="auto"/>
        <w:right w:val="none" w:sz="0" w:space="0" w:color="auto"/>
      </w:divBdr>
    </w:div>
    <w:div w:id="46030718">
      <w:bodyDiv w:val="1"/>
      <w:marLeft w:val="0"/>
      <w:marRight w:val="0"/>
      <w:marTop w:val="0"/>
      <w:marBottom w:val="0"/>
      <w:divBdr>
        <w:top w:val="none" w:sz="0" w:space="0" w:color="auto"/>
        <w:left w:val="none" w:sz="0" w:space="0" w:color="auto"/>
        <w:bottom w:val="none" w:sz="0" w:space="0" w:color="auto"/>
        <w:right w:val="none" w:sz="0" w:space="0" w:color="auto"/>
      </w:divBdr>
    </w:div>
    <w:div w:id="53815267">
      <w:bodyDiv w:val="1"/>
      <w:marLeft w:val="0"/>
      <w:marRight w:val="0"/>
      <w:marTop w:val="0"/>
      <w:marBottom w:val="0"/>
      <w:divBdr>
        <w:top w:val="none" w:sz="0" w:space="0" w:color="auto"/>
        <w:left w:val="none" w:sz="0" w:space="0" w:color="auto"/>
        <w:bottom w:val="none" w:sz="0" w:space="0" w:color="auto"/>
        <w:right w:val="none" w:sz="0" w:space="0" w:color="auto"/>
      </w:divBdr>
      <w:divsChild>
        <w:div w:id="1008868404">
          <w:marLeft w:val="0"/>
          <w:marRight w:val="0"/>
          <w:marTop w:val="0"/>
          <w:marBottom w:val="0"/>
          <w:divBdr>
            <w:top w:val="none" w:sz="0" w:space="0" w:color="auto"/>
            <w:left w:val="none" w:sz="0" w:space="0" w:color="auto"/>
            <w:bottom w:val="none" w:sz="0" w:space="0" w:color="auto"/>
            <w:right w:val="none" w:sz="0" w:space="0" w:color="auto"/>
          </w:divBdr>
        </w:div>
        <w:div w:id="55014134">
          <w:marLeft w:val="0"/>
          <w:marRight w:val="0"/>
          <w:marTop w:val="0"/>
          <w:marBottom w:val="0"/>
          <w:divBdr>
            <w:top w:val="none" w:sz="0" w:space="0" w:color="auto"/>
            <w:left w:val="none" w:sz="0" w:space="0" w:color="auto"/>
            <w:bottom w:val="none" w:sz="0" w:space="0" w:color="auto"/>
            <w:right w:val="none" w:sz="0" w:space="0" w:color="auto"/>
          </w:divBdr>
        </w:div>
        <w:div w:id="2014256013">
          <w:marLeft w:val="0"/>
          <w:marRight w:val="0"/>
          <w:marTop w:val="0"/>
          <w:marBottom w:val="0"/>
          <w:divBdr>
            <w:top w:val="none" w:sz="0" w:space="0" w:color="auto"/>
            <w:left w:val="none" w:sz="0" w:space="0" w:color="auto"/>
            <w:bottom w:val="none" w:sz="0" w:space="0" w:color="auto"/>
            <w:right w:val="none" w:sz="0" w:space="0" w:color="auto"/>
          </w:divBdr>
        </w:div>
        <w:div w:id="1993633757">
          <w:marLeft w:val="0"/>
          <w:marRight w:val="0"/>
          <w:marTop w:val="0"/>
          <w:marBottom w:val="0"/>
          <w:divBdr>
            <w:top w:val="none" w:sz="0" w:space="0" w:color="auto"/>
            <w:left w:val="none" w:sz="0" w:space="0" w:color="auto"/>
            <w:bottom w:val="none" w:sz="0" w:space="0" w:color="auto"/>
            <w:right w:val="none" w:sz="0" w:space="0" w:color="auto"/>
          </w:divBdr>
        </w:div>
        <w:div w:id="195319083">
          <w:marLeft w:val="0"/>
          <w:marRight w:val="0"/>
          <w:marTop w:val="0"/>
          <w:marBottom w:val="0"/>
          <w:divBdr>
            <w:top w:val="none" w:sz="0" w:space="0" w:color="auto"/>
            <w:left w:val="none" w:sz="0" w:space="0" w:color="auto"/>
            <w:bottom w:val="none" w:sz="0" w:space="0" w:color="auto"/>
            <w:right w:val="none" w:sz="0" w:space="0" w:color="auto"/>
          </w:divBdr>
        </w:div>
      </w:divsChild>
    </w:div>
    <w:div w:id="95754313">
      <w:bodyDiv w:val="1"/>
      <w:marLeft w:val="0"/>
      <w:marRight w:val="0"/>
      <w:marTop w:val="0"/>
      <w:marBottom w:val="0"/>
      <w:divBdr>
        <w:top w:val="none" w:sz="0" w:space="0" w:color="auto"/>
        <w:left w:val="none" w:sz="0" w:space="0" w:color="auto"/>
        <w:bottom w:val="none" w:sz="0" w:space="0" w:color="auto"/>
        <w:right w:val="none" w:sz="0" w:space="0" w:color="auto"/>
      </w:divBdr>
    </w:div>
    <w:div w:id="103963311">
      <w:bodyDiv w:val="1"/>
      <w:marLeft w:val="0"/>
      <w:marRight w:val="0"/>
      <w:marTop w:val="0"/>
      <w:marBottom w:val="0"/>
      <w:divBdr>
        <w:top w:val="none" w:sz="0" w:space="0" w:color="auto"/>
        <w:left w:val="none" w:sz="0" w:space="0" w:color="auto"/>
        <w:bottom w:val="none" w:sz="0" w:space="0" w:color="auto"/>
        <w:right w:val="none" w:sz="0" w:space="0" w:color="auto"/>
      </w:divBdr>
    </w:div>
    <w:div w:id="106508482">
      <w:bodyDiv w:val="1"/>
      <w:marLeft w:val="0"/>
      <w:marRight w:val="0"/>
      <w:marTop w:val="0"/>
      <w:marBottom w:val="0"/>
      <w:divBdr>
        <w:top w:val="none" w:sz="0" w:space="0" w:color="auto"/>
        <w:left w:val="none" w:sz="0" w:space="0" w:color="auto"/>
        <w:bottom w:val="none" w:sz="0" w:space="0" w:color="auto"/>
        <w:right w:val="none" w:sz="0" w:space="0" w:color="auto"/>
      </w:divBdr>
    </w:div>
    <w:div w:id="108746332">
      <w:bodyDiv w:val="1"/>
      <w:marLeft w:val="0"/>
      <w:marRight w:val="0"/>
      <w:marTop w:val="0"/>
      <w:marBottom w:val="0"/>
      <w:divBdr>
        <w:top w:val="none" w:sz="0" w:space="0" w:color="auto"/>
        <w:left w:val="none" w:sz="0" w:space="0" w:color="auto"/>
        <w:bottom w:val="none" w:sz="0" w:space="0" w:color="auto"/>
        <w:right w:val="none" w:sz="0" w:space="0" w:color="auto"/>
      </w:divBdr>
    </w:div>
    <w:div w:id="131562356">
      <w:bodyDiv w:val="1"/>
      <w:marLeft w:val="0"/>
      <w:marRight w:val="0"/>
      <w:marTop w:val="0"/>
      <w:marBottom w:val="0"/>
      <w:divBdr>
        <w:top w:val="none" w:sz="0" w:space="0" w:color="auto"/>
        <w:left w:val="none" w:sz="0" w:space="0" w:color="auto"/>
        <w:bottom w:val="none" w:sz="0" w:space="0" w:color="auto"/>
        <w:right w:val="none" w:sz="0" w:space="0" w:color="auto"/>
      </w:divBdr>
      <w:divsChild>
        <w:div w:id="12876964">
          <w:marLeft w:val="0"/>
          <w:marRight w:val="0"/>
          <w:marTop w:val="0"/>
          <w:marBottom w:val="0"/>
          <w:divBdr>
            <w:top w:val="none" w:sz="0" w:space="0" w:color="auto"/>
            <w:left w:val="none" w:sz="0" w:space="0" w:color="auto"/>
            <w:bottom w:val="none" w:sz="0" w:space="0" w:color="auto"/>
            <w:right w:val="none" w:sz="0" w:space="0" w:color="auto"/>
          </w:divBdr>
        </w:div>
        <w:div w:id="1184202351">
          <w:marLeft w:val="0"/>
          <w:marRight w:val="0"/>
          <w:marTop w:val="0"/>
          <w:marBottom w:val="0"/>
          <w:divBdr>
            <w:top w:val="none" w:sz="0" w:space="0" w:color="auto"/>
            <w:left w:val="none" w:sz="0" w:space="0" w:color="auto"/>
            <w:bottom w:val="none" w:sz="0" w:space="0" w:color="auto"/>
            <w:right w:val="none" w:sz="0" w:space="0" w:color="auto"/>
          </w:divBdr>
        </w:div>
      </w:divsChild>
    </w:div>
    <w:div w:id="136265288">
      <w:bodyDiv w:val="1"/>
      <w:marLeft w:val="0"/>
      <w:marRight w:val="0"/>
      <w:marTop w:val="0"/>
      <w:marBottom w:val="0"/>
      <w:divBdr>
        <w:top w:val="none" w:sz="0" w:space="0" w:color="auto"/>
        <w:left w:val="none" w:sz="0" w:space="0" w:color="auto"/>
        <w:bottom w:val="none" w:sz="0" w:space="0" w:color="auto"/>
        <w:right w:val="none" w:sz="0" w:space="0" w:color="auto"/>
      </w:divBdr>
    </w:div>
    <w:div w:id="166792518">
      <w:bodyDiv w:val="1"/>
      <w:marLeft w:val="0"/>
      <w:marRight w:val="0"/>
      <w:marTop w:val="0"/>
      <w:marBottom w:val="0"/>
      <w:divBdr>
        <w:top w:val="none" w:sz="0" w:space="0" w:color="auto"/>
        <w:left w:val="none" w:sz="0" w:space="0" w:color="auto"/>
        <w:bottom w:val="none" w:sz="0" w:space="0" w:color="auto"/>
        <w:right w:val="none" w:sz="0" w:space="0" w:color="auto"/>
      </w:divBdr>
    </w:div>
    <w:div w:id="174657672">
      <w:bodyDiv w:val="1"/>
      <w:marLeft w:val="0"/>
      <w:marRight w:val="0"/>
      <w:marTop w:val="0"/>
      <w:marBottom w:val="0"/>
      <w:divBdr>
        <w:top w:val="none" w:sz="0" w:space="0" w:color="auto"/>
        <w:left w:val="none" w:sz="0" w:space="0" w:color="auto"/>
        <w:bottom w:val="none" w:sz="0" w:space="0" w:color="auto"/>
        <w:right w:val="none" w:sz="0" w:space="0" w:color="auto"/>
      </w:divBdr>
      <w:divsChild>
        <w:div w:id="1942109556">
          <w:marLeft w:val="0"/>
          <w:marRight w:val="0"/>
          <w:marTop w:val="0"/>
          <w:marBottom w:val="0"/>
          <w:divBdr>
            <w:top w:val="none" w:sz="0" w:space="0" w:color="auto"/>
            <w:left w:val="none" w:sz="0" w:space="0" w:color="auto"/>
            <w:bottom w:val="none" w:sz="0" w:space="0" w:color="auto"/>
            <w:right w:val="none" w:sz="0" w:space="0" w:color="auto"/>
          </w:divBdr>
        </w:div>
        <w:div w:id="821506348">
          <w:marLeft w:val="0"/>
          <w:marRight w:val="0"/>
          <w:marTop w:val="0"/>
          <w:marBottom w:val="0"/>
          <w:divBdr>
            <w:top w:val="none" w:sz="0" w:space="0" w:color="auto"/>
            <w:left w:val="none" w:sz="0" w:space="0" w:color="auto"/>
            <w:bottom w:val="none" w:sz="0" w:space="0" w:color="auto"/>
            <w:right w:val="none" w:sz="0" w:space="0" w:color="auto"/>
          </w:divBdr>
        </w:div>
      </w:divsChild>
    </w:div>
    <w:div w:id="182595264">
      <w:bodyDiv w:val="1"/>
      <w:marLeft w:val="0"/>
      <w:marRight w:val="0"/>
      <w:marTop w:val="0"/>
      <w:marBottom w:val="0"/>
      <w:divBdr>
        <w:top w:val="none" w:sz="0" w:space="0" w:color="auto"/>
        <w:left w:val="none" w:sz="0" w:space="0" w:color="auto"/>
        <w:bottom w:val="none" w:sz="0" w:space="0" w:color="auto"/>
        <w:right w:val="none" w:sz="0" w:space="0" w:color="auto"/>
      </w:divBdr>
    </w:div>
    <w:div w:id="187909527">
      <w:bodyDiv w:val="1"/>
      <w:marLeft w:val="0"/>
      <w:marRight w:val="0"/>
      <w:marTop w:val="0"/>
      <w:marBottom w:val="0"/>
      <w:divBdr>
        <w:top w:val="none" w:sz="0" w:space="0" w:color="auto"/>
        <w:left w:val="none" w:sz="0" w:space="0" w:color="auto"/>
        <w:bottom w:val="none" w:sz="0" w:space="0" w:color="auto"/>
        <w:right w:val="none" w:sz="0" w:space="0" w:color="auto"/>
      </w:divBdr>
    </w:div>
    <w:div w:id="210116211">
      <w:bodyDiv w:val="1"/>
      <w:marLeft w:val="0"/>
      <w:marRight w:val="0"/>
      <w:marTop w:val="0"/>
      <w:marBottom w:val="0"/>
      <w:divBdr>
        <w:top w:val="none" w:sz="0" w:space="0" w:color="auto"/>
        <w:left w:val="none" w:sz="0" w:space="0" w:color="auto"/>
        <w:bottom w:val="none" w:sz="0" w:space="0" w:color="auto"/>
        <w:right w:val="none" w:sz="0" w:space="0" w:color="auto"/>
      </w:divBdr>
    </w:div>
    <w:div w:id="224295867">
      <w:bodyDiv w:val="1"/>
      <w:marLeft w:val="0"/>
      <w:marRight w:val="0"/>
      <w:marTop w:val="0"/>
      <w:marBottom w:val="0"/>
      <w:divBdr>
        <w:top w:val="none" w:sz="0" w:space="0" w:color="auto"/>
        <w:left w:val="none" w:sz="0" w:space="0" w:color="auto"/>
        <w:bottom w:val="none" w:sz="0" w:space="0" w:color="auto"/>
        <w:right w:val="none" w:sz="0" w:space="0" w:color="auto"/>
      </w:divBdr>
      <w:divsChild>
        <w:div w:id="1613511131">
          <w:marLeft w:val="-225"/>
          <w:marRight w:val="0"/>
          <w:marTop w:val="300"/>
          <w:marBottom w:val="150"/>
          <w:divBdr>
            <w:top w:val="none" w:sz="0" w:space="8" w:color="DBDBDB"/>
            <w:left w:val="none" w:sz="0" w:space="8" w:color="DBDBDB"/>
            <w:bottom w:val="single" w:sz="12" w:space="8" w:color="DBDBDB"/>
            <w:right w:val="none" w:sz="0" w:space="8" w:color="DBDBDB"/>
          </w:divBdr>
          <w:divsChild>
            <w:div w:id="2081368203">
              <w:marLeft w:val="0"/>
              <w:marRight w:val="0"/>
              <w:marTop w:val="0"/>
              <w:marBottom w:val="0"/>
              <w:divBdr>
                <w:top w:val="none" w:sz="0" w:space="0" w:color="auto"/>
                <w:left w:val="none" w:sz="0" w:space="0" w:color="auto"/>
                <w:bottom w:val="none" w:sz="0" w:space="0" w:color="auto"/>
                <w:right w:val="none" w:sz="0" w:space="0" w:color="auto"/>
              </w:divBdr>
              <w:divsChild>
                <w:div w:id="2217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799239">
      <w:bodyDiv w:val="1"/>
      <w:marLeft w:val="0"/>
      <w:marRight w:val="0"/>
      <w:marTop w:val="0"/>
      <w:marBottom w:val="0"/>
      <w:divBdr>
        <w:top w:val="none" w:sz="0" w:space="0" w:color="auto"/>
        <w:left w:val="none" w:sz="0" w:space="0" w:color="auto"/>
        <w:bottom w:val="none" w:sz="0" w:space="0" w:color="auto"/>
        <w:right w:val="none" w:sz="0" w:space="0" w:color="auto"/>
      </w:divBdr>
    </w:div>
    <w:div w:id="230777501">
      <w:bodyDiv w:val="1"/>
      <w:marLeft w:val="0"/>
      <w:marRight w:val="0"/>
      <w:marTop w:val="0"/>
      <w:marBottom w:val="0"/>
      <w:divBdr>
        <w:top w:val="none" w:sz="0" w:space="0" w:color="auto"/>
        <w:left w:val="none" w:sz="0" w:space="0" w:color="auto"/>
        <w:bottom w:val="none" w:sz="0" w:space="0" w:color="auto"/>
        <w:right w:val="none" w:sz="0" w:space="0" w:color="auto"/>
      </w:divBdr>
      <w:divsChild>
        <w:div w:id="2055888655">
          <w:marLeft w:val="0"/>
          <w:marRight w:val="0"/>
          <w:marTop w:val="0"/>
          <w:marBottom w:val="0"/>
          <w:divBdr>
            <w:top w:val="none" w:sz="0" w:space="0" w:color="auto"/>
            <w:left w:val="none" w:sz="0" w:space="0" w:color="auto"/>
            <w:bottom w:val="none" w:sz="0" w:space="0" w:color="auto"/>
            <w:right w:val="none" w:sz="0" w:space="0" w:color="auto"/>
          </w:divBdr>
        </w:div>
        <w:div w:id="1405488996">
          <w:marLeft w:val="0"/>
          <w:marRight w:val="0"/>
          <w:marTop w:val="0"/>
          <w:marBottom w:val="0"/>
          <w:divBdr>
            <w:top w:val="none" w:sz="0" w:space="0" w:color="auto"/>
            <w:left w:val="none" w:sz="0" w:space="0" w:color="auto"/>
            <w:bottom w:val="none" w:sz="0" w:space="0" w:color="auto"/>
            <w:right w:val="none" w:sz="0" w:space="0" w:color="auto"/>
          </w:divBdr>
        </w:div>
      </w:divsChild>
    </w:div>
    <w:div w:id="243686263">
      <w:bodyDiv w:val="1"/>
      <w:marLeft w:val="0"/>
      <w:marRight w:val="0"/>
      <w:marTop w:val="0"/>
      <w:marBottom w:val="0"/>
      <w:divBdr>
        <w:top w:val="none" w:sz="0" w:space="0" w:color="auto"/>
        <w:left w:val="none" w:sz="0" w:space="0" w:color="auto"/>
        <w:bottom w:val="none" w:sz="0" w:space="0" w:color="auto"/>
        <w:right w:val="none" w:sz="0" w:space="0" w:color="auto"/>
      </w:divBdr>
      <w:divsChild>
        <w:div w:id="1761834413">
          <w:marLeft w:val="0"/>
          <w:marRight w:val="0"/>
          <w:marTop w:val="0"/>
          <w:marBottom w:val="0"/>
          <w:divBdr>
            <w:top w:val="none" w:sz="0" w:space="0" w:color="auto"/>
            <w:left w:val="none" w:sz="0" w:space="0" w:color="auto"/>
            <w:bottom w:val="none" w:sz="0" w:space="0" w:color="auto"/>
            <w:right w:val="none" w:sz="0" w:space="0" w:color="auto"/>
          </w:divBdr>
        </w:div>
        <w:div w:id="125705432">
          <w:marLeft w:val="0"/>
          <w:marRight w:val="0"/>
          <w:marTop w:val="0"/>
          <w:marBottom w:val="0"/>
          <w:divBdr>
            <w:top w:val="none" w:sz="0" w:space="0" w:color="auto"/>
            <w:left w:val="none" w:sz="0" w:space="0" w:color="auto"/>
            <w:bottom w:val="none" w:sz="0" w:space="0" w:color="auto"/>
            <w:right w:val="none" w:sz="0" w:space="0" w:color="auto"/>
          </w:divBdr>
        </w:div>
      </w:divsChild>
    </w:div>
    <w:div w:id="258176528">
      <w:bodyDiv w:val="1"/>
      <w:marLeft w:val="0"/>
      <w:marRight w:val="0"/>
      <w:marTop w:val="0"/>
      <w:marBottom w:val="0"/>
      <w:divBdr>
        <w:top w:val="none" w:sz="0" w:space="0" w:color="auto"/>
        <w:left w:val="none" w:sz="0" w:space="0" w:color="auto"/>
        <w:bottom w:val="none" w:sz="0" w:space="0" w:color="auto"/>
        <w:right w:val="none" w:sz="0" w:space="0" w:color="auto"/>
      </w:divBdr>
      <w:divsChild>
        <w:div w:id="1972053829">
          <w:marLeft w:val="0"/>
          <w:marRight w:val="0"/>
          <w:marTop w:val="0"/>
          <w:marBottom w:val="0"/>
          <w:divBdr>
            <w:top w:val="none" w:sz="0" w:space="0" w:color="auto"/>
            <w:left w:val="none" w:sz="0" w:space="0" w:color="auto"/>
            <w:bottom w:val="none" w:sz="0" w:space="0" w:color="auto"/>
            <w:right w:val="none" w:sz="0" w:space="0" w:color="auto"/>
          </w:divBdr>
        </w:div>
        <w:div w:id="60370861">
          <w:marLeft w:val="0"/>
          <w:marRight w:val="0"/>
          <w:marTop w:val="0"/>
          <w:marBottom w:val="0"/>
          <w:divBdr>
            <w:top w:val="none" w:sz="0" w:space="0" w:color="auto"/>
            <w:left w:val="none" w:sz="0" w:space="0" w:color="auto"/>
            <w:bottom w:val="none" w:sz="0" w:space="0" w:color="auto"/>
            <w:right w:val="none" w:sz="0" w:space="0" w:color="auto"/>
          </w:divBdr>
        </w:div>
        <w:div w:id="334460148">
          <w:marLeft w:val="0"/>
          <w:marRight w:val="0"/>
          <w:marTop w:val="0"/>
          <w:marBottom w:val="0"/>
          <w:divBdr>
            <w:top w:val="none" w:sz="0" w:space="0" w:color="auto"/>
            <w:left w:val="none" w:sz="0" w:space="0" w:color="auto"/>
            <w:bottom w:val="none" w:sz="0" w:space="0" w:color="auto"/>
            <w:right w:val="none" w:sz="0" w:space="0" w:color="auto"/>
          </w:divBdr>
        </w:div>
        <w:div w:id="1516724190">
          <w:marLeft w:val="0"/>
          <w:marRight w:val="0"/>
          <w:marTop w:val="0"/>
          <w:marBottom w:val="0"/>
          <w:divBdr>
            <w:top w:val="none" w:sz="0" w:space="0" w:color="auto"/>
            <w:left w:val="none" w:sz="0" w:space="0" w:color="auto"/>
            <w:bottom w:val="none" w:sz="0" w:space="0" w:color="auto"/>
            <w:right w:val="none" w:sz="0" w:space="0" w:color="auto"/>
          </w:divBdr>
        </w:div>
        <w:div w:id="1553805636">
          <w:marLeft w:val="0"/>
          <w:marRight w:val="0"/>
          <w:marTop w:val="0"/>
          <w:marBottom w:val="0"/>
          <w:divBdr>
            <w:top w:val="none" w:sz="0" w:space="0" w:color="auto"/>
            <w:left w:val="none" w:sz="0" w:space="0" w:color="auto"/>
            <w:bottom w:val="none" w:sz="0" w:space="0" w:color="auto"/>
            <w:right w:val="none" w:sz="0" w:space="0" w:color="auto"/>
          </w:divBdr>
        </w:div>
      </w:divsChild>
    </w:div>
    <w:div w:id="289476417">
      <w:bodyDiv w:val="1"/>
      <w:marLeft w:val="0"/>
      <w:marRight w:val="0"/>
      <w:marTop w:val="0"/>
      <w:marBottom w:val="0"/>
      <w:divBdr>
        <w:top w:val="none" w:sz="0" w:space="0" w:color="auto"/>
        <w:left w:val="none" w:sz="0" w:space="0" w:color="auto"/>
        <w:bottom w:val="none" w:sz="0" w:space="0" w:color="auto"/>
        <w:right w:val="none" w:sz="0" w:space="0" w:color="auto"/>
      </w:divBdr>
    </w:div>
    <w:div w:id="298345734">
      <w:bodyDiv w:val="1"/>
      <w:marLeft w:val="0"/>
      <w:marRight w:val="0"/>
      <w:marTop w:val="0"/>
      <w:marBottom w:val="0"/>
      <w:divBdr>
        <w:top w:val="none" w:sz="0" w:space="0" w:color="auto"/>
        <w:left w:val="none" w:sz="0" w:space="0" w:color="auto"/>
        <w:bottom w:val="none" w:sz="0" w:space="0" w:color="auto"/>
        <w:right w:val="none" w:sz="0" w:space="0" w:color="auto"/>
      </w:divBdr>
      <w:divsChild>
        <w:div w:id="397242226">
          <w:marLeft w:val="0"/>
          <w:marRight w:val="0"/>
          <w:marTop w:val="0"/>
          <w:marBottom w:val="0"/>
          <w:divBdr>
            <w:top w:val="none" w:sz="0" w:space="0" w:color="auto"/>
            <w:left w:val="none" w:sz="0" w:space="0" w:color="auto"/>
            <w:bottom w:val="none" w:sz="0" w:space="0" w:color="auto"/>
            <w:right w:val="none" w:sz="0" w:space="0" w:color="auto"/>
          </w:divBdr>
        </w:div>
      </w:divsChild>
    </w:div>
    <w:div w:id="302974900">
      <w:bodyDiv w:val="1"/>
      <w:marLeft w:val="0"/>
      <w:marRight w:val="0"/>
      <w:marTop w:val="0"/>
      <w:marBottom w:val="0"/>
      <w:divBdr>
        <w:top w:val="none" w:sz="0" w:space="0" w:color="auto"/>
        <w:left w:val="none" w:sz="0" w:space="0" w:color="auto"/>
        <w:bottom w:val="none" w:sz="0" w:space="0" w:color="auto"/>
        <w:right w:val="none" w:sz="0" w:space="0" w:color="auto"/>
      </w:divBdr>
    </w:div>
    <w:div w:id="332681444">
      <w:bodyDiv w:val="1"/>
      <w:marLeft w:val="0"/>
      <w:marRight w:val="0"/>
      <w:marTop w:val="0"/>
      <w:marBottom w:val="0"/>
      <w:divBdr>
        <w:top w:val="none" w:sz="0" w:space="0" w:color="auto"/>
        <w:left w:val="none" w:sz="0" w:space="0" w:color="auto"/>
        <w:bottom w:val="none" w:sz="0" w:space="0" w:color="auto"/>
        <w:right w:val="none" w:sz="0" w:space="0" w:color="auto"/>
      </w:divBdr>
    </w:div>
    <w:div w:id="358163965">
      <w:bodyDiv w:val="1"/>
      <w:marLeft w:val="0"/>
      <w:marRight w:val="0"/>
      <w:marTop w:val="0"/>
      <w:marBottom w:val="0"/>
      <w:divBdr>
        <w:top w:val="none" w:sz="0" w:space="0" w:color="auto"/>
        <w:left w:val="none" w:sz="0" w:space="0" w:color="auto"/>
        <w:bottom w:val="none" w:sz="0" w:space="0" w:color="auto"/>
        <w:right w:val="none" w:sz="0" w:space="0" w:color="auto"/>
      </w:divBdr>
      <w:divsChild>
        <w:div w:id="1529484116">
          <w:marLeft w:val="0"/>
          <w:marRight w:val="0"/>
          <w:marTop w:val="0"/>
          <w:marBottom w:val="0"/>
          <w:divBdr>
            <w:top w:val="none" w:sz="0" w:space="0" w:color="auto"/>
            <w:left w:val="none" w:sz="0" w:space="0" w:color="auto"/>
            <w:bottom w:val="none" w:sz="0" w:space="0" w:color="auto"/>
            <w:right w:val="none" w:sz="0" w:space="0" w:color="auto"/>
          </w:divBdr>
        </w:div>
        <w:div w:id="463545711">
          <w:marLeft w:val="0"/>
          <w:marRight w:val="0"/>
          <w:marTop w:val="0"/>
          <w:marBottom w:val="0"/>
          <w:divBdr>
            <w:top w:val="none" w:sz="0" w:space="0" w:color="auto"/>
            <w:left w:val="none" w:sz="0" w:space="0" w:color="auto"/>
            <w:bottom w:val="none" w:sz="0" w:space="0" w:color="auto"/>
            <w:right w:val="none" w:sz="0" w:space="0" w:color="auto"/>
          </w:divBdr>
        </w:div>
      </w:divsChild>
    </w:div>
    <w:div w:id="379944035">
      <w:bodyDiv w:val="1"/>
      <w:marLeft w:val="0"/>
      <w:marRight w:val="0"/>
      <w:marTop w:val="0"/>
      <w:marBottom w:val="0"/>
      <w:divBdr>
        <w:top w:val="none" w:sz="0" w:space="0" w:color="auto"/>
        <w:left w:val="none" w:sz="0" w:space="0" w:color="auto"/>
        <w:bottom w:val="none" w:sz="0" w:space="0" w:color="auto"/>
        <w:right w:val="none" w:sz="0" w:space="0" w:color="auto"/>
      </w:divBdr>
      <w:divsChild>
        <w:div w:id="667751602">
          <w:marLeft w:val="0"/>
          <w:marRight w:val="0"/>
          <w:marTop w:val="0"/>
          <w:marBottom w:val="0"/>
          <w:divBdr>
            <w:top w:val="none" w:sz="0" w:space="0" w:color="auto"/>
            <w:left w:val="none" w:sz="0" w:space="0" w:color="auto"/>
            <w:bottom w:val="none" w:sz="0" w:space="0" w:color="auto"/>
            <w:right w:val="none" w:sz="0" w:space="0" w:color="auto"/>
          </w:divBdr>
        </w:div>
        <w:div w:id="13777121">
          <w:marLeft w:val="0"/>
          <w:marRight w:val="0"/>
          <w:marTop w:val="0"/>
          <w:marBottom w:val="0"/>
          <w:divBdr>
            <w:top w:val="none" w:sz="0" w:space="0" w:color="auto"/>
            <w:left w:val="none" w:sz="0" w:space="0" w:color="auto"/>
            <w:bottom w:val="none" w:sz="0" w:space="0" w:color="auto"/>
            <w:right w:val="none" w:sz="0" w:space="0" w:color="auto"/>
          </w:divBdr>
        </w:div>
      </w:divsChild>
    </w:div>
    <w:div w:id="392430679">
      <w:bodyDiv w:val="1"/>
      <w:marLeft w:val="0"/>
      <w:marRight w:val="0"/>
      <w:marTop w:val="0"/>
      <w:marBottom w:val="0"/>
      <w:divBdr>
        <w:top w:val="none" w:sz="0" w:space="0" w:color="auto"/>
        <w:left w:val="none" w:sz="0" w:space="0" w:color="auto"/>
        <w:bottom w:val="none" w:sz="0" w:space="0" w:color="auto"/>
        <w:right w:val="none" w:sz="0" w:space="0" w:color="auto"/>
      </w:divBdr>
    </w:div>
    <w:div w:id="407919364">
      <w:bodyDiv w:val="1"/>
      <w:marLeft w:val="0"/>
      <w:marRight w:val="0"/>
      <w:marTop w:val="0"/>
      <w:marBottom w:val="0"/>
      <w:divBdr>
        <w:top w:val="none" w:sz="0" w:space="0" w:color="auto"/>
        <w:left w:val="none" w:sz="0" w:space="0" w:color="auto"/>
        <w:bottom w:val="none" w:sz="0" w:space="0" w:color="auto"/>
        <w:right w:val="none" w:sz="0" w:space="0" w:color="auto"/>
      </w:divBdr>
    </w:div>
    <w:div w:id="414592698">
      <w:bodyDiv w:val="1"/>
      <w:marLeft w:val="0"/>
      <w:marRight w:val="0"/>
      <w:marTop w:val="0"/>
      <w:marBottom w:val="0"/>
      <w:divBdr>
        <w:top w:val="none" w:sz="0" w:space="0" w:color="auto"/>
        <w:left w:val="none" w:sz="0" w:space="0" w:color="auto"/>
        <w:bottom w:val="none" w:sz="0" w:space="0" w:color="auto"/>
        <w:right w:val="none" w:sz="0" w:space="0" w:color="auto"/>
      </w:divBdr>
    </w:div>
    <w:div w:id="426000439">
      <w:bodyDiv w:val="1"/>
      <w:marLeft w:val="0"/>
      <w:marRight w:val="0"/>
      <w:marTop w:val="0"/>
      <w:marBottom w:val="0"/>
      <w:divBdr>
        <w:top w:val="none" w:sz="0" w:space="0" w:color="auto"/>
        <w:left w:val="none" w:sz="0" w:space="0" w:color="auto"/>
        <w:bottom w:val="none" w:sz="0" w:space="0" w:color="auto"/>
        <w:right w:val="none" w:sz="0" w:space="0" w:color="auto"/>
      </w:divBdr>
    </w:div>
    <w:div w:id="433331629">
      <w:bodyDiv w:val="1"/>
      <w:marLeft w:val="0"/>
      <w:marRight w:val="0"/>
      <w:marTop w:val="0"/>
      <w:marBottom w:val="0"/>
      <w:divBdr>
        <w:top w:val="none" w:sz="0" w:space="0" w:color="auto"/>
        <w:left w:val="none" w:sz="0" w:space="0" w:color="auto"/>
        <w:bottom w:val="none" w:sz="0" w:space="0" w:color="auto"/>
        <w:right w:val="none" w:sz="0" w:space="0" w:color="auto"/>
      </w:divBdr>
    </w:div>
    <w:div w:id="447283539">
      <w:bodyDiv w:val="1"/>
      <w:marLeft w:val="0"/>
      <w:marRight w:val="0"/>
      <w:marTop w:val="0"/>
      <w:marBottom w:val="0"/>
      <w:divBdr>
        <w:top w:val="none" w:sz="0" w:space="0" w:color="auto"/>
        <w:left w:val="none" w:sz="0" w:space="0" w:color="auto"/>
        <w:bottom w:val="none" w:sz="0" w:space="0" w:color="auto"/>
        <w:right w:val="none" w:sz="0" w:space="0" w:color="auto"/>
      </w:divBdr>
    </w:div>
    <w:div w:id="450516736">
      <w:bodyDiv w:val="1"/>
      <w:marLeft w:val="0"/>
      <w:marRight w:val="0"/>
      <w:marTop w:val="0"/>
      <w:marBottom w:val="0"/>
      <w:divBdr>
        <w:top w:val="none" w:sz="0" w:space="0" w:color="auto"/>
        <w:left w:val="none" w:sz="0" w:space="0" w:color="auto"/>
        <w:bottom w:val="none" w:sz="0" w:space="0" w:color="auto"/>
        <w:right w:val="none" w:sz="0" w:space="0" w:color="auto"/>
      </w:divBdr>
    </w:div>
    <w:div w:id="468090248">
      <w:bodyDiv w:val="1"/>
      <w:marLeft w:val="0"/>
      <w:marRight w:val="0"/>
      <w:marTop w:val="0"/>
      <w:marBottom w:val="0"/>
      <w:divBdr>
        <w:top w:val="none" w:sz="0" w:space="0" w:color="auto"/>
        <w:left w:val="none" w:sz="0" w:space="0" w:color="auto"/>
        <w:bottom w:val="none" w:sz="0" w:space="0" w:color="auto"/>
        <w:right w:val="none" w:sz="0" w:space="0" w:color="auto"/>
      </w:divBdr>
    </w:div>
    <w:div w:id="470710762">
      <w:bodyDiv w:val="1"/>
      <w:marLeft w:val="0"/>
      <w:marRight w:val="0"/>
      <w:marTop w:val="0"/>
      <w:marBottom w:val="0"/>
      <w:divBdr>
        <w:top w:val="none" w:sz="0" w:space="0" w:color="auto"/>
        <w:left w:val="none" w:sz="0" w:space="0" w:color="auto"/>
        <w:bottom w:val="none" w:sz="0" w:space="0" w:color="auto"/>
        <w:right w:val="none" w:sz="0" w:space="0" w:color="auto"/>
      </w:divBdr>
      <w:divsChild>
        <w:div w:id="759181534">
          <w:marLeft w:val="0"/>
          <w:marRight w:val="0"/>
          <w:marTop w:val="0"/>
          <w:marBottom w:val="0"/>
          <w:divBdr>
            <w:top w:val="none" w:sz="0" w:space="0" w:color="auto"/>
            <w:left w:val="none" w:sz="0" w:space="0" w:color="auto"/>
            <w:bottom w:val="none" w:sz="0" w:space="0" w:color="auto"/>
            <w:right w:val="none" w:sz="0" w:space="0" w:color="auto"/>
          </w:divBdr>
        </w:div>
        <w:div w:id="1334645909">
          <w:marLeft w:val="0"/>
          <w:marRight w:val="0"/>
          <w:marTop w:val="0"/>
          <w:marBottom w:val="0"/>
          <w:divBdr>
            <w:top w:val="none" w:sz="0" w:space="0" w:color="auto"/>
            <w:left w:val="none" w:sz="0" w:space="0" w:color="auto"/>
            <w:bottom w:val="none" w:sz="0" w:space="0" w:color="auto"/>
            <w:right w:val="none" w:sz="0" w:space="0" w:color="auto"/>
          </w:divBdr>
        </w:div>
      </w:divsChild>
    </w:div>
    <w:div w:id="479074971">
      <w:bodyDiv w:val="1"/>
      <w:marLeft w:val="0"/>
      <w:marRight w:val="0"/>
      <w:marTop w:val="0"/>
      <w:marBottom w:val="0"/>
      <w:divBdr>
        <w:top w:val="none" w:sz="0" w:space="0" w:color="auto"/>
        <w:left w:val="none" w:sz="0" w:space="0" w:color="auto"/>
        <w:bottom w:val="none" w:sz="0" w:space="0" w:color="auto"/>
        <w:right w:val="none" w:sz="0" w:space="0" w:color="auto"/>
      </w:divBdr>
    </w:div>
    <w:div w:id="480198001">
      <w:bodyDiv w:val="1"/>
      <w:marLeft w:val="0"/>
      <w:marRight w:val="0"/>
      <w:marTop w:val="0"/>
      <w:marBottom w:val="0"/>
      <w:divBdr>
        <w:top w:val="none" w:sz="0" w:space="0" w:color="auto"/>
        <w:left w:val="none" w:sz="0" w:space="0" w:color="auto"/>
        <w:bottom w:val="none" w:sz="0" w:space="0" w:color="auto"/>
        <w:right w:val="none" w:sz="0" w:space="0" w:color="auto"/>
      </w:divBdr>
    </w:div>
    <w:div w:id="486288711">
      <w:bodyDiv w:val="1"/>
      <w:marLeft w:val="0"/>
      <w:marRight w:val="0"/>
      <w:marTop w:val="0"/>
      <w:marBottom w:val="0"/>
      <w:divBdr>
        <w:top w:val="none" w:sz="0" w:space="0" w:color="auto"/>
        <w:left w:val="none" w:sz="0" w:space="0" w:color="auto"/>
        <w:bottom w:val="none" w:sz="0" w:space="0" w:color="auto"/>
        <w:right w:val="none" w:sz="0" w:space="0" w:color="auto"/>
      </w:divBdr>
    </w:div>
    <w:div w:id="547106965">
      <w:bodyDiv w:val="1"/>
      <w:marLeft w:val="0"/>
      <w:marRight w:val="0"/>
      <w:marTop w:val="0"/>
      <w:marBottom w:val="0"/>
      <w:divBdr>
        <w:top w:val="none" w:sz="0" w:space="0" w:color="auto"/>
        <w:left w:val="none" w:sz="0" w:space="0" w:color="auto"/>
        <w:bottom w:val="none" w:sz="0" w:space="0" w:color="auto"/>
        <w:right w:val="none" w:sz="0" w:space="0" w:color="auto"/>
      </w:divBdr>
    </w:div>
    <w:div w:id="554244095">
      <w:bodyDiv w:val="1"/>
      <w:marLeft w:val="0"/>
      <w:marRight w:val="0"/>
      <w:marTop w:val="0"/>
      <w:marBottom w:val="0"/>
      <w:divBdr>
        <w:top w:val="none" w:sz="0" w:space="0" w:color="auto"/>
        <w:left w:val="none" w:sz="0" w:space="0" w:color="auto"/>
        <w:bottom w:val="none" w:sz="0" w:space="0" w:color="auto"/>
        <w:right w:val="none" w:sz="0" w:space="0" w:color="auto"/>
      </w:divBdr>
      <w:divsChild>
        <w:div w:id="1989286985">
          <w:marLeft w:val="0"/>
          <w:marRight w:val="0"/>
          <w:marTop w:val="0"/>
          <w:marBottom w:val="0"/>
          <w:divBdr>
            <w:top w:val="none" w:sz="0" w:space="0" w:color="auto"/>
            <w:left w:val="none" w:sz="0" w:space="0" w:color="auto"/>
            <w:bottom w:val="none" w:sz="0" w:space="0" w:color="auto"/>
            <w:right w:val="none" w:sz="0" w:space="0" w:color="auto"/>
          </w:divBdr>
        </w:div>
        <w:div w:id="691537809">
          <w:marLeft w:val="0"/>
          <w:marRight w:val="0"/>
          <w:marTop w:val="0"/>
          <w:marBottom w:val="0"/>
          <w:divBdr>
            <w:top w:val="none" w:sz="0" w:space="0" w:color="auto"/>
            <w:left w:val="none" w:sz="0" w:space="0" w:color="auto"/>
            <w:bottom w:val="none" w:sz="0" w:space="0" w:color="auto"/>
            <w:right w:val="none" w:sz="0" w:space="0" w:color="auto"/>
          </w:divBdr>
        </w:div>
        <w:div w:id="1518037021">
          <w:marLeft w:val="0"/>
          <w:marRight w:val="0"/>
          <w:marTop w:val="0"/>
          <w:marBottom w:val="0"/>
          <w:divBdr>
            <w:top w:val="none" w:sz="0" w:space="0" w:color="auto"/>
            <w:left w:val="none" w:sz="0" w:space="0" w:color="auto"/>
            <w:bottom w:val="none" w:sz="0" w:space="0" w:color="auto"/>
            <w:right w:val="none" w:sz="0" w:space="0" w:color="auto"/>
          </w:divBdr>
        </w:div>
        <w:div w:id="1471169450">
          <w:marLeft w:val="0"/>
          <w:marRight w:val="0"/>
          <w:marTop w:val="0"/>
          <w:marBottom w:val="0"/>
          <w:divBdr>
            <w:top w:val="none" w:sz="0" w:space="0" w:color="auto"/>
            <w:left w:val="none" w:sz="0" w:space="0" w:color="auto"/>
            <w:bottom w:val="none" w:sz="0" w:space="0" w:color="auto"/>
            <w:right w:val="none" w:sz="0" w:space="0" w:color="auto"/>
          </w:divBdr>
        </w:div>
        <w:div w:id="1646204950">
          <w:marLeft w:val="0"/>
          <w:marRight w:val="0"/>
          <w:marTop w:val="0"/>
          <w:marBottom w:val="0"/>
          <w:divBdr>
            <w:top w:val="none" w:sz="0" w:space="0" w:color="auto"/>
            <w:left w:val="none" w:sz="0" w:space="0" w:color="auto"/>
            <w:bottom w:val="none" w:sz="0" w:space="0" w:color="auto"/>
            <w:right w:val="none" w:sz="0" w:space="0" w:color="auto"/>
          </w:divBdr>
        </w:div>
      </w:divsChild>
    </w:div>
    <w:div w:id="568535518">
      <w:bodyDiv w:val="1"/>
      <w:marLeft w:val="0"/>
      <w:marRight w:val="0"/>
      <w:marTop w:val="0"/>
      <w:marBottom w:val="0"/>
      <w:divBdr>
        <w:top w:val="none" w:sz="0" w:space="0" w:color="auto"/>
        <w:left w:val="none" w:sz="0" w:space="0" w:color="auto"/>
        <w:bottom w:val="none" w:sz="0" w:space="0" w:color="auto"/>
        <w:right w:val="none" w:sz="0" w:space="0" w:color="auto"/>
      </w:divBdr>
    </w:div>
    <w:div w:id="603272634">
      <w:bodyDiv w:val="1"/>
      <w:marLeft w:val="0"/>
      <w:marRight w:val="0"/>
      <w:marTop w:val="0"/>
      <w:marBottom w:val="0"/>
      <w:divBdr>
        <w:top w:val="none" w:sz="0" w:space="0" w:color="auto"/>
        <w:left w:val="none" w:sz="0" w:space="0" w:color="auto"/>
        <w:bottom w:val="none" w:sz="0" w:space="0" w:color="auto"/>
        <w:right w:val="none" w:sz="0" w:space="0" w:color="auto"/>
      </w:divBdr>
    </w:div>
    <w:div w:id="607154313">
      <w:bodyDiv w:val="1"/>
      <w:marLeft w:val="0"/>
      <w:marRight w:val="0"/>
      <w:marTop w:val="0"/>
      <w:marBottom w:val="0"/>
      <w:divBdr>
        <w:top w:val="none" w:sz="0" w:space="0" w:color="auto"/>
        <w:left w:val="none" w:sz="0" w:space="0" w:color="auto"/>
        <w:bottom w:val="none" w:sz="0" w:space="0" w:color="auto"/>
        <w:right w:val="none" w:sz="0" w:space="0" w:color="auto"/>
      </w:divBdr>
      <w:divsChild>
        <w:div w:id="1572345521">
          <w:marLeft w:val="0"/>
          <w:marRight w:val="0"/>
          <w:marTop w:val="120"/>
          <w:marBottom w:val="120"/>
          <w:divBdr>
            <w:top w:val="none" w:sz="0" w:space="0" w:color="auto"/>
            <w:left w:val="none" w:sz="0" w:space="0" w:color="auto"/>
            <w:bottom w:val="none" w:sz="0" w:space="0" w:color="auto"/>
            <w:right w:val="none" w:sz="0" w:space="0" w:color="auto"/>
          </w:divBdr>
        </w:div>
      </w:divsChild>
    </w:div>
    <w:div w:id="619532565">
      <w:bodyDiv w:val="1"/>
      <w:marLeft w:val="0"/>
      <w:marRight w:val="0"/>
      <w:marTop w:val="0"/>
      <w:marBottom w:val="0"/>
      <w:divBdr>
        <w:top w:val="none" w:sz="0" w:space="0" w:color="auto"/>
        <w:left w:val="none" w:sz="0" w:space="0" w:color="auto"/>
        <w:bottom w:val="none" w:sz="0" w:space="0" w:color="auto"/>
        <w:right w:val="none" w:sz="0" w:space="0" w:color="auto"/>
      </w:divBdr>
    </w:div>
    <w:div w:id="664432717">
      <w:bodyDiv w:val="1"/>
      <w:marLeft w:val="0"/>
      <w:marRight w:val="0"/>
      <w:marTop w:val="0"/>
      <w:marBottom w:val="0"/>
      <w:divBdr>
        <w:top w:val="none" w:sz="0" w:space="0" w:color="auto"/>
        <w:left w:val="none" w:sz="0" w:space="0" w:color="auto"/>
        <w:bottom w:val="none" w:sz="0" w:space="0" w:color="auto"/>
        <w:right w:val="none" w:sz="0" w:space="0" w:color="auto"/>
      </w:divBdr>
    </w:div>
    <w:div w:id="666370818">
      <w:bodyDiv w:val="1"/>
      <w:marLeft w:val="0"/>
      <w:marRight w:val="0"/>
      <w:marTop w:val="0"/>
      <w:marBottom w:val="0"/>
      <w:divBdr>
        <w:top w:val="none" w:sz="0" w:space="0" w:color="auto"/>
        <w:left w:val="none" w:sz="0" w:space="0" w:color="auto"/>
        <w:bottom w:val="none" w:sz="0" w:space="0" w:color="auto"/>
        <w:right w:val="none" w:sz="0" w:space="0" w:color="auto"/>
      </w:divBdr>
      <w:divsChild>
        <w:div w:id="506098300">
          <w:marLeft w:val="-225"/>
          <w:marRight w:val="0"/>
          <w:marTop w:val="75"/>
          <w:marBottom w:val="75"/>
          <w:divBdr>
            <w:top w:val="none" w:sz="0" w:space="0" w:color="auto"/>
            <w:left w:val="none" w:sz="0" w:space="0" w:color="auto"/>
            <w:bottom w:val="none" w:sz="0" w:space="0" w:color="auto"/>
            <w:right w:val="none" w:sz="0" w:space="0" w:color="auto"/>
          </w:divBdr>
        </w:div>
      </w:divsChild>
    </w:div>
    <w:div w:id="686448367">
      <w:bodyDiv w:val="1"/>
      <w:marLeft w:val="0"/>
      <w:marRight w:val="0"/>
      <w:marTop w:val="0"/>
      <w:marBottom w:val="0"/>
      <w:divBdr>
        <w:top w:val="none" w:sz="0" w:space="0" w:color="auto"/>
        <w:left w:val="none" w:sz="0" w:space="0" w:color="auto"/>
        <w:bottom w:val="none" w:sz="0" w:space="0" w:color="auto"/>
        <w:right w:val="none" w:sz="0" w:space="0" w:color="auto"/>
      </w:divBdr>
    </w:div>
    <w:div w:id="688415332">
      <w:bodyDiv w:val="1"/>
      <w:marLeft w:val="0"/>
      <w:marRight w:val="0"/>
      <w:marTop w:val="0"/>
      <w:marBottom w:val="0"/>
      <w:divBdr>
        <w:top w:val="none" w:sz="0" w:space="0" w:color="auto"/>
        <w:left w:val="none" w:sz="0" w:space="0" w:color="auto"/>
        <w:bottom w:val="none" w:sz="0" w:space="0" w:color="auto"/>
        <w:right w:val="none" w:sz="0" w:space="0" w:color="auto"/>
      </w:divBdr>
    </w:div>
    <w:div w:id="692145174">
      <w:bodyDiv w:val="1"/>
      <w:marLeft w:val="0"/>
      <w:marRight w:val="0"/>
      <w:marTop w:val="0"/>
      <w:marBottom w:val="0"/>
      <w:divBdr>
        <w:top w:val="none" w:sz="0" w:space="0" w:color="auto"/>
        <w:left w:val="none" w:sz="0" w:space="0" w:color="auto"/>
        <w:bottom w:val="none" w:sz="0" w:space="0" w:color="auto"/>
        <w:right w:val="none" w:sz="0" w:space="0" w:color="auto"/>
      </w:divBdr>
    </w:div>
    <w:div w:id="699286783">
      <w:bodyDiv w:val="1"/>
      <w:marLeft w:val="0"/>
      <w:marRight w:val="0"/>
      <w:marTop w:val="0"/>
      <w:marBottom w:val="0"/>
      <w:divBdr>
        <w:top w:val="none" w:sz="0" w:space="0" w:color="auto"/>
        <w:left w:val="none" w:sz="0" w:space="0" w:color="auto"/>
        <w:bottom w:val="none" w:sz="0" w:space="0" w:color="auto"/>
        <w:right w:val="none" w:sz="0" w:space="0" w:color="auto"/>
      </w:divBdr>
    </w:div>
    <w:div w:id="702680734">
      <w:bodyDiv w:val="1"/>
      <w:marLeft w:val="0"/>
      <w:marRight w:val="0"/>
      <w:marTop w:val="0"/>
      <w:marBottom w:val="0"/>
      <w:divBdr>
        <w:top w:val="none" w:sz="0" w:space="0" w:color="auto"/>
        <w:left w:val="none" w:sz="0" w:space="0" w:color="auto"/>
        <w:bottom w:val="none" w:sz="0" w:space="0" w:color="auto"/>
        <w:right w:val="none" w:sz="0" w:space="0" w:color="auto"/>
      </w:divBdr>
    </w:div>
    <w:div w:id="726997213">
      <w:bodyDiv w:val="1"/>
      <w:marLeft w:val="0"/>
      <w:marRight w:val="0"/>
      <w:marTop w:val="0"/>
      <w:marBottom w:val="0"/>
      <w:divBdr>
        <w:top w:val="none" w:sz="0" w:space="0" w:color="auto"/>
        <w:left w:val="none" w:sz="0" w:space="0" w:color="auto"/>
        <w:bottom w:val="none" w:sz="0" w:space="0" w:color="auto"/>
        <w:right w:val="none" w:sz="0" w:space="0" w:color="auto"/>
      </w:divBdr>
    </w:div>
    <w:div w:id="736781318">
      <w:bodyDiv w:val="1"/>
      <w:marLeft w:val="0"/>
      <w:marRight w:val="0"/>
      <w:marTop w:val="0"/>
      <w:marBottom w:val="0"/>
      <w:divBdr>
        <w:top w:val="none" w:sz="0" w:space="0" w:color="auto"/>
        <w:left w:val="none" w:sz="0" w:space="0" w:color="auto"/>
        <w:bottom w:val="none" w:sz="0" w:space="0" w:color="auto"/>
        <w:right w:val="none" w:sz="0" w:space="0" w:color="auto"/>
      </w:divBdr>
    </w:div>
    <w:div w:id="740905713">
      <w:bodyDiv w:val="1"/>
      <w:marLeft w:val="0"/>
      <w:marRight w:val="0"/>
      <w:marTop w:val="0"/>
      <w:marBottom w:val="0"/>
      <w:divBdr>
        <w:top w:val="none" w:sz="0" w:space="0" w:color="auto"/>
        <w:left w:val="none" w:sz="0" w:space="0" w:color="auto"/>
        <w:bottom w:val="none" w:sz="0" w:space="0" w:color="auto"/>
        <w:right w:val="none" w:sz="0" w:space="0" w:color="auto"/>
      </w:divBdr>
    </w:div>
    <w:div w:id="747071222">
      <w:bodyDiv w:val="1"/>
      <w:marLeft w:val="0"/>
      <w:marRight w:val="0"/>
      <w:marTop w:val="0"/>
      <w:marBottom w:val="0"/>
      <w:divBdr>
        <w:top w:val="none" w:sz="0" w:space="0" w:color="auto"/>
        <w:left w:val="none" w:sz="0" w:space="0" w:color="auto"/>
        <w:bottom w:val="none" w:sz="0" w:space="0" w:color="auto"/>
        <w:right w:val="none" w:sz="0" w:space="0" w:color="auto"/>
      </w:divBdr>
    </w:div>
    <w:div w:id="751006412">
      <w:bodyDiv w:val="1"/>
      <w:marLeft w:val="0"/>
      <w:marRight w:val="0"/>
      <w:marTop w:val="0"/>
      <w:marBottom w:val="0"/>
      <w:divBdr>
        <w:top w:val="none" w:sz="0" w:space="0" w:color="auto"/>
        <w:left w:val="none" w:sz="0" w:space="0" w:color="auto"/>
        <w:bottom w:val="none" w:sz="0" w:space="0" w:color="auto"/>
        <w:right w:val="none" w:sz="0" w:space="0" w:color="auto"/>
      </w:divBdr>
      <w:divsChild>
        <w:div w:id="199250801">
          <w:marLeft w:val="0"/>
          <w:marRight w:val="0"/>
          <w:marTop w:val="0"/>
          <w:marBottom w:val="0"/>
          <w:divBdr>
            <w:top w:val="none" w:sz="0" w:space="0" w:color="auto"/>
            <w:left w:val="none" w:sz="0" w:space="0" w:color="auto"/>
            <w:bottom w:val="none" w:sz="0" w:space="0" w:color="auto"/>
            <w:right w:val="none" w:sz="0" w:space="0" w:color="auto"/>
          </w:divBdr>
        </w:div>
        <w:div w:id="669409616">
          <w:marLeft w:val="0"/>
          <w:marRight w:val="0"/>
          <w:marTop w:val="0"/>
          <w:marBottom w:val="0"/>
          <w:divBdr>
            <w:top w:val="none" w:sz="0" w:space="0" w:color="auto"/>
            <w:left w:val="none" w:sz="0" w:space="0" w:color="auto"/>
            <w:bottom w:val="none" w:sz="0" w:space="0" w:color="auto"/>
            <w:right w:val="none" w:sz="0" w:space="0" w:color="auto"/>
          </w:divBdr>
        </w:div>
        <w:div w:id="1477064068">
          <w:marLeft w:val="0"/>
          <w:marRight w:val="0"/>
          <w:marTop w:val="0"/>
          <w:marBottom w:val="0"/>
          <w:divBdr>
            <w:top w:val="none" w:sz="0" w:space="0" w:color="auto"/>
            <w:left w:val="none" w:sz="0" w:space="0" w:color="auto"/>
            <w:bottom w:val="none" w:sz="0" w:space="0" w:color="auto"/>
            <w:right w:val="none" w:sz="0" w:space="0" w:color="auto"/>
          </w:divBdr>
        </w:div>
        <w:div w:id="378944135">
          <w:marLeft w:val="0"/>
          <w:marRight w:val="0"/>
          <w:marTop w:val="0"/>
          <w:marBottom w:val="0"/>
          <w:divBdr>
            <w:top w:val="none" w:sz="0" w:space="0" w:color="auto"/>
            <w:left w:val="none" w:sz="0" w:space="0" w:color="auto"/>
            <w:bottom w:val="none" w:sz="0" w:space="0" w:color="auto"/>
            <w:right w:val="none" w:sz="0" w:space="0" w:color="auto"/>
          </w:divBdr>
        </w:div>
        <w:div w:id="1603411527">
          <w:marLeft w:val="0"/>
          <w:marRight w:val="0"/>
          <w:marTop w:val="0"/>
          <w:marBottom w:val="0"/>
          <w:divBdr>
            <w:top w:val="none" w:sz="0" w:space="0" w:color="auto"/>
            <w:left w:val="none" w:sz="0" w:space="0" w:color="auto"/>
            <w:bottom w:val="none" w:sz="0" w:space="0" w:color="auto"/>
            <w:right w:val="none" w:sz="0" w:space="0" w:color="auto"/>
          </w:divBdr>
        </w:div>
      </w:divsChild>
    </w:div>
    <w:div w:id="769400361">
      <w:bodyDiv w:val="1"/>
      <w:marLeft w:val="0"/>
      <w:marRight w:val="0"/>
      <w:marTop w:val="0"/>
      <w:marBottom w:val="0"/>
      <w:divBdr>
        <w:top w:val="none" w:sz="0" w:space="0" w:color="auto"/>
        <w:left w:val="none" w:sz="0" w:space="0" w:color="auto"/>
        <w:bottom w:val="none" w:sz="0" w:space="0" w:color="auto"/>
        <w:right w:val="none" w:sz="0" w:space="0" w:color="auto"/>
      </w:divBdr>
    </w:div>
    <w:div w:id="794100396">
      <w:bodyDiv w:val="1"/>
      <w:marLeft w:val="0"/>
      <w:marRight w:val="0"/>
      <w:marTop w:val="0"/>
      <w:marBottom w:val="0"/>
      <w:divBdr>
        <w:top w:val="none" w:sz="0" w:space="0" w:color="auto"/>
        <w:left w:val="none" w:sz="0" w:space="0" w:color="auto"/>
        <w:bottom w:val="none" w:sz="0" w:space="0" w:color="auto"/>
        <w:right w:val="none" w:sz="0" w:space="0" w:color="auto"/>
      </w:divBdr>
    </w:div>
    <w:div w:id="811485014">
      <w:bodyDiv w:val="1"/>
      <w:marLeft w:val="0"/>
      <w:marRight w:val="0"/>
      <w:marTop w:val="0"/>
      <w:marBottom w:val="0"/>
      <w:divBdr>
        <w:top w:val="none" w:sz="0" w:space="0" w:color="auto"/>
        <w:left w:val="none" w:sz="0" w:space="0" w:color="auto"/>
        <w:bottom w:val="none" w:sz="0" w:space="0" w:color="auto"/>
        <w:right w:val="none" w:sz="0" w:space="0" w:color="auto"/>
      </w:divBdr>
    </w:div>
    <w:div w:id="830175234">
      <w:bodyDiv w:val="1"/>
      <w:marLeft w:val="0"/>
      <w:marRight w:val="0"/>
      <w:marTop w:val="0"/>
      <w:marBottom w:val="0"/>
      <w:divBdr>
        <w:top w:val="none" w:sz="0" w:space="0" w:color="auto"/>
        <w:left w:val="none" w:sz="0" w:space="0" w:color="auto"/>
        <w:bottom w:val="none" w:sz="0" w:space="0" w:color="auto"/>
        <w:right w:val="none" w:sz="0" w:space="0" w:color="auto"/>
      </w:divBdr>
    </w:div>
    <w:div w:id="842014793">
      <w:bodyDiv w:val="1"/>
      <w:marLeft w:val="0"/>
      <w:marRight w:val="0"/>
      <w:marTop w:val="0"/>
      <w:marBottom w:val="0"/>
      <w:divBdr>
        <w:top w:val="none" w:sz="0" w:space="0" w:color="auto"/>
        <w:left w:val="none" w:sz="0" w:space="0" w:color="auto"/>
        <w:bottom w:val="none" w:sz="0" w:space="0" w:color="auto"/>
        <w:right w:val="none" w:sz="0" w:space="0" w:color="auto"/>
      </w:divBdr>
    </w:div>
    <w:div w:id="846560609">
      <w:bodyDiv w:val="1"/>
      <w:marLeft w:val="0"/>
      <w:marRight w:val="0"/>
      <w:marTop w:val="0"/>
      <w:marBottom w:val="0"/>
      <w:divBdr>
        <w:top w:val="none" w:sz="0" w:space="0" w:color="auto"/>
        <w:left w:val="none" w:sz="0" w:space="0" w:color="auto"/>
        <w:bottom w:val="none" w:sz="0" w:space="0" w:color="auto"/>
        <w:right w:val="none" w:sz="0" w:space="0" w:color="auto"/>
      </w:divBdr>
    </w:div>
    <w:div w:id="855078850">
      <w:bodyDiv w:val="1"/>
      <w:marLeft w:val="0"/>
      <w:marRight w:val="0"/>
      <w:marTop w:val="0"/>
      <w:marBottom w:val="0"/>
      <w:divBdr>
        <w:top w:val="none" w:sz="0" w:space="0" w:color="auto"/>
        <w:left w:val="none" w:sz="0" w:space="0" w:color="auto"/>
        <w:bottom w:val="none" w:sz="0" w:space="0" w:color="auto"/>
        <w:right w:val="none" w:sz="0" w:space="0" w:color="auto"/>
      </w:divBdr>
    </w:div>
    <w:div w:id="864710770">
      <w:bodyDiv w:val="1"/>
      <w:marLeft w:val="0"/>
      <w:marRight w:val="0"/>
      <w:marTop w:val="0"/>
      <w:marBottom w:val="0"/>
      <w:divBdr>
        <w:top w:val="none" w:sz="0" w:space="0" w:color="auto"/>
        <w:left w:val="none" w:sz="0" w:space="0" w:color="auto"/>
        <w:bottom w:val="none" w:sz="0" w:space="0" w:color="auto"/>
        <w:right w:val="none" w:sz="0" w:space="0" w:color="auto"/>
      </w:divBdr>
    </w:div>
    <w:div w:id="895162387">
      <w:bodyDiv w:val="1"/>
      <w:marLeft w:val="0"/>
      <w:marRight w:val="0"/>
      <w:marTop w:val="0"/>
      <w:marBottom w:val="0"/>
      <w:divBdr>
        <w:top w:val="none" w:sz="0" w:space="0" w:color="auto"/>
        <w:left w:val="none" w:sz="0" w:space="0" w:color="auto"/>
        <w:bottom w:val="none" w:sz="0" w:space="0" w:color="auto"/>
        <w:right w:val="none" w:sz="0" w:space="0" w:color="auto"/>
      </w:divBdr>
    </w:div>
    <w:div w:id="907497794">
      <w:bodyDiv w:val="1"/>
      <w:marLeft w:val="0"/>
      <w:marRight w:val="0"/>
      <w:marTop w:val="0"/>
      <w:marBottom w:val="0"/>
      <w:divBdr>
        <w:top w:val="none" w:sz="0" w:space="0" w:color="auto"/>
        <w:left w:val="none" w:sz="0" w:space="0" w:color="auto"/>
        <w:bottom w:val="none" w:sz="0" w:space="0" w:color="auto"/>
        <w:right w:val="none" w:sz="0" w:space="0" w:color="auto"/>
      </w:divBdr>
    </w:div>
    <w:div w:id="929655087">
      <w:bodyDiv w:val="1"/>
      <w:marLeft w:val="0"/>
      <w:marRight w:val="0"/>
      <w:marTop w:val="0"/>
      <w:marBottom w:val="0"/>
      <w:divBdr>
        <w:top w:val="none" w:sz="0" w:space="0" w:color="auto"/>
        <w:left w:val="none" w:sz="0" w:space="0" w:color="auto"/>
        <w:bottom w:val="none" w:sz="0" w:space="0" w:color="auto"/>
        <w:right w:val="none" w:sz="0" w:space="0" w:color="auto"/>
      </w:divBdr>
    </w:div>
    <w:div w:id="932664240">
      <w:bodyDiv w:val="1"/>
      <w:marLeft w:val="0"/>
      <w:marRight w:val="0"/>
      <w:marTop w:val="0"/>
      <w:marBottom w:val="0"/>
      <w:divBdr>
        <w:top w:val="none" w:sz="0" w:space="0" w:color="auto"/>
        <w:left w:val="none" w:sz="0" w:space="0" w:color="auto"/>
        <w:bottom w:val="none" w:sz="0" w:space="0" w:color="auto"/>
        <w:right w:val="none" w:sz="0" w:space="0" w:color="auto"/>
      </w:divBdr>
    </w:div>
    <w:div w:id="946306023">
      <w:bodyDiv w:val="1"/>
      <w:marLeft w:val="0"/>
      <w:marRight w:val="0"/>
      <w:marTop w:val="0"/>
      <w:marBottom w:val="0"/>
      <w:divBdr>
        <w:top w:val="none" w:sz="0" w:space="0" w:color="auto"/>
        <w:left w:val="none" w:sz="0" w:space="0" w:color="auto"/>
        <w:bottom w:val="none" w:sz="0" w:space="0" w:color="auto"/>
        <w:right w:val="none" w:sz="0" w:space="0" w:color="auto"/>
      </w:divBdr>
    </w:div>
    <w:div w:id="952395663">
      <w:bodyDiv w:val="1"/>
      <w:marLeft w:val="0"/>
      <w:marRight w:val="0"/>
      <w:marTop w:val="0"/>
      <w:marBottom w:val="0"/>
      <w:divBdr>
        <w:top w:val="none" w:sz="0" w:space="0" w:color="auto"/>
        <w:left w:val="none" w:sz="0" w:space="0" w:color="auto"/>
        <w:bottom w:val="none" w:sz="0" w:space="0" w:color="auto"/>
        <w:right w:val="none" w:sz="0" w:space="0" w:color="auto"/>
      </w:divBdr>
    </w:div>
    <w:div w:id="957374803">
      <w:bodyDiv w:val="1"/>
      <w:marLeft w:val="0"/>
      <w:marRight w:val="0"/>
      <w:marTop w:val="0"/>
      <w:marBottom w:val="0"/>
      <w:divBdr>
        <w:top w:val="none" w:sz="0" w:space="0" w:color="auto"/>
        <w:left w:val="none" w:sz="0" w:space="0" w:color="auto"/>
        <w:bottom w:val="none" w:sz="0" w:space="0" w:color="auto"/>
        <w:right w:val="none" w:sz="0" w:space="0" w:color="auto"/>
      </w:divBdr>
    </w:div>
    <w:div w:id="1037775828">
      <w:bodyDiv w:val="1"/>
      <w:marLeft w:val="0"/>
      <w:marRight w:val="0"/>
      <w:marTop w:val="0"/>
      <w:marBottom w:val="0"/>
      <w:divBdr>
        <w:top w:val="none" w:sz="0" w:space="0" w:color="auto"/>
        <w:left w:val="none" w:sz="0" w:space="0" w:color="auto"/>
        <w:bottom w:val="none" w:sz="0" w:space="0" w:color="auto"/>
        <w:right w:val="none" w:sz="0" w:space="0" w:color="auto"/>
      </w:divBdr>
    </w:div>
    <w:div w:id="1044864262">
      <w:bodyDiv w:val="1"/>
      <w:marLeft w:val="0"/>
      <w:marRight w:val="0"/>
      <w:marTop w:val="0"/>
      <w:marBottom w:val="0"/>
      <w:divBdr>
        <w:top w:val="none" w:sz="0" w:space="0" w:color="auto"/>
        <w:left w:val="none" w:sz="0" w:space="0" w:color="auto"/>
        <w:bottom w:val="none" w:sz="0" w:space="0" w:color="auto"/>
        <w:right w:val="none" w:sz="0" w:space="0" w:color="auto"/>
      </w:divBdr>
    </w:div>
    <w:div w:id="1045834224">
      <w:bodyDiv w:val="1"/>
      <w:marLeft w:val="0"/>
      <w:marRight w:val="0"/>
      <w:marTop w:val="0"/>
      <w:marBottom w:val="0"/>
      <w:divBdr>
        <w:top w:val="none" w:sz="0" w:space="0" w:color="auto"/>
        <w:left w:val="none" w:sz="0" w:space="0" w:color="auto"/>
        <w:bottom w:val="none" w:sz="0" w:space="0" w:color="auto"/>
        <w:right w:val="none" w:sz="0" w:space="0" w:color="auto"/>
      </w:divBdr>
    </w:div>
    <w:div w:id="1053507936">
      <w:bodyDiv w:val="1"/>
      <w:marLeft w:val="0"/>
      <w:marRight w:val="0"/>
      <w:marTop w:val="0"/>
      <w:marBottom w:val="0"/>
      <w:divBdr>
        <w:top w:val="none" w:sz="0" w:space="0" w:color="auto"/>
        <w:left w:val="none" w:sz="0" w:space="0" w:color="auto"/>
        <w:bottom w:val="none" w:sz="0" w:space="0" w:color="auto"/>
        <w:right w:val="none" w:sz="0" w:space="0" w:color="auto"/>
      </w:divBdr>
    </w:div>
    <w:div w:id="1069228391">
      <w:bodyDiv w:val="1"/>
      <w:marLeft w:val="0"/>
      <w:marRight w:val="0"/>
      <w:marTop w:val="0"/>
      <w:marBottom w:val="0"/>
      <w:divBdr>
        <w:top w:val="none" w:sz="0" w:space="0" w:color="auto"/>
        <w:left w:val="none" w:sz="0" w:space="0" w:color="auto"/>
        <w:bottom w:val="none" w:sz="0" w:space="0" w:color="auto"/>
        <w:right w:val="none" w:sz="0" w:space="0" w:color="auto"/>
      </w:divBdr>
    </w:div>
    <w:div w:id="1070226617">
      <w:bodyDiv w:val="1"/>
      <w:marLeft w:val="0"/>
      <w:marRight w:val="0"/>
      <w:marTop w:val="0"/>
      <w:marBottom w:val="0"/>
      <w:divBdr>
        <w:top w:val="none" w:sz="0" w:space="0" w:color="auto"/>
        <w:left w:val="none" w:sz="0" w:space="0" w:color="auto"/>
        <w:bottom w:val="none" w:sz="0" w:space="0" w:color="auto"/>
        <w:right w:val="none" w:sz="0" w:space="0" w:color="auto"/>
      </w:divBdr>
    </w:div>
    <w:div w:id="1105006666">
      <w:bodyDiv w:val="1"/>
      <w:marLeft w:val="0"/>
      <w:marRight w:val="0"/>
      <w:marTop w:val="0"/>
      <w:marBottom w:val="0"/>
      <w:divBdr>
        <w:top w:val="none" w:sz="0" w:space="0" w:color="auto"/>
        <w:left w:val="none" w:sz="0" w:space="0" w:color="auto"/>
        <w:bottom w:val="none" w:sz="0" w:space="0" w:color="auto"/>
        <w:right w:val="none" w:sz="0" w:space="0" w:color="auto"/>
      </w:divBdr>
    </w:div>
    <w:div w:id="1119373102">
      <w:bodyDiv w:val="1"/>
      <w:marLeft w:val="0"/>
      <w:marRight w:val="0"/>
      <w:marTop w:val="0"/>
      <w:marBottom w:val="0"/>
      <w:divBdr>
        <w:top w:val="none" w:sz="0" w:space="0" w:color="auto"/>
        <w:left w:val="none" w:sz="0" w:space="0" w:color="auto"/>
        <w:bottom w:val="none" w:sz="0" w:space="0" w:color="auto"/>
        <w:right w:val="none" w:sz="0" w:space="0" w:color="auto"/>
      </w:divBdr>
    </w:div>
    <w:div w:id="1170212822">
      <w:bodyDiv w:val="1"/>
      <w:marLeft w:val="0"/>
      <w:marRight w:val="0"/>
      <w:marTop w:val="0"/>
      <w:marBottom w:val="0"/>
      <w:divBdr>
        <w:top w:val="none" w:sz="0" w:space="0" w:color="auto"/>
        <w:left w:val="none" w:sz="0" w:space="0" w:color="auto"/>
        <w:bottom w:val="none" w:sz="0" w:space="0" w:color="auto"/>
        <w:right w:val="none" w:sz="0" w:space="0" w:color="auto"/>
      </w:divBdr>
    </w:div>
    <w:div w:id="1192256434">
      <w:bodyDiv w:val="1"/>
      <w:marLeft w:val="0"/>
      <w:marRight w:val="0"/>
      <w:marTop w:val="0"/>
      <w:marBottom w:val="0"/>
      <w:divBdr>
        <w:top w:val="none" w:sz="0" w:space="0" w:color="auto"/>
        <w:left w:val="none" w:sz="0" w:space="0" w:color="auto"/>
        <w:bottom w:val="none" w:sz="0" w:space="0" w:color="auto"/>
        <w:right w:val="none" w:sz="0" w:space="0" w:color="auto"/>
      </w:divBdr>
    </w:div>
    <w:div w:id="1212695523">
      <w:bodyDiv w:val="1"/>
      <w:marLeft w:val="0"/>
      <w:marRight w:val="0"/>
      <w:marTop w:val="0"/>
      <w:marBottom w:val="0"/>
      <w:divBdr>
        <w:top w:val="none" w:sz="0" w:space="0" w:color="auto"/>
        <w:left w:val="none" w:sz="0" w:space="0" w:color="auto"/>
        <w:bottom w:val="none" w:sz="0" w:space="0" w:color="auto"/>
        <w:right w:val="none" w:sz="0" w:space="0" w:color="auto"/>
      </w:divBdr>
    </w:div>
    <w:div w:id="1219904469">
      <w:bodyDiv w:val="1"/>
      <w:marLeft w:val="0"/>
      <w:marRight w:val="0"/>
      <w:marTop w:val="0"/>
      <w:marBottom w:val="0"/>
      <w:divBdr>
        <w:top w:val="none" w:sz="0" w:space="0" w:color="auto"/>
        <w:left w:val="none" w:sz="0" w:space="0" w:color="auto"/>
        <w:bottom w:val="none" w:sz="0" w:space="0" w:color="auto"/>
        <w:right w:val="none" w:sz="0" w:space="0" w:color="auto"/>
      </w:divBdr>
    </w:div>
    <w:div w:id="1222713312">
      <w:bodyDiv w:val="1"/>
      <w:marLeft w:val="0"/>
      <w:marRight w:val="0"/>
      <w:marTop w:val="0"/>
      <w:marBottom w:val="0"/>
      <w:divBdr>
        <w:top w:val="none" w:sz="0" w:space="0" w:color="auto"/>
        <w:left w:val="none" w:sz="0" w:space="0" w:color="auto"/>
        <w:bottom w:val="none" w:sz="0" w:space="0" w:color="auto"/>
        <w:right w:val="none" w:sz="0" w:space="0" w:color="auto"/>
      </w:divBdr>
    </w:div>
    <w:div w:id="1224026259">
      <w:bodyDiv w:val="1"/>
      <w:marLeft w:val="0"/>
      <w:marRight w:val="0"/>
      <w:marTop w:val="0"/>
      <w:marBottom w:val="0"/>
      <w:divBdr>
        <w:top w:val="none" w:sz="0" w:space="0" w:color="auto"/>
        <w:left w:val="none" w:sz="0" w:space="0" w:color="auto"/>
        <w:bottom w:val="none" w:sz="0" w:space="0" w:color="auto"/>
        <w:right w:val="none" w:sz="0" w:space="0" w:color="auto"/>
      </w:divBdr>
    </w:div>
    <w:div w:id="1266041135">
      <w:bodyDiv w:val="1"/>
      <w:marLeft w:val="0"/>
      <w:marRight w:val="0"/>
      <w:marTop w:val="0"/>
      <w:marBottom w:val="0"/>
      <w:divBdr>
        <w:top w:val="none" w:sz="0" w:space="0" w:color="auto"/>
        <w:left w:val="none" w:sz="0" w:space="0" w:color="auto"/>
        <w:bottom w:val="none" w:sz="0" w:space="0" w:color="auto"/>
        <w:right w:val="none" w:sz="0" w:space="0" w:color="auto"/>
      </w:divBdr>
    </w:div>
    <w:div w:id="1276326257">
      <w:bodyDiv w:val="1"/>
      <w:marLeft w:val="0"/>
      <w:marRight w:val="0"/>
      <w:marTop w:val="0"/>
      <w:marBottom w:val="0"/>
      <w:divBdr>
        <w:top w:val="none" w:sz="0" w:space="0" w:color="auto"/>
        <w:left w:val="none" w:sz="0" w:space="0" w:color="auto"/>
        <w:bottom w:val="none" w:sz="0" w:space="0" w:color="auto"/>
        <w:right w:val="none" w:sz="0" w:space="0" w:color="auto"/>
      </w:divBdr>
      <w:divsChild>
        <w:div w:id="591621872">
          <w:marLeft w:val="0"/>
          <w:marRight w:val="0"/>
          <w:marTop w:val="0"/>
          <w:marBottom w:val="0"/>
          <w:divBdr>
            <w:top w:val="none" w:sz="0" w:space="0" w:color="auto"/>
            <w:left w:val="none" w:sz="0" w:space="0" w:color="auto"/>
            <w:bottom w:val="none" w:sz="0" w:space="0" w:color="auto"/>
            <w:right w:val="none" w:sz="0" w:space="0" w:color="auto"/>
          </w:divBdr>
          <w:divsChild>
            <w:div w:id="610475936">
              <w:marLeft w:val="0"/>
              <w:marRight w:val="0"/>
              <w:marTop w:val="0"/>
              <w:marBottom w:val="0"/>
              <w:divBdr>
                <w:top w:val="none" w:sz="0" w:space="0" w:color="auto"/>
                <w:left w:val="none" w:sz="0" w:space="0" w:color="auto"/>
                <w:bottom w:val="none" w:sz="0" w:space="0" w:color="auto"/>
                <w:right w:val="none" w:sz="0" w:space="0" w:color="auto"/>
              </w:divBdr>
            </w:div>
            <w:div w:id="1343122028">
              <w:marLeft w:val="0"/>
              <w:marRight w:val="0"/>
              <w:marTop w:val="0"/>
              <w:marBottom w:val="0"/>
              <w:divBdr>
                <w:top w:val="none" w:sz="0" w:space="0" w:color="auto"/>
                <w:left w:val="none" w:sz="0" w:space="0" w:color="auto"/>
                <w:bottom w:val="none" w:sz="0" w:space="0" w:color="auto"/>
                <w:right w:val="none" w:sz="0" w:space="0" w:color="auto"/>
              </w:divBdr>
            </w:div>
            <w:div w:id="1511287181">
              <w:marLeft w:val="0"/>
              <w:marRight w:val="0"/>
              <w:marTop w:val="0"/>
              <w:marBottom w:val="0"/>
              <w:divBdr>
                <w:top w:val="none" w:sz="0" w:space="0" w:color="auto"/>
                <w:left w:val="none" w:sz="0" w:space="0" w:color="auto"/>
                <w:bottom w:val="none" w:sz="0" w:space="0" w:color="auto"/>
                <w:right w:val="none" w:sz="0" w:space="0" w:color="auto"/>
              </w:divBdr>
            </w:div>
            <w:div w:id="2071532962">
              <w:marLeft w:val="0"/>
              <w:marRight w:val="0"/>
              <w:marTop w:val="0"/>
              <w:marBottom w:val="0"/>
              <w:divBdr>
                <w:top w:val="none" w:sz="0" w:space="0" w:color="auto"/>
                <w:left w:val="none" w:sz="0" w:space="0" w:color="auto"/>
                <w:bottom w:val="none" w:sz="0" w:space="0" w:color="auto"/>
                <w:right w:val="none" w:sz="0" w:space="0" w:color="auto"/>
              </w:divBdr>
            </w:div>
            <w:div w:id="122357787">
              <w:marLeft w:val="0"/>
              <w:marRight w:val="0"/>
              <w:marTop w:val="0"/>
              <w:marBottom w:val="0"/>
              <w:divBdr>
                <w:top w:val="none" w:sz="0" w:space="0" w:color="auto"/>
                <w:left w:val="none" w:sz="0" w:space="0" w:color="auto"/>
                <w:bottom w:val="none" w:sz="0" w:space="0" w:color="auto"/>
                <w:right w:val="none" w:sz="0" w:space="0" w:color="auto"/>
              </w:divBdr>
            </w:div>
            <w:div w:id="1874229905">
              <w:marLeft w:val="0"/>
              <w:marRight w:val="0"/>
              <w:marTop w:val="0"/>
              <w:marBottom w:val="0"/>
              <w:divBdr>
                <w:top w:val="none" w:sz="0" w:space="0" w:color="auto"/>
                <w:left w:val="none" w:sz="0" w:space="0" w:color="auto"/>
                <w:bottom w:val="none" w:sz="0" w:space="0" w:color="auto"/>
                <w:right w:val="none" w:sz="0" w:space="0" w:color="auto"/>
              </w:divBdr>
            </w:div>
            <w:div w:id="1008950455">
              <w:marLeft w:val="0"/>
              <w:marRight w:val="0"/>
              <w:marTop w:val="0"/>
              <w:marBottom w:val="0"/>
              <w:divBdr>
                <w:top w:val="none" w:sz="0" w:space="0" w:color="auto"/>
                <w:left w:val="none" w:sz="0" w:space="0" w:color="auto"/>
                <w:bottom w:val="none" w:sz="0" w:space="0" w:color="auto"/>
                <w:right w:val="none" w:sz="0" w:space="0" w:color="auto"/>
              </w:divBdr>
            </w:div>
            <w:div w:id="2141221230">
              <w:marLeft w:val="0"/>
              <w:marRight w:val="0"/>
              <w:marTop w:val="0"/>
              <w:marBottom w:val="0"/>
              <w:divBdr>
                <w:top w:val="none" w:sz="0" w:space="0" w:color="auto"/>
                <w:left w:val="none" w:sz="0" w:space="0" w:color="auto"/>
                <w:bottom w:val="none" w:sz="0" w:space="0" w:color="auto"/>
                <w:right w:val="none" w:sz="0" w:space="0" w:color="auto"/>
              </w:divBdr>
            </w:div>
          </w:divsChild>
        </w:div>
        <w:div w:id="408384552">
          <w:marLeft w:val="0"/>
          <w:marRight w:val="0"/>
          <w:marTop w:val="0"/>
          <w:marBottom w:val="0"/>
          <w:divBdr>
            <w:top w:val="none" w:sz="0" w:space="0" w:color="auto"/>
            <w:left w:val="none" w:sz="0" w:space="0" w:color="auto"/>
            <w:bottom w:val="none" w:sz="0" w:space="0" w:color="auto"/>
            <w:right w:val="none" w:sz="0" w:space="0" w:color="auto"/>
          </w:divBdr>
        </w:div>
      </w:divsChild>
    </w:div>
    <w:div w:id="1298268334">
      <w:bodyDiv w:val="1"/>
      <w:marLeft w:val="0"/>
      <w:marRight w:val="0"/>
      <w:marTop w:val="0"/>
      <w:marBottom w:val="0"/>
      <w:divBdr>
        <w:top w:val="none" w:sz="0" w:space="0" w:color="auto"/>
        <w:left w:val="none" w:sz="0" w:space="0" w:color="auto"/>
        <w:bottom w:val="none" w:sz="0" w:space="0" w:color="auto"/>
        <w:right w:val="none" w:sz="0" w:space="0" w:color="auto"/>
      </w:divBdr>
    </w:div>
    <w:div w:id="1329791224">
      <w:bodyDiv w:val="1"/>
      <w:marLeft w:val="0"/>
      <w:marRight w:val="0"/>
      <w:marTop w:val="0"/>
      <w:marBottom w:val="0"/>
      <w:divBdr>
        <w:top w:val="none" w:sz="0" w:space="0" w:color="auto"/>
        <w:left w:val="none" w:sz="0" w:space="0" w:color="auto"/>
        <w:bottom w:val="none" w:sz="0" w:space="0" w:color="auto"/>
        <w:right w:val="none" w:sz="0" w:space="0" w:color="auto"/>
      </w:divBdr>
    </w:div>
    <w:div w:id="1346176130">
      <w:bodyDiv w:val="1"/>
      <w:marLeft w:val="0"/>
      <w:marRight w:val="0"/>
      <w:marTop w:val="0"/>
      <w:marBottom w:val="0"/>
      <w:divBdr>
        <w:top w:val="none" w:sz="0" w:space="0" w:color="auto"/>
        <w:left w:val="none" w:sz="0" w:space="0" w:color="auto"/>
        <w:bottom w:val="none" w:sz="0" w:space="0" w:color="auto"/>
        <w:right w:val="none" w:sz="0" w:space="0" w:color="auto"/>
      </w:divBdr>
    </w:div>
    <w:div w:id="1364131904">
      <w:bodyDiv w:val="1"/>
      <w:marLeft w:val="0"/>
      <w:marRight w:val="0"/>
      <w:marTop w:val="0"/>
      <w:marBottom w:val="0"/>
      <w:divBdr>
        <w:top w:val="none" w:sz="0" w:space="0" w:color="auto"/>
        <w:left w:val="none" w:sz="0" w:space="0" w:color="auto"/>
        <w:bottom w:val="none" w:sz="0" w:space="0" w:color="auto"/>
        <w:right w:val="none" w:sz="0" w:space="0" w:color="auto"/>
      </w:divBdr>
      <w:divsChild>
        <w:div w:id="424963698">
          <w:marLeft w:val="0"/>
          <w:marRight w:val="0"/>
          <w:marTop w:val="0"/>
          <w:marBottom w:val="0"/>
          <w:divBdr>
            <w:top w:val="none" w:sz="0" w:space="0" w:color="auto"/>
            <w:left w:val="none" w:sz="0" w:space="0" w:color="auto"/>
            <w:bottom w:val="none" w:sz="0" w:space="0" w:color="auto"/>
            <w:right w:val="none" w:sz="0" w:space="0" w:color="auto"/>
          </w:divBdr>
        </w:div>
        <w:div w:id="702100933">
          <w:marLeft w:val="0"/>
          <w:marRight w:val="0"/>
          <w:marTop w:val="0"/>
          <w:marBottom w:val="0"/>
          <w:divBdr>
            <w:top w:val="none" w:sz="0" w:space="0" w:color="auto"/>
            <w:left w:val="none" w:sz="0" w:space="0" w:color="auto"/>
            <w:bottom w:val="none" w:sz="0" w:space="0" w:color="auto"/>
            <w:right w:val="none" w:sz="0" w:space="0" w:color="auto"/>
          </w:divBdr>
        </w:div>
        <w:div w:id="1526404010">
          <w:marLeft w:val="0"/>
          <w:marRight w:val="0"/>
          <w:marTop w:val="0"/>
          <w:marBottom w:val="0"/>
          <w:divBdr>
            <w:top w:val="none" w:sz="0" w:space="0" w:color="auto"/>
            <w:left w:val="none" w:sz="0" w:space="0" w:color="auto"/>
            <w:bottom w:val="none" w:sz="0" w:space="0" w:color="auto"/>
            <w:right w:val="none" w:sz="0" w:space="0" w:color="auto"/>
          </w:divBdr>
        </w:div>
        <w:div w:id="1974097992">
          <w:marLeft w:val="0"/>
          <w:marRight w:val="0"/>
          <w:marTop w:val="0"/>
          <w:marBottom w:val="0"/>
          <w:divBdr>
            <w:top w:val="none" w:sz="0" w:space="0" w:color="auto"/>
            <w:left w:val="none" w:sz="0" w:space="0" w:color="auto"/>
            <w:bottom w:val="none" w:sz="0" w:space="0" w:color="auto"/>
            <w:right w:val="none" w:sz="0" w:space="0" w:color="auto"/>
          </w:divBdr>
        </w:div>
        <w:div w:id="1555921704">
          <w:marLeft w:val="0"/>
          <w:marRight w:val="0"/>
          <w:marTop w:val="0"/>
          <w:marBottom w:val="0"/>
          <w:divBdr>
            <w:top w:val="none" w:sz="0" w:space="0" w:color="auto"/>
            <w:left w:val="none" w:sz="0" w:space="0" w:color="auto"/>
            <w:bottom w:val="none" w:sz="0" w:space="0" w:color="auto"/>
            <w:right w:val="none" w:sz="0" w:space="0" w:color="auto"/>
          </w:divBdr>
        </w:div>
      </w:divsChild>
    </w:div>
    <w:div w:id="1369992590">
      <w:bodyDiv w:val="1"/>
      <w:marLeft w:val="0"/>
      <w:marRight w:val="0"/>
      <w:marTop w:val="0"/>
      <w:marBottom w:val="0"/>
      <w:divBdr>
        <w:top w:val="none" w:sz="0" w:space="0" w:color="auto"/>
        <w:left w:val="none" w:sz="0" w:space="0" w:color="auto"/>
        <w:bottom w:val="none" w:sz="0" w:space="0" w:color="auto"/>
        <w:right w:val="none" w:sz="0" w:space="0" w:color="auto"/>
      </w:divBdr>
    </w:div>
    <w:div w:id="1376615656">
      <w:bodyDiv w:val="1"/>
      <w:marLeft w:val="0"/>
      <w:marRight w:val="0"/>
      <w:marTop w:val="0"/>
      <w:marBottom w:val="0"/>
      <w:divBdr>
        <w:top w:val="none" w:sz="0" w:space="0" w:color="auto"/>
        <w:left w:val="none" w:sz="0" w:space="0" w:color="auto"/>
        <w:bottom w:val="none" w:sz="0" w:space="0" w:color="auto"/>
        <w:right w:val="none" w:sz="0" w:space="0" w:color="auto"/>
      </w:divBdr>
    </w:div>
    <w:div w:id="1388605293">
      <w:bodyDiv w:val="1"/>
      <w:marLeft w:val="0"/>
      <w:marRight w:val="0"/>
      <w:marTop w:val="0"/>
      <w:marBottom w:val="0"/>
      <w:divBdr>
        <w:top w:val="none" w:sz="0" w:space="0" w:color="auto"/>
        <w:left w:val="none" w:sz="0" w:space="0" w:color="auto"/>
        <w:bottom w:val="none" w:sz="0" w:space="0" w:color="auto"/>
        <w:right w:val="none" w:sz="0" w:space="0" w:color="auto"/>
      </w:divBdr>
    </w:div>
    <w:div w:id="1410468537">
      <w:bodyDiv w:val="1"/>
      <w:marLeft w:val="0"/>
      <w:marRight w:val="0"/>
      <w:marTop w:val="0"/>
      <w:marBottom w:val="0"/>
      <w:divBdr>
        <w:top w:val="none" w:sz="0" w:space="0" w:color="auto"/>
        <w:left w:val="none" w:sz="0" w:space="0" w:color="auto"/>
        <w:bottom w:val="none" w:sz="0" w:space="0" w:color="auto"/>
        <w:right w:val="none" w:sz="0" w:space="0" w:color="auto"/>
      </w:divBdr>
    </w:div>
    <w:div w:id="1416895447">
      <w:bodyDiv w:val="1"/>
      <w:marLeft w:val="0"/>
      <w:marRight w:val="0"/>
      <w:marTop w:val="0"/>
      <w:marBottom w:val="0"/>
      <w:divBdr>
        <w:top w:val="none" w:sz="0" w:space="0" w:color="auto"/>
        <w:left w:val="none" w:sz="0" w:space="0" w:color="auto"/>
        <w:bottom w:val="none" w:sz="0" w:space="0" w:color="auto"/>
        <w:right w:val="none" w:sz="0" w:space="0" w:color="auto"/>
      </w:divBdr>
    </w:div>
    <w:div w:id="1417705869">
      <w:bodyDiv w:val="1"/>
      <w:marLeft w:val="0"/>
      <w:marRight w:val="0"/>
      <w:marTop w:val="0"/>
      <w:marBottom w:val="0"/>
      <w:divBdr>
        <w:top w:val="none" w:sz="0" w:space="0" w:color="auto"/>
        <w:left w:val="none" w:sz="0" w:space="0" w:color="auto"/>
        <w:bottom w:val="none" w:sz="0" w:space="0" w:color="auto"/>
        <w:right w:val="none" w:sz="0" w:space="0" w:color="auto"/>
      </w:divBdr>
    </w:div>
    <w:div w:id="1421835615">
      <w:bodyDiv w:val="1"/>
      <w:marLeft w:val="0"/>
      <w:marRight w:val="0"/>
      <w:marTop w:val="0"/>
      <w:marBottom w:val="0"/>
      <w:divBdr>
        <w:top w:val="none" w:sz="0" w:space="0" w:color="auto"/>
        <w:left w:val="none" w:sz="0" w:space="0" w:color="auto"/>
        <w:bottom w:val="none" w:sz="0" w:space="0" w:color="auto"/>
        <w:right w:val="none" w:sz="0" w:space="0" w:color="auto"/>
      </w:divBdr>
      <w:divsChild>
        <w:div w:id="1380940076">
          <w:marLeft w:val="0"/>
          <w:marRight w:val="0"/>
          <w:marTop w:val="0"/>
          <w:marBottom w:val="0"/>
          <w:divBdr>
            <w:top w:val="none" w:sz="0" w:space="0" w:color="auto"/>
            <w:left w:val="none" w:sz="0" w:space="0" w:color="auto"/>
            <w:bottom w:val="none" w:sz="0" w:space="0" w:color="auto"/>
            <w:right w:val="none" w:sz="0" w:space="0" w:color="auto"/>
          </w:divBdr>
        </w:div>
        <w:div w:id="701396532">
          <w:marLeft w:val="0"/>
          <w:marRight w:val="0"/>
          <w:marTop w:val="0"/>
          <w:marBottom w:val="0"/>
          <w:divBdr>
            <w:top w:val="none" w:sz="0" w:space="0" w:color="auto"/>
            <w:left w:val="none" w:sz="0" w:space="0" w:color="auto"/>
            <w:bottom w:val="none" w:sz="0" w:space="0" w:color="auto"/>
            <w:right w:val="none" w:sz="0" w:space="0" w:color="auto"/>
          </w:divBdr>
        </w:div>
      </w:divsChild>
    </w:div>
    <w:div w:id="1437091837">
      <w:bodyDiv w:val="1"/>
      <w:marLeft w:val="0"/>
      <w:marRight w:val="0"/>
      <w:marTop w:val="0"/>
      <w:marBottom w:val="0"/>
      <w:divBdr>
        <w:top w:val="none" w:sz="0" w:space="0" w:color="auto"/>
        <w:left w:val="none" w:sz="0" w:space="0" w:color="auto"/>
        <w:bottom w:val="none" w:sz="0" w:space="0" w:color="auto"/>
        <w:right w:val="none" w:sz="0" w:space="0" w:color="auto"/>
      </w:divBdr>
    </w:div>
    <w:div w:id="1477843146">
      <w:bodyDiv w:val="1"/>
      <w:marLeft w:val="0"/>
      <w:marRight w:val="0"/>
      <w:marTop w:val="0"/>
      <w:marBottom w:val="0"/>
      <w:divBdr>
        <w:top w:val="none" w:sz="0" w:space="0" w:color="auto"/>
        <w:left w:val="none" w:sz="0" w:space="0" w:color="auto"/>
        <w:bottom w:val="none" w:sz="0" w:space="0" w:color="auto"/>
        <w:right w:val="none" w:sz="0" w:space="0" w:color="auto"/>
      </w:divBdr>
    </w:div>
    <w:div w:id="1488470833">
      <w:bodyDiv w:val="1"/>
      <w:marLeft w:val="0"/>
      <w:marRight w:val="0"/>
      <w:marTop w:val="0"/>
      <w:marBottom w:val="0"/>
      <w:divBdr>
        <w:top w:val="none" w:sz="0" w:space="0" w:color="auto"/>
        <w:left w:val="none" w:sz="0" w:space="0" w:color="auto"/>
        <w:bottom w:val="none" w:sz="0" w:space="0" w:color="auto"/>
        <w:right w:val="none" w:sz="0" w:space="0" w:color="auto"/>
      </w:divBdr>
    </w:div>
    <w:div w:id="1544291416">
      <w:bodyDiv w:val="1"/>
      <w:marLeft w:val="0"/>
      <w:marRight w:val="0"/>
      <w:marTop w:val="0"/>
      <w:marBottom w:val="0"/>
      <w:divBdr>
        <w:top w:val="none" w:sz="0" w:space="0" w:color="auto"/>
        <w:left w:val="none" w:sz="0" w:space="0" w:color="auto"/>
        <w:bottom w:val="none" w:sz="0" w:space="0" w:color="auto"/>
        <w:right w:val="none" w:sz="0" w:space="0" w:color="auto"/>
      </w:divBdr>
    </w:div>
    <w:div w:id="1560089288">
      <w:bodyDiv w:val="1"/>
      <w:marLeft w:val="0"/>
      <w:marRight w:val="0"/>
      <w:marTop w:val="0"/>
      <w:marBottom w:val="0"/>
      <w:divBdr>
        <w:top w:val="none" w:sz="0" w:space="0" w:color="auto"/>
        <w:left w:val="none" w:sz="0" w:space="0" w:color="auto"/>
        <w:bottom w:val="none" w:sz="0" w:space="0" w:color="auto"/>
        <w:right w:val="none" w:sz="0" w:space="0" w:color="auto"/>
      </w:divBdr>
    </w:div>
    <w:div w:id="1570530176">
      <w:bodyDiv w:val="1"/>
      <w:marLeft w:val="0"/>
      <w:marRight w:val="0"/>
      <w:marTop w:val="0"/>
      <w:marBottom w:val="0"/>
      <w:divBdr>
        <w:top w:val="none" w:sz="0" w:space="0" w:color="auto"/>
        <w:left w:val="none" w:sz="0" w:space="0" w:color="auto"/>
        <w:bottom w:val="none" w:sz="0" w:space="0" w:color="auto"/>
        <w:right w:val="none" w:sz="0" w:space="0" w:color="auto"/>
      </w:divBdr>
    </w:div>
    <w:div w:id="1577352794">
      <w:bodyDiv w:val="1"/>
      <w:marLeft w:val="0"/>
      <w:marRight w:val="0"/>
      <w:marTop w:val="0"/>
      <w:marBottom w:val="0"/>
      <w:divBdr>
        <w:top w:val="none" w:sz="0" w:space="0" w:color="auto"/>
        <w:left w:val="none" w:sz="0" w:space="0" w:color="auto"/>
        <w:bottom w:val="none" w:sz="0" w:space="0" w:color="auto"/>
        <w:right w:val="none" w:sz="0" w:space="0" w:color="auto"/>
      </w:divBdr>
    </w:div>
    <w:div w:id="1582106234">
      <w:bodyDiv w:val="1"/>
      <w:marLeft w:val="0"/>
      <w:marRight w:val="0"/>
      <w:marTop w:val="0"/>
      <w:marBottom w:val="0"/>
      <w:divBdr>
        <w:top w:val="none" w:sz="0" w:space="0" w:color="auto"/>
        <w:left w:val="none" w:sz="0" w:space="0" w:color="auto"/>
        <w:bottom w:val="none" w:sz="0" w:space="0" w:color="auto"/>
        <w:right w:val="none" w:sz="0" w:space="0" w:color="auto"/>
      </w:divBdr>
    </w:div>
    <w:div w:id="1609124374">
      <w:bodyDiv w:val="1"/>
      <w:marLeft w:val="0"/>
      <w:marRight w:val="0"/>
      <w:marTop w:val="0"/>
      <w:marBottom w:val="0"/>
      <w:divBdr>
        <w:top w:val="none" w:sz="0" w:space="0" w:color="auto"/>
        <w:left w:val="none" w:sz="0" w:space="0" w:color="auto"/>
        <w:bottom w:val="none" w:sz="0" w:space="0" w:color="auto"/>
        <w:right w:val="none" w:sz="0" w:space="0" w:color="auto"/>
      </w:divBdr>
    </w:div>
    <w:div w:id="1615598190">
      <w:bodyDiv w:val="1"/>
      <w:marLeft w:val="0"/>
      <w:marRight w:val="0"/>
      <w:marTop w:val="0"/>
      <w:marBottom w:val="0"/>
      <w:divBdr>
        <w:top w:val="none" w:sz="0" w:space="0" w:color="auto"/>
        <w:left w:val="none" w:sz="0" w:space="0" w:color="auto"/>
        <w:bottom w:val="none" w:sz="0" w:space="0" w:color="auto"/>
        <w:right w:val="none" w:sz="0" w:space="0" w:color="auto"/>
      </w:divBdr>
    </w:div>
    <w:div w:id="1625844165">
      <w:bodyDiv w:val="1"/>
      <w:marLeft w:val="0"/>
      <w:marRight w:val="0"/>
      <w:marTop w:val="0"/>
      <w:marBottom w:val="0"/>
      <w:divBdr>
        <w:top w:val="none" w:sz="0" w:space="0" w:color="auto"/>
        <w:left w:val="none" w:sz="0" w:space="0" w:color="auto"/>
        <w:bottom w:val="none" w:sz="0" w:space="0" w:color="auto"/>
        <w:right w:val="none" w:sz="0" w:space="0" w:color="auto"/>
      </w:divBdr>
    </w:div>
    <w:div w:id="1632860491">
      <w:bodyDiv w:val="1"/>
      <w:marLeft w:val="0"/>
      <w:marRight w:val="0"/>
      <w:marTop w:val="0"/>
      <w:marBottom w:val="0"/>
      <w:divBdr>
        <w:top w:val="none" w:sz="0" w:space="0" w:color="auto"/>
        <w:left w:val="none" w:sz="0" w:space="0" w:color="auto"/>
        <w:bottom w:val="none" w:sz="0" w:space="0" w:color="auto"/>
        <w:right w:val="none" w:sz="0" w:space="0" w:color="auto"/>
      </w:divBdr>
    </w:div>
    <w:div w:id="1669553313">
      <w:bodyDiv w:val="1"/>
      <w:marLeft w:val="0"/>
      <w:marRight w:val="0"/>
      <w:marTop w:val="0"/>
      <w:marBottom w:val="0"/>
      <w:divBdr>
        <w:top w:val="none" w:sz="0" w:space="0" w:color="auto"/>
        <w:left w:val="none" w:sz="0" w:space="0" w:color="auto"/>
        <w:bottom w:val="none" w:sz="0" w:space="0" w:color="auto"/>
        <w:right w:val="none" w:sz="0" w:space="0" w:color="auto"/>
      </w:divBdr>
    </w:div>
    <w:div w:id="1687172674">
      <w:bodyDiv w:val="1"/>
      <w:marLeft w:val="0"/>
      <w:marRight w:val="0"/>
      <w:marTop w:val="0"/>
      <w:marBottom w:val="0"/>
      <w:divBdr>
        <w:top w:val="none" w:sz="0" w:space="0" w:color="auto"/>
        <w:left w:val="none" w:sz="0" w:space="0" w:color="auto"/>
        <w:bottom w:val="none" w:sz="0" w:space="0" w:color="auto"/>
        <w:right w:val="none" w:sz="0" w:space="0" w:color="auto"/>
      </w:divBdr>
    </w:div>
    <w:div w:id="1688872233">
      <w:bodyDiv w:val="1"/>
      <w:marLeft w:val="0"/>
      <w:marRight w:val="0"/>
      <w:marTop w:val="0"/>
      <w:marBottom w:val="0"/>
      <w:divBdr>
        <w:top w:val="none" w:sz="0" w:space="0" w:color="auto"/>
        <w:left w:val="none" w:sz="0" w:space="0" w:color="auto"/>
        <w:bottom w:val="none" w:sz="0" w:space="0" w:color="auto"/>
        <w:right w:val="none" w:sz="0" w:space="0" w:color="auto"/>
      </w:divBdr>
      <w:divsChild>
        <w:div w:id="1367802110">
          <w:marLeft w:val="0"/>
          <w:marRight w:val="0"/>
          <w:marTop w:val="0"/>
          <w:marBottom w:val="0"/>
          <w:divBdr>
            <w:top w:val="none" w:sz="0" w:space="0" w:color="auto"/>
            <w:left w:val="none" w:sz="0" w:space="0" w:color="auto"/>
            <w:bottom w:val="none" w:sz="0" w:space="0" w:color="auto"/>
            <w:right w:val="none" w:sz="0" w:space="0" w:color="auto"/>
          </w:divBdr>
        </w:div>
        <w:div w:id="144248692">
          <w:marLeft w:val="0"/>
          <w:marRight w:val="0"/>
          <w:marTop w:val="0"/>
          <w:marBottom w:val="0"/>
          <w:divBdr>
            <w:top w:val="none" w:sz="0" w:space="0" w:color="auto"/>
            <w:left w:val="none" w:sz="0" w:space="0" w:color="auto"/>
            <w:bottom w:val="none" w:sz="0" w:space="0" w:color="auto"/>
            <w:right w:val="none" w:sz="0" w:space="0" w:color="auto"/>
          </w:divBdr>
        </w:div>
      </w:divsChild>
    </w:div>
    <w:div w:id="1701272126">
      <w:bodyDiv w:val="1"/>
      <w:marLeft w:val="0"/>
      <w:marRight w:val="0"/>
      <w:marTop w:val="0"/>
      <w:marBottom w:val="0"/>
      <w:divBdr>
        <w:top w:val="none" w:sz="0" w:space="0" w:color="auto"/>
        <w:left w:val="none" w:sz="0" w:space="0" w:color="auto"/>
        <w:bottom w:val="none" w:sz="0" w:space="0" w:color="auto"/>
        <w:right w:val="none" w:sz="0" w:space="0" w:color="auto"/>
      </w:divBdr>
    </w:div>
    <w:div w:id="1717923289">
      <w:bodyDiv w:val="1"/>
      <w:marLeft w:val="0"/>
      <w:marRight w:val="0"/>
      <w:marTop w:val="0"/>
      <w:marBottom w:val="0"/>
      <w:divBdr>
        <w:top w:val="none" w:sz="0" w:space="0" w:color="auto"/>
        <w:left w:val="none" w:sz="0" w:space="0" w:color="auto"/>
        <w:bottom w:val="none" w:sz="0" w:space="0" w:color="auto"/>
        <w:right w:val="none" w:sz="0" w:space="0" w:color="auto"/>
      </w:divBdr>
    </w:div>
    <w:div w:id="1760906279">
      <w:bodyDiv w:val="1"/>
      <w:marLeft w:val="0"/>
      <w:marRight w:val="0"/>
      <w:marTop w:val="0"/>
      <w:marBottom w:val="0"/>
      <w:divBdr>
        <w:top w:val="none" w:sz="0" w:space="0" w:color="auto"/>
        <w:left w:val="none" w:sz="0" w:space="0" w:color="auto"/>
        <w:bottom w:val="none" w:sz="0" w:space="0" w:color="auto"/>
        <w:right w:val="none" w:sz="0" w:space="0" w:color="auto"/>
      </w:divBdr>
    </w:div>
    <w:div w:id="1801144335">
      <w:bodyDiv w:val="1"/>
      <w:marLeft w:val="0"/>
      <w:marRight w:val="0"/>
      <w:marTop w:val="0"/>
      <w:marBottom w:val="0"/>
      <w:divBdr>
        <w:top w:val="none" w:sz="0" w:space="0" w:color="auto"/>
        <w:left w:val="none" w:sz="0" w:space="0" w:color="auto"/>
        <w:bottom w:val="none" w:sz="0" w:space="0" w:color="auto"/>
        <w:right w:val="none" w:sz="0" w:space="0" w:color="auto"/>
      </w:divBdr>
    </w:div>
    <w:div w:id="1812096214">
      <w:bodyDiv w:val="1"/>
      <w:marLeft w:val="0"/>
      <w:marRight w:val="0"/>
      <w:marTop w:val="0"/>
      <w:marBottom w:val="0"/>
      <w:divBdr>
        <w:top w:val="none" w:sz="0" w:space="0" w:color="auto"/>
        <w:left w:val="none" w:sz="0" w:space="0" w:color="auto"/>
        <w:bottom w:val="none" w:sz="0" w:space="0" w:color="auto"/>
        <w:right w:val="none" w:sz="0" w:space="0" w:color="auto"/>
      </w:divBdr>
    </w:div>
    <w:div w:id="1849907011">
      <w:bodyDiv w:val="1"/>
      <w:marLeft w:val="0"/>
      <w:marRight w:val="0"/>
      <w:marTop w:val="0"/>
      <w:marBottom w:val="0"/>
      <w:divBdr>
        <w:top w:val="none" w:sz="0" w:space="0" w:color="auto"/>
        <w:left w:val="none" w:sz="0" w:space="0" w:color="auto"/>
        <w:bottom w:val="none" w:sz="0" w:space="0" w:color="auto"/>
        <w:right w:val="none" w:sz="0" w:space="0" w:color="auto"/>
      </w:divBdr>
      <w:divsChild>
        <w:div w:id="724181804">
          <w:marLeft w:val="0"/>
          <w:marRight w:val="0"/>
          <w:marTop w:val="0"/>
          <w:marBottom w:val="0"/>
          <w:divBdr>
            <w:top w:val="none" w:sz="0" w:space="0" w:color="auto"/>
            <w:left w:val="none" w:sz="0" w:space="0" w:color="auto"/>
            <w:bottom w:val="none" w:sz="0" w:space="0" w:color="auto"/>
            <w:right w:val="none" w:sz="0" w:space="0" w:color="auto"/>
          </w:divBdr>
          <w:divsChild>
            <w:div w:id="546837060">
              <w:marLeft w:val="0"/>
              <w:marRight w:val="0"/>
              <w:marTop w:val="0"/>
              <w:marBottom w:val="0"/>
              <w:divBdr>
                <w:top w:val="none" w:sz="0" w:space="0" w:color="auto"/>
                <w:left w:val="none" w:sz="0" w:space="0" w:color="auto"/>
                <w:bottom w:val="none" w:sz="0" w:space="0" w:color="auto"/>
                <w:right w:val="none" w:sz="0" w:space="0" w:color="auto"/>
              </w:divBdr>
            </w:div>
            <w:div w:id="1316033664">
              <w:marLeft w:val="0"/>
              <w:marRight w:val="0"/>
              <w:marTop w:val="0"/>
              <w:marBottom w:val="0"/>
              <w:divBdr>
                <w:top w:val="none" w:sz="0" w:space="0" w:color="auto"/>
                <w:left w:val="none" w:sz="0" w:space="0" w:color="auto"/>
                <w:bottom w:val="none" w:sz="0" w:space="0" w:color="auto"/>
                <w:right w:val="none" w:sz="0" w:space="0" w:color="auto"/>
              </w:divBdr>
            </w:div>
            <w:div w:id="110634331">
              <w:marLeft w:val="0"/>
              <w:marRight w:val="0"/>
              <w:marTop w:val="0"/>
              <w:marBottom w:val="0"/>
              <w:divBdr>
                <w:top w:val="none" w:sz="0" w:space="0" w:color="auto"/>
                <w:left w:val="none" w:sz="0" w:space="0" w:color="auto"/>
                <w:bottom w:val="none" w:sz="0" w:space="0" w:color="auto"/>
                <w:right w:val="none" w:sz="0" w:space="0" w:color="auto"/>
              </w:divBdr>
            </w:div>
            <w:div w:id="733623587">
              <w:marLeft w:val="0"/>
              <w:marRight w:val="0"/>
              <w:marTop w:val="0"/>
              <w:marBottom w:val="0"/>
              <w:divBdr>
                <w:top w:val="none" w:sz="0" w:space="0" w:color="auto"/>
                <w:left w:val="none" w:sz="0" w:space="0" w:color="auto"/>
                <w:bottom w:val="none" w:sz="0" w:space="0" w:color="auto"/>
                <w:right w:val="none" w:sz="0" w:space="0" w:color="auto"/>
              </w:divBdr>
            </w:div>
            <w:div w:id="504907500">
              <w:marLeft w:val="0"/>
              <w:marRight w:val="0"/>
              <w:marTop w:val="0"/>
              <w:marBottom w:val="0"/>
              <w:divBdr>
                <w:top w:val="none" w:sz="0" w:space="0" w:color="auto"/>
                <w:left w:val="none" w:sz="0" w:space="0" w:color="auto"/>
                <w:bottom w:val="none" w:sz="0" w:space="0" w:color="auto"/>
                <w:right w:val="none" w:sz="0" w:space="0" w:color="auto"/>
              </w:divBdr>
            </w:div>
            <w:div w:id="1584996273">
              <w:marLeft w:val="0"/>
              <w:marRight w:val="0"/>
              <w:marTop w:val="0"/>
              <w:marBottom w:val="0"/>
              <w:divBdr>
                <w:top w:val="none" w:sz="0" w:space="0" w:color="auto"/>
                <w:left w:val="none" w:sz="0" w:space="0" w:color="auto"/>
                <w:bottom w:val="none" w:sz="0" w:space="0" w:color="auto"/>
                <w:right w:val="none" w:sz="0" w:space="0" w:color="auto"/>
              </w:divBdr>
            </w:div>
            <w:div w:id="1233613413">
              <w:marLeft w:val="0"/>
              <w:marRight w:val="0"/>
              <w:marTop w:val="0"/>
              <w:marBottom w:val="0"/>
              <w:divBdr>
                <w:top w:val="none" w:sz="0" w:space="0" w:color="auto"/>
                <w:left w:val="none" w:sz="0" w:space="0" w:color="auto"/>
                <w:bottom w:val="none" w:sz="0" w:space="0" w:color="auto"/>
                <w:right w:val="none" w:sz="0" w:space="0" w:color="auto"/>
              </w:divBdr>
            </w:div>
            <w:div w:id="811169291">
              <w:marLeft w:val="0"/>
              <w:marRight w:val="0"/>
              <w:marTop w:val="0"/>
              <w:marBottom w:val="0"/>
              <w:divBdr>
                <w:top w:val="none" w:sz="0" w:space="0" w:color="auto"/>
                <w:left w:val="none" w:sz="0" w:space="0" w:color="auto"/>
                <w:bottom w:val="none" w:sz="0" w:space="0" w:color="auto"/>
                <w:right w:val="none" w:sz="0" w:space="0" w:color="auto"/>
              </w:divBdr>
            </w:div>
          </w:divsChild>
        </w:div>
        <w:div w:id="1365405880">
          <w:marLeft w:val="0"/>
          <w:marRight w:val="0"/>
          <w:marTop w:val="0"/>
          <w:marBottom w:val="0"/>
          <w:divBdr>
            <w:top w:val="none" w:sz="0" w:space="0" w:color="auto"/>
            <w:left w:val="none" w:sz="0" w:space="0" w:color="auto"/>
            <w:bottom w:val="none" w:sz="0" w:space="0" w:color="auto"/>
            <w:right w:val="none" w:sz="0" w:space="0" w:color="auto"/>
          </w:divBdr>
        </w:div>
      </w:divsChild>
    </w:div>
    <w:div w:id="1865093144">
      <w:bodyDiv w:val="1"/>
      <w:marLeft w:val="0"/>
      <w:marRight w:val="0"/>
      <w:marTop w:val="0"/>
      <w:marBottom w:val="0"/>
      <w:divBdr>
        <w:top w:val="none" w:sz="0" w:space="0" w:color="auto"/>
        <w:left w:val="none" w:sz="0" w:space="0" w:color="auto"/>
        <w:bottom w:val="none" w:sz="0" w:space="0" w:color="auto"/>
        <w:right w:val="none" w:sz="0" w:space="0" w:color="auto"/>
      </w:divBdr>
    </w:div>
    <w:div w:id="1865748280">
      <w:bodyDiv w:val="1"/>
      <w:marLeft w:val="0"/>
      <w:marRight w:val="0"/>
      <w:marTop w:val="0"/>
      <w:marBottom w:val="0"/>
      <w:divBdr>
        <w:top w:val="none" w:sz="0" w:space="0" w:color="auto"/>
        <w:left w:val="none" w:sz="0" w:space="0" w:color="auto"/>
        <w:bottom w:val="none" w:sz="0" w:space="0" w:color="auto"/>
        <w:right w:val="none" w:sz="0" w:space="0" w:color="auto"/>
      </w:divBdr>
    </w:div>
    <w:div w:id="1870602604">
      <w:bodyDiv w:val="1"/>
      <w:marLeft w:val="0"/>
      <w:marRight w:val="0"/>
      <w:marTop w:val="0"/>
      <w:marBottom w:val="0"/>
      <w:divBdr>
        <w:top w:val="none" w:sz="0" w:space="0" w:color="auto"/>
        <w:left w:val="none" w:sz="0" w:space="0" w:color="auto"/>
        <w:bottom w:val="none" w:sz="0" w:space="0" w:color="auto"/>
        <w:right w:val="none" w:sz="0" w:space="0" w:color="auto"/>
      </w:divBdr>
    </w:div>
    <w:div w:id="1879858052">
      <w:bodyDiv w:val="1"/>
      <w:marLeft w:val="0"/>
      <w:marRight w:val="0"/>
      <w:marTop w:val="0"/>
      <w:marBottom w:val="0"/>
      <w:divBdr>
        <w:top w:val="none" w:sz="0" w:space="0" w:color="auto"/>
        <w:left w:val="none" w:sz="0" w:space="0" w:color="auto"/>
        <w:bottom w:val="none" w:sz="0" w:space="0" w:color="auto"/>
        <w:right w:val="none" w:sz="0" w:space="0" w:color="auto"/>
      </w:divBdr>
    </w:div>
    <w:div w:id="1890604622">
      <w:bodyDiv w:val="1"/>
      <w:marLeft w:val="0"/>
      <w:marRight w:val="0"/>
      <w:marTop w:val="0"/>
      <w:marBottom w:val="0"/>
      <w:divBdr>
        <w:top w:val="none" w:sz="0" w:space="0" w:color="auto"/>
        <w:left w:val="none" w:sz="0" w:space="0" w:color="auto"/>
        <w:bottom w:val="none" w:sz="0" w:space="0" w:color="auto"/>
        <w:right w:val="none" w:sz="0" w:space="0" w:color="auto"/>
      </w:divBdr>
    </w:div>
    <w:div w:id="1903057873">
      <w:bodyDiv w:val="1"/>
      <w:marLeft w:val="0"/>
      <w:marRight w:val="0"/>
      <w:marTop w:val="0"/>
      <w:marBottom w:val="0"/>
      <w:divBdr>
        <w:top w:val="none" w:sz="0" w:space="0" w:color="auto"/>
        <w:left w:val="none" w:sz="0" w:space="0" w:color="auto"/>
        <w:bottom w:val="none" w:sz="0" w:space="0" w:color="auto"/>
        <w:right w:val="none" w:sz="0" w:space="0" w:color="auto"/>
      </w:divBdr>
    </w:div>
    <w:div w:id="1909267257">
      <w:bodyDiv w:val="1"/>
      <w:marLeft w:val="0"/>
      <w:marRight w:val="0"/>
      <w:marTop w:val="0"/>
      <w:marBottom w:val="0"/>
      <w:divBdr>
        <w:top w:val="none" w:sz="0" w:space="0" w:color="auto"/>
        <w:left w:val="none" w:sz="0" w:space="0" w:color="auto"/>
        <w:bottom w:val="none" w:sz="0" w:space="0" w:color="auto"/>
        <w:right w:val="none" w:sz="0" w:space="0" w:color="auto"/>
      </w:divBdr>
    </w:div>
    <w:div w:id="1946183684">
      <w:bodyDiv w:val="1"/>
      <w:marLeft w:val="0"/>
      <w:marRight w:val="0"/>
      <w:marTop w:val="0"/>
      <w:marBottom w:val="0"/>
      <w:divBdr>
        <w:top w:val="none" w:sz="0" w:space="0" w:color="auto"/>
        <w:left w:val="none" w:sz="0" w:space="0" w:color="auto"/>
        <w:bottom w:val="none" w:sz="0" w:space="0" w:color="auto"/>
        <w:right w:val="none" w:sz="0" w:space="0" w:color="auto"/>
      </w:divBdr>
    </w:div>
    <w:div w:id="1950355108">
      <w:bodyDiv w:val="1"/>
      <w:marLeft w:val="0"/>
      <w:marRight w:val="0"/>
      <w:marTop w:val="0"/>
      <w:marBottom w:val="0"/>
      <w:divBdr>
        <w:top w:val="none" w:sz="0" w:space="0" w:color="auto"/>
        <w:left w:val="none" w:sz="0" w:space="0" w:color="auto"/>
        <w:bottom w:val="none" w:sz="0" w:space="0" w:color="auto"/>
        <w:right w:val="none" w:sz="0" w:space="0" w:color="auto"/>
      </w:divBdr>
    </w:div>
    <w:div w:id="1960988233">
      <w:bodyDiv w:val="1"/>
      <w:marLeft w:val="0"/>
      <w:marRight w:val="0"/>
      <w:marTop w:val="0"/>
      <w:marBottom w:val="0"/>
      <w:divBdr>
        <w:top w:val="none" w:sz="0" w:space="0" w:color="auto"/>
        <w:left w:val="none" w:sz="0" w:space="0" w:color="auto"/>
        <w:bottom w:val="none" w:sz="0" w:space="0" w:color="auto"/>
        <w:right w:val="none" w:sz="0" w:space="0" w:color="auto"/>
      </w:divBdr>
    </w:div>
    <w:div w:id="1964337622">
      <w:bodyDiv w:val="1"/>
      <w:marLeft w:val="0"/>
      <w:marRight w:val="0"/>
      <w:marTop w:val="0"/>
      <w:marBottom w:val="0"/>
      <w:divBdr>
        <w:top w:val="none" w:sz="0" w:space="0" w:color="auto"/>
        <w:left w:val="none" w:sz="0" w:space="0" w:color="auto"/>
        <w:bottom w:val="none" w:sz="0" w:space="0" w:color="auto"/>
        <w:right w:val="none" w:sz="0" w:space="0" w:color="auto"/>
      </w:divBdr>
    </w:div>
    <w:div w:id="1965386503">
      <w:bodyDiv w:val="1"/>
      <w:marLeft w:val="0"/>
      <w:marRight w:val="0"/>
      <w:marTop w:val="0"/>
      <w:marBottom w:val="0"/>
      <w:divBdr>
        <w:top w:val="none" w:sz="0" w:space="0" w:color="auto"/>
        <w:left w:val="none" w:sz="0" w:space="0" w:color="auto"/>
        <w:bottom w:val="none" w:sz="0" w:space="0" w:color="auto"/>
        <w:right w:val="none" w:sz="0" w:space="0" w:color="auto"/>
      </w:divBdr>
    </w:div>
    <w:div w:id="1975283482">
      <w:bodyDiv w:val="1"/>
      <w:marLeft w:val="0"/>
      <w:marRight w:val="0"/>
      <w:marTop w:val="0"/>
      <w:marBottom w:val="0"/>
      <w:divBdr>
        <w:top w:val="none" w:sz="0" w:space="0" w:color="auto"/>
        <w:left w:val="none" w:sz="0" w:space="0" w:color="auto"/>
        <w:bottom w:val="none" w:sz="0" w:space="0" w:color="auto"/>
        <w:right w:val="none" w:sz="0" w:space="0" w:color="auto"/>
      </w:divBdr>
    </w:div>
    <w:div w:id="1981762312">
      <w:bodyDiv w:val="1"/>
      <w:marLeft w:val="0"/>
      <w:marRight w:val="0"/>
      <w:marTop w:val="0"/>
      <w:marBottom w:val="0"/>
      <w:divBdr>
        <w:top w:val="none" w:sz="0" w:space="0" w:color="auto"/>
        <w:left w:val="none" w:sz="0" w:space="0" w:color="auto"/>
        <w:bottom w:val="none" w:sz="0" w:space="0" w:color="auto"/>
        <w:right w:val="none" w:sz="0" w:space="0" w:color="auto"/>
      </w:divBdr>
    </w:div>
    <w:div w:id="2015255745">
      <w:bodyDiv w:val="1"/>
      <w:marLeft w:val="0"/>
      <w:marRight w:val="0"/>
      <w:marTop w:val="0"/>
      <w:marBottom w:val="0"/>
      <w:divBdr>
        <w:top w:val="none" w:sz="0" w:space="0" w:color="auto"/>
        <w:left w:val="none" w:sz="0" w:space="0" w:color="auto"/>
        <w:bottom w:val="none" w:sz="0" w:space="0" w:color="auto"/>
        <w:right w:val="none" w:sz="0" w:space="0" w:color="auto"/>
      </w:divBdr>
    </w:div>
    <w:div w:id="2030371748">
      <w:bodyDiv w:val="1"/>
      <w:marLeft w:val="0"/>
      <w:marRight w:val="0"/>
      <w:marTop w:val="0"/>
      <w:marBottom w:val="0"/>
      <w:divBdr>
        <w:top w:val="none" w:sz="0" w:space="0" w:color="auto"/>
        <w:left w:val="none" w:sz="0" w:space="0" w:color="auto"/>
        <w:bottom w:val="none" w:sz="0" w:space="0" w:color="auto"/>
        <w:right w:val="none" w:sz="0" w:space="0" w:color="auto"/>
      </w:divBdr>
    </w:div>
    <w:div w:id="2035496595">
      <w:bodyDiv w:val="1"/>
      <w:marLeft w:val="0"/>
      <w:marRight w:val="0"/>
      <w:marTop w:val="0"/>
      <w:marBottom w:val="0"/>
      <w:divBdr>
        <w:top w:val="none" w:sz="0" w:space="0" w:color="auto"/>
        <w:left w:val="none" w:sz="0" w:space="0" w:color="auto"/>
        <w:bottom w:val="none" w:sz="0" w:space="0" w:color="auto"/>
        <w:right w:val="none" w:sz="0" w:space="0" w:color="auto"/>
      </w:divBdr>
    </w:div>
    <w:div w:id="2084837471">
      <w:bodyDiv w:val="1"/>
      <w:marLeft w:val="0"/>
      <w:marRight w:val="0"/>
      <w:marTop w:val="0"/>
      <w:marBottom w:val="0"/>
      <w:divBdr>
        <w:top w:val="none" w:sz="0" w:space="0" w:color="auto"/>
        <w:left w:val="none" w:sz="0" w:space="0" w:color="auto"/>
        <w:bottom w:val="none" w:sz="0" w:space="0" w:color="auto"/>
        <w:right w:val="none" w:sz="0" w:space="0" w:color="auto"/>
      </w:divBdr>
    </w:div>
    <w:div w:id="2089647180">
      <w:bodyDiv w:val="1"/>
      <w:marLeft w:val="0"/>
      <w:marRight w:val="0"/>
      <w:marTop w:val="0"/>
      <w:marBottom w:val="0"/>
      <w:divBdr>
        <w:top w:val="none" w:sz="0" w:space="0" w:color="auto"/>
        <w:left w:val="none" w:sz="0" w:space="0" w:color="auto"/>
        <w:bottom w:val="none" w:sz="0" w:space="0" w:color="auto"/>
        <w:right w:val="none" w:sz="0" w:space="0" w:color="auto"/>
      </w:divBdr>
    </w:div>
    <w:div w:id="2096439850">
      <w:bodyDiv w:val="1"/>
      <w:marLeft w:val="0"/>
      <w:marRight w:val="0"/>
      <w:marTop w:val="0"/>
      <w:marBottom w:val="0"/>
      <w:divBdr>
        <w:top w:val="none" w:sz="0" w:space="0" w:color="auto"/>
        <w:left w:val="none" w:sz="0" w:space="0" w:color="auto"/>
        <w:bottom w:val="none" w:sz="0" w:space="0" w:color="auto"/>
        <w:right w:val="none" w:sz="0" w:space="0" w:color="auto"/>
      </w:divBdr>
    </w:div>
    <w:div w:id="2108228919">
      <w:bodyDiv w:val="1"/>
      <w:marLeft w:val="0"/>
      <w:marRight w:val="0"/>
      <w:marTop w:val="0"/>
      <w:marBottom w:val="0"/>
      <w:divBdr>
        <w:top w:val="none" w:sz="0" w:space="0" w:color="auto"/>
        <w:left w:val="none" w:sz="0" w:space="0" w:color="auto"/>
        <w:bottom w:val="none" w:sz="0" w:space="0" w:color="auto"/>
        <w:right w:val="none" w:sz="0" w:space="0" w:color="auto"/>
      </w:divBdr>
    </w:div>
    <w:div w:id="2134060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tgallagh/HyperFluo" TargetMode="External"/><Relationship Id="rId13" Type="http://schemas.openxmlformats.org/officeDocument/2006/relationships/image" Target="media/image5.emf"/><Relationship Id="rId18" Type="http://schemas.openxmlformats.org/officeDocument/2006/relationships/image" Target="media/image10.em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www.sunjinlab.com/)" TargetMode="External"/><Relationship Id="rId12" Type="http://schemas.openxmlformats.org/officeDocument/2006/relationships/image" Target="media/image4.tiff"/><Relationship Id="rId17" Type="http://schemas.openxmlformats.org/officeDocument/2006/relationships/image" Target="media/image9.emf"/><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11.emf"/><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6.e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24</Pages>
  <Words>26958</Words>
  <Characters>153664</Characters>
  <Application>Microsoft Office Word</Application>
  <DocSecurity>0</DocSecurity>
  <Lines>1280</Lines>
  <Paragraphs>360</Paragraphs>
  <ScaleCrop>false</ScaleCrop>
  <HeadingPairs>
    <vt:vector size="2" baseType="variant">
      <vt:variant>
        <vt:lpstr>Title</vt:lpstr>
      </vt:variant>
      <vt:variant>
        <vt:i4>1</vt:i4>
      </vt:variant>
    </vt:vector>
  </HeadingPairs>
  <TitlesOfParts>
    <vt:vector size="1" baseType="lpstr">
      <vt:lpstr/>
    </vt:vector>
  </TitlesOfParts>
  <Company>UCI Libraries</Company>
  <LinksUpToDate>false</LinksUpToDate>
  <CharactersWithSpaces>180262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UCI Libraries</dc:creator>
  <cp:keywords/>
  <dc:description/>
  <cp:lastModifiedBy>tara gallagher</cp:lastModifiedBy>
  <cp:revision>38</cp:revision>
  <dcterms:created xsi:type="dcterms:W3CDTF">2021-12-23T15:57:00Z</dcterms:created>
  <dcterms:modified xsi:type="dcterms:W3CDTF">2021-12-31T23:05:00Z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zotero-version="5.0.87"&gt;&lt;session id="aPltb2C2"/&gt;&lt;style id="http://www.zotero.org/styles/american-society-for-microbiology" hasBibliography="1" bibliographyStyleHasBeenSet="1"/&gt;&lt;prefs&gt;&lt;pref name="fieldType" value="Field"/&gt;&lt;pref name=</vt:lpwstr>
  </property>
  <property fmtid="{D5CDD505-2E9C-101B-9397-08002B2CF9AE}" pid="3" name="ZOTERO_PREF_2">
    <vt:lpwstr>"automaticJournalAbbreviations" value="true"/&gt;&lt;pref name="delayCitationUpdates" value="true"/&gt;&lt;pref name="dontAskDelayCitationUpdates" value="true"/&gt;&lt;/prefs&gt;&lt;/data&gt;</vt:lpwstr>
  </property>
</Properties>
</file>