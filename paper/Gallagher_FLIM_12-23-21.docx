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A149E" w14:textId="77777777" w:rsidR="00B07CAD" w:rsidRPr="00E1724B" w:rsidRDefault="00B07CAD" w:rsidP="00B07CAD">
      <w:pPr>
        <w:spacing w:line="480" w:lineRule="auto"/>
        <w:rPr>
          <w:rFonts w:ascii="Cambria" w:hAnsi="Cambria"/>
          <w:b/>
          <w:bCs/>
          <w:sz w:val="24"/>
          <w:szCs w:val="24"/>
        </w:rPr>
      </w:pPr>
      <w:r w:rsidRPr="00E1724B">
        <w:rPr>
          <w:rFonts w:ascii="Cambria" w:hAnsi="Cambria"/>
          <w:b/>
          <w:bCs/>
          <w:sz w:val="24"/>
          <w:szCs w:val="24"/>
        </w:rPr>
        <w:t>Title ideas:</w:t>
      </w:r>
    </w:p>
    <w:p w14:paraId="0CD938AC" w14:textId="3055AB56" w:rsidR="00E1724B" w:rsidRPr="00E1724B" w:rsidRDefault="001F59C4" w:rsidP="00E3033C">
      <w:pPr>
        <w:pStyle w:val="ListParagraph"/>
        <w:numPr>
          <w:ilvl w:val="0"/>
          <w:numId w:val="2"/>
        </w:numPr>
        <w:spacing w:line="480" w:lineRule="auto"/>
        <w:rPr>
          <w:rFonts w:ascii="Cambria" w:hAnsi="Cambria"/>
          <w:b/>
          <w:bCs/>
        </w:rPr>
      </w:pPr>
      <w:r w:rsidRPr="00E1724B">
        <w:rPr>
          <w:rFonts w:ascii="Cambria" w:hAnsi="Cambria"/>
          <w:b/>
          <w:bCs/>
        </w:rPr>
        <w:t xml:space="preserve">Visualization of </w:t>
      </w:r>
      <w:r w:rsidR="00F27C25" w:rsidRPr="00E1724B">
        <w:rPr>
          <w:rFonts w:ascii="Cambria" w:hAnsi="Cambria"/>
          <w:b/>
          <w:bCs/>
          <w:i/>
          <w:iCs/>
        </w:rPr>
        <w:t>Pseudomonas aeruginosa</w:t>
      </w:r>
      <w:r w:rsidR="00F27C25" w:rsidRPr="00E1724B">
        <w:rPr>
          <w:rFonts w:ascii="Cambria" w:hAnsi="Cambria"/>
          <w:b/>
          <w:bCs/>
        </w:rPr>
        <w:t xml:space="preserve"> </w:t>
      </w:r>
      <w:r w:rsidRPr="00E1724B">
        <w:rPr>
          <w:rFonts w:ascii="Cambria" w:hAnsi="Cambria"/>
          <w:b/>
          <w:bCs/>
        </w:rPr>
        <w:t>pyocyanin reduction at the surface of biofilms</w:t>
      </w:r>
    </w:p>
    <w:p w14:paraId="4BF27771" w14:textId="77777777" w:rsidR="00E1724B" w:rsidRDefault="00E1724B" w:rsidP="00CD0D15">
      <w:pPr>
        <w:spacing w:line="480" w:lineRule="auto"/>
        <w:rPr>
          <w:rFonts w:ascii="Cambria" w:hAnsi="Cambria"/>
          <w:sz w:val="24"/>
          <w:szCs w:val="24"/>
        </w:rPr>
      </w:pPr>
    </w:p>
    <w:p w14:paraId="3C3B5FCD" w14:textId="0D7B3D7C" w:rsidR="00F27C25" w:rsidRPr="00CD0D15" w:rsidRDefault="00F27C25" w:rsidP="00CD0D15">
      <w:pPr>
        <w:spacing w:line="480" w:lineRule="auto"/>
        <w:rPr>
          <w:rFonts w:ascii="Cambria" w:hAnsi="Cambria"/>
          <w:sz w:val="24"/>
          <w:szCs w:val="24"/>
        </w:rPr>
      </w:pPr>
      <w:r w:rsidRPr="00CD0D15">
        <w:rPr>
          <w:rFonts w:ascii="Cambria" w:hAnsi="Cambria"/>
          <w:sz w:val="24"/>
          <w:szCs w:val="24"/>
        </w:rPr>
        <w:t xml:space="preserve">T. Gallagher*, S.W. </w:t>
      </w:r>
      <w:proofErr w:type="spellStart"/>
      <w:r w:rsidRPr="00CD0D15">
        <w:rPr>
          <w:rFonts w:ascii="Cambria" w:hAnsi="Cambria"/>
          <w:sz w:val="24"/>
          <w:szCs w:val="24"/>
        </w:rPr>
        <w:t>Leemans</w:t>
      </w:r>
      <w:proofErr w:type="spellEnd"/>
      <w:r w:rsidRPr="00CD0D15">
        <w:rPr>
          <w:rFonts w:ascii="Cambria" w:hAnsi="Cambria"/>
          <w:sz w:val="24"/>
          <w:szCs w:val="24"/>
        </w:rPr>
        <w:t xml:space="preserve">*, A. </w:t>
      </w:r>
      <w:proofErr w:type="spellStart"/>
      <w:r w:rsidRPr="00CD0D15">
        <w:rPr>
          <w:rFonts w:ascii="Cambria" w:hAnsi="Cambria"/>
          <w:sz w:val="24"/>
          <w:szCs w:val="24"/>
        </w:rPr>
        <w:t>Dvornikov</w:t>
      </w:r>
      <w:proofErr w:type="spellEnd"/>
      <w:r w:rsidRPr="00CD0D15">
        <w:rPr>
          <w:rFonts w:ascii="Cambria" w:hAnsi="Cambria"/>
          <w:sz w:val="24"/>
          <w:szCs w:val="24"/>
        </w:rPr>
        <w:t xml:space="preserve">, K. </w:t>
      </w:r>
      <w:proofErr w:type="spellStart"/>
      <w:r w:rsidRPr="00CD0D15">
        <w:rPr>
          <w:rFonts w:ascii="Cambria" w:hAnsi="Cambria"/>
          <w:sz w:val="24"/>
          <w:szCs w:val="24"/>
        </w:rPr>
        <w:t>Perinbam</w:t>
      </w:r>
      <w:proofErr w:type="spellEnd"/>
      <w:r w:rsidRPr="00CD0D15">
        <w:rPr>
          <w:rFonts w:ascii="Cambria" w:hAnsi="Cambria"/>
          <w:sz w:val="24"/>
          <w:szCs w:val="24"/>
        </w:rPr>
        <w:t xml:space="preserve">, J. Fong, C. Kim, J. </w:t>
      </w:r>
      <w:proofErr w:type="spellStart"/>
      <w:r w:rsidRPr="00CD0D15">
        <w:rPr>
          <w:rFonts w:ascii="Cambria" w:hAnsi="Cambria"/>
          <w:sz w:val="24"/>
          <w:szCs w:val="24"/>
        </w:rPr>
        <w:t>Kapcia</w:t>
      </w:r>
      <w:proofErr w:type="spellEnd"/>
      <w:r w:rsidRPr="00CD0D15">
        <w:rPr>
          <w:rFonts w:ascii="Cambria" w:hAnsi="Cambria"/>
          <w:sz w:val="24"/>
          <w:szCs w:val="24"/>
        </w:rPr>
        <w:t xml:space="preserve">, M. Kagawa, A. </w:t>
      </w:r>
      <w:proofErr w:type="spellStart"/>
      <w:r w:rsidRPr="00CD0D15">
        <w:rPr>
          <w:rFonts w:ascii="Cambria" w:hAnsi="Cambria"/>
          <w:sz w:val="24"/>
          <w:szCs w:val="24"/>
        </w:rPr>
        <w:t>Grosvirt-Dramen</w:t>
      </w:r>
      <w:proofErr w:type="spellEnd"/>
      <w:r w:rsidRPr="00CD0D15">
        <w:rPr>
          <w:rFonts w:ascii="Cambria" w:hAnsi="Cambria"/>
          <w:sz w:val="24"/>
          <w:szCs w:val="24"/>
        </w:rPr>
        <w:t xml:space="preserve">, A. </w:t>
      </w:r>
      <w:proofErr w:type="spellStart"/>
      <w:r w:rsidRPr="00CD0D15">
        <w:rPr>
          <w:rFonts w:ascii="Cambria" w:hAnsi="Cambria"/>
          <w:sz w:val="24"/>
          <w:szCs w:val="24"/>
        </w:rPr>
        <w:t>Hochbaum</w:t>
      </w:r>
      <w:proofErr w:type="spellEnd"/>
      <w:r w:rsidRPr="00CD0D15">
        <w:rPr>
          <w:rFonts w:ascii="Cambria" w:hAnsi="Cambria"/>
          <w:sz w:val="24"/>
          <w:szCs w:val="24"/>
        </w:rPr>
        <w:t xml:space="preserve">, M. </w:t>
      </w:r>
      <w:proofErr w:type="spellStart"/>
      <w:r w:rsidRPr="00CD0D15">
        <w:rPr>
          <w:rFonts w:ascii="Cambria" w:hAnsi="Cambria"/>
          <w:sz w:val="24"/>
          <w:szCs w:val="24"/>
        </w:rPr>
        <w:t>Digman</w:t>
      </w:r>
      <w:proofErr w:type="spellEnd"/>
      <w:r w:rsidRPr="00CD0D15">
        <w:rPr>
          <w:rFonts w:ascii="Cambria" w:hAnsi="Cambria"/>
          <w:sz w:val="24"/>
          <w:szCs w:val="24"/>
        </w:rPr>
        <w:t xml:space="preserve">, E. Gratton, A. </w:t>
      </w:r>
      <w:proofErr w:type="spellStart"/>
      <w:r w:rsidRPr="00CD0D15">
        <w:rPr>
          <w:rFonts w:ascii="Cambria" w:hAnsi="Cambria"/>
          <w:sz w:val="24"/>
          <w:szCs w:val="24"/>
        </w:rPr>
        <w:t>Siryaporn</w:t>
      </w:r>
      <w:proofErr w:type="spellEnd"/>
      <w:r w:rsidRPr="00CD0D15">
        <w:rPr>
          <w:rFonts w:ascii="Cambria" w:hAnsi="Cambria"/>
          <w:sz w:val="24"/>
          <w:szCs w:val="24"/>
        </w:rPr>
        <w:t xml:space="preserve">, K. </w:t>
      </w:r>
      <w:proofErr w:type="spellStart"/>
      <w:r w:rsidRPr="00CD0D15">
        <w:rPr>
          <w:rFonts w:ascii="Cambria" w:hAnsi="Cambria"/>
          <w:sz w:val="24"/>
          <w:szCs w:val="24"/>
        </w:rPr>
        <w:t>Whiteson</w:t>
      </w:r>
      <w:proofErr w:type="spellEnd"/>
    </w:p>
    <w:p w14:paraId="700C2A3E" w14:textId="45258BE9" w:rsidR="00F27C25" w:rsidRPr="00CD0D15" w:rsidRDefault="00F27C25" w:rsidP="00F27C25">
      <w:pPr>
        <w:rPr>
          <w:rFonts w:ascii="Cambria" w:hAnsi="Cambria"/>
          <w:sz w:val="24"/>
          <w:szCs w:val="24"/>
        </w:rPr>
      </w:pPr>
      <w:r w:rsidRPr="00CD0D15">
        <w:rPr>
          <w:rFonts w:ascii="Cambria" w:hAnsi="Cambria"/>
          <w:sz w:val="24"/>
          <w:szCs w:val="24"/>
        </w:rPr>
        <w:t>* T</w:t>
      </w:r>
      <w:r w:rsidR="00EE2251">
        <w:rPr>
          <w:rFonts w:ascii="Cambria" w:hAnsi="Cambria"/>
          <w:sz w:val="24"/>
          <w:szCs w:val="24"/>
        </w:rPr>
        <w:t>.</w:t>
      </w:r>
      <w:r w:rsidRPr="00CD0D15">
        <w:rPr>
          <w:rFonts w:ascii="Cambria" w:hAnsi="Cambria"/>
          <w:sz w:val="24"/>
          <w:szCs w:val="24"/>
        </w:rPr>
        <w:t>G</w:t>
      </w:r>
      <w:r w:rsidR="00EE2251">
        <w:rPr>
          <w:rFonts w:ascii="Cambria" w:hAnsi="Cambria"/>
          <w:sz w:val="24"/>
          <w:szCs w:val="24"/>
        </w:rPr>
        <w:t>.</w:t>
      </w:r>
      <w:r w:rsidRPr="00CD0D15">
        <w:rPr>
          <w:rFonts w:ascii="Cambria" w:hAnsi="Cambria"/>
          <w:sz w:val="24"/>
          <w:szCs w:val="24"/>
        </w:rPr>
        <w:t xml:space="preserve"> and S</w:t>
      </w:r>
      <w:r w:rsidR="00EE2251">
        <w:rPr>
          <w:rFonts w:ascii="Cambria" w:hAnsi="Cambria"/>
          <w:sz w:val="24"/>
          <w:szCs w:val="24"/>
        </w:rPr>
        <w:t>.</w:t>
      </w:r>
      <w:r w:rsidRPr="00CD0D15">
        <w:rPr>
          <w:rFonts w:ascii="Cambria" w:hAnsi="Cambria"/>
          <w:sz w:val="24"/>
          <w:szCs w:val="24"/>
        </w:rPr>
        <w:t>W</w:t>
      </w:r>
      <w:r w:rsidR="00EE2251">
        <w:rPr>
          <w:rFonts w:ascii="Cambria" w:hAnsi="Cambria"/>
          <w:sz w:val="24"/>
          <w:szCs w:val="24"/>
        </w:rPr>
        <w:t>.</w:t>
      </w:r>
      <w:r w:rsidRPr="00CD0D15">
        <w:rPr>
          <w:rFonts w:ascii="Cambria" w:hAnsi="Cambria"/>
          <w:sz w:val="24"/>
          <w:szCs w:val="24"/>
        </w:rPr>
        <w:t>L</w:t>
      </w:r>
      <w:r w:rsidR="00EE2251">
        <w:rPr>
          <w:rFonts w:ascii="Cambria" w:hAnsi="Cambria"/>
          <w:sz w:val="24"/>
          <w:szCs w:val="24"/>
        </w:rPr>
        <w:t>.</w:t>
      </w:r>
      <w:r w:rsidRPr="00CD0D15">
        <w:rPr>
          <w:rFonts w:ascii="Cambria" w:hAnsi="Cambria"/>
          <w:sz w:val="24"/>
          <w:szCs w:val="24"/>
        </w:rPr>
        <w:t xml:space="preserve"> contributed equally</w:t>
      </w:r>
    </w:p>
    <w:p w14:paraId="1DBD8D1A" w14:textId="6E1A3A49" w:rsidR="00F27C25" w:rsidDel="003C75F4" w:rsidRDefault="00F27C25" w:rsidP="00E1724B">
      <w:pPr>
        <w:spacing w:line="480" w:lineRule="auto"/>
        <w:outlineLvl w:val="0"/>
        <w:rPr>
          <w:del w:id="0" w:author="Tara" w:date="2021-12-23T08:15:00Z"/>
          <w:rFonts w:ascii="Cambria" w:hAnsi="Cambria"/>
          <w:sz w:val="24"/>
          <w:szCs w:val="24"/>
        </w:rPr>
      </w:pPr>
    </w:p>
    <w:p w14:paraId="7AE12181" w14:textId="77777777" w:rsidR="003C75F4" w:rsidRDefault="003C75F4" w:rsidP="00F27C25">
      <w:pPr>
        <w:spacing w:line="480" w:lineRule="auto"/>
        <w:outlineLvl w:val="0"/>
        <w:rPr>
          <w:ins w:id="1" w:author="Tara" w:date="2021-12-23T08:15:00Z"/>
          <w:rFonts w:ascii="Cambria" w:hAnsi="Cambria"/>
          <w:sz w:val="24"/>
          <w:szCs w:val="24"/>
        </w:rPr>
      </w:pPr>
    </w:p>
    <w:p w14:paraId="29CF500B" w14:textId="5C446E9D" w:rsidR="003C75F4" w:rsidRDefault="003C75F4" w:rsidP="00F27C25">
      <w:pPr>
        <w:spacing w:line="480" w:lineRule="auto"/>
        <w:outlineLvl w:val="0"/>
        <w:rPr>
          <w:ins w:id="2" w:author="Tara" w:date="2021-12-23T08:15:00Z"/>
          <w:rFonts w:ascii="Cambria" w:hAnsi="Cambria"/>
          <w:sz w:val="24"/>
          <w:szCs w:val="24"/>
        </w:rPr>
      </w:pPr>
      <w:ins w:id="3" w:author="Tara" w:date="2021-12-23T08:15:00Z">
        <w:r>
          <w:rPr>
            <w:rFonts w:ascii="Cambria" w:hAnsi="Cambria"/>
            <w:sz w:val="24"/>
            <w:szCs w:val="24"/>
          </w:rPr>
          <w:t>Journal: ACS Nano Letters (3,000 words, 5 figures max)</w:t>
        </w:r>
      </w:ins>
    </w:p>
    <w:p w14:paraId="57ACAA31" w14:textId="7F3AEDBD" w:rsidR="00B07CAD" w:rsidRPr="008F52CD" w:rsidDel="003C75F4" w:rsidRDefault="00B07CAD" w:rsidP="00F27C25">
      <w:pPr>
        <w:spacing w:line="480" w:lineRule="auto"/>
        <w:outlineLvl w:val="0"/>
        <w:rPr>
          <w:del w:id="4" w:author="Tara" w:date="2021-12-23T08:15:00Z"/>
          <w:rFonts w:ascii="Cambria" w:hAnsi="Cambria"/>
          <w:b/>
          <w:sz w:val="24"/>
          <w:szCs w:val="24"/>
        </w:rPr>
      </w:pPr>
      <w:del w:id="5" w:author="Tara" w:date="2021-12-23T08:15:00Z">
        <w:r w:rsidRPr="008F52CD" w:rsidDel="003C75F4">
          <w:rPr>
            <w:rFonts w:ascii="Cambria" w:hAnsi="Cambria"/>
            <w:b/>
            <w:sz w:val="24"/>
            <w:szCs w:val="24"/>
          </w:rPr>
          <w:delText>Potential Journals:</w:delText>
        </w:r>
      </w:del>
    </w:p>
    <w:p w14:paraId="0A23204D" w14:textId="12BF692B" w:rsidR="00B07CAD" w:rsidDel="003C75F4" w:rsidRDefault="00B07CAD" w:rsidP="00E3033C">
      <w:pPr>
        <w:pStyle w:val="ListParagraph"/>
        <w:numPr>
          <w:ilvl w:val="0"/>
          <w:numId w:val="1"/>
        </w:numPr>
        <w:spacing w:line="480" w:lineRule="auto"/>
        <w:outlineLvl w:val="0"/>
        <w:rPr>
          <w:del w:id="6" w:author="Tara" w:date="2021-12-23T08:15:00Z"/>
          <w:rFonts w:ascii="Cambria" w:hAnsi="Cambria"/>
        </w:rPr>
      </w:pPr>
      <w:del w:id="7" w:author="Tara" w:date="2021-12-23T08:15:00Z">
        <w:r w:rsidDel="003C75F4">
          <w:rPr>
            <w:rFonts w:ascii="Cambria" w:hAnsi="Cambria"/>
          </w:rPr>
          <w:delText>Biomedical optics express</w:delText>
        </w:r>
      </w:del>
    </w:p>
    <w:p w14:paraId="657175D0" w14:textId="29C16234" w:rsidR="00E1724B" w:rsidDel="003C75F4" w:rsidRDefault="00E1724B" w:rsidP="00E3033C">
      <w:pPr>
        <w:pStyle w:val="ListParagraph"/>
        <w:numPr>
          <w:ilvl w:val="0"/>
          <w:numId w:val="1"/>
        </w:numPr>
        <w:spacing w:line="480" w:lineRule="auto"/>
        <w:outlineLvl w:val="0"/>
        <w:rPr>
          <w:del w:id="8" w:author="Tara" w:date="2021-12-23T08:15:00Z"/>
          <w:rFonts w:ascii="Cambria" w:hAnsi="Cambria"/>
        </w:rPr>
      </w:pPr>
      <w:del w:id="9" w:author="Tara" w:date="2021-12-23T08:15:00Z">
        <w:r w:rsidDel="003C75F4">
          <w:rPr>
            <w:rFonts w:ascii="Cambria" w:hAnsi="Cambria"/>
          </w:rPr>
          <w:delText>ACS Nano</w:delText>
        </w:r>
      </w:del>
    </w:p>
    <w:p w14:paraId="21EF8441" w14:textId="77777777" w:rsidR="00E1724B" w:rsidRPr="00E1724B" w:rsidRDefault="00E1724B" w:rsidP="00E1724B">
      <w:pPr>
        <w:spacing w:line="480" w:lineRule="auto"/>
        <w:outlineLvl w:val="0"/>
        <w:rPr>
          <w:rFonts w:ascii="Cambria" w:hAnsi="Cambria"/>
        </w:rPr>
      </w:pPr>
    </w:p>
    <w:p w14:paraId="0BDAEC99"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Abstract:</w:t>
      </w:r>
    </w:p>
    <w:p w14:paraId="63202D38" w14:textId="7B334D5A" w:rsidR="00A36DF2" w:rsidRDefault="00F27C25" w:rsidP="00A03635">
      <w:pPr>
        <w:spacing w:line="480" w:lineRule="auto"/>
        <w:ind w:firstLine="720"/>
        <w:outlineLvl w:val="0"/>
        <w:rPr>
          <w:ins w:id="10" w:author="tara gallagher" w:date="2021-12-31T15:39:00Z"/>
          <w:rFonts w:ascii="Cambria" w:hAnsi="Cambria"/>
          <w:sz w:val="24"/>
          <w:szCs w:val="24"/>
        </w:rPr>
      </w:pPr>
      <w:r w:rsidRPr="00CD0D15">
        <w:rPr>
          <w:rFonts w:ascii="Cambria" w:hAnsi="Cambria"/>
          <w:sz w:val="24"/>
          <w:szCs w:val="24"/>
        </w:rPr>
        <w:t>Understanding bacterial physiology in real-world environments is a challenging, yet necessary</w:t>
      </w:r>
      <w:ins w:id="11" w:author="tara gallagher" w:date="2021-12-31T15:50:00Z">
        <w:r w:rsidR="00E7720F">
          <w:rPr>
            <w:rFonts w:ascii="Cambria" w:hAnsi="Cambria"/>
            <w:sz w:val="24"/>
            <w:szCs w:val="24"/>
          </w:rPr>
          <w:t xml:space="preserve"> </w:t>
        </w:r>
      </w:ins>
      <w:ins w:id="12" w:author="Heather Maughan" w:date="2020-09-03T13:45:00Z">
        <w:del w:id="13" w:author="tara gallagher" w:date="2021-12-31T15:50:00Z">
          <w:r w:rsidR="005A2081" w:rsidDel="00E7720F">
            <w:rPr>
              <w:rFonts w:ascii="Cambria" w:hAnsi="Cambria"/>
              <w:sz w:val="24"/>
              <w:szCs w:val="24"/>
            </w:rPr>
            <w:delText>,</w:delText>
          </w:r>
        </w:del>
      </w:ins>
      <w:del w:id="14" w:author="tara gallagher" w:date="2021-12-31T15:50:00Z">
        <w:r w:rsidRPr="00CD0D15" w:rsidDel="00E7720F">
          <w:rPr>
            <w:rFonts w:ascii="Cambria" w:hAnsi="Cambria"/>
            <w:sz w:val="24"/>
            <w:szCs w:val="24"/>
          </w:rPr>
          <w:delText xml:space="preserve"> </w:delText>
        </w:r>
      </w:del>
      <w:r w:rsidRPr="00CD0D15">
        <w:rPr>
          <w:rFonts w:ascii="Cambria" w:hAnsi="Cambria"/>
          <w:sz w:val="24"/>
          <w:szCs w:val="24"/>
        </w:rPr>
        <w:t>endeavor to effectively treat infection.</w:t>
      </w:r>
      <w:ins w:id="15" w:author="tara gallagher" w:date="2021-12-31T15:49:00Z">
        <w:r w:rsidR="00E7720F">
          <w:rPr>
            <w:rFonts w:ascii="Cambria" w:hAnsi="Cambria"/>
            <w:sz w:val="24"/>
            <w:szCs w:val="24"/>
          </w:rPr>
          <w:t xml:space="preserve"> </w:t>
        </w:r>
      </w:ins>
      <w:ins w:id="16" w:author="tara gallagher" w:date="2022-01-23T17:58:00Z">
        <w:r w:rsidR="00A03635">
          <w:rPr>
            <w:rFonts w:ascii="Cambria" w:hAnsi="Cambria"/>
            <w:sz w:val="24"/>
            <w:szCs w:val="24"/>
          </w:rPr>
          <w:t>Studying bacteria in i</w:t>
        </w:r>
      </w:ins>
      <w:ins w:id="17" w:author="tara gallagher" w:date="2022-01-23T17:53:00Z">
        <w:r w:rsidR="001E7B91">
          <w:rPr>
            <w:rFonts w:ascii="Cambria" w:hAnsi="Cambria"/>
            <w:sz w:val="24"/>
            <w:szCs w:val="24"/>
          </w:rPr>
          <w:t xml:space="preserve">nfection-relevant </w:t>
        </w:r>
      </w:ins>
      <w:ins w:id="18" w:author="tara gallagher" w:date="2022-01-23T17:57:00Z">
        <w:r w:rsidR="00A03635">
          <w:rPr>
            <w:rFonts w:ascii="Cambria" w:hAnsi="Cambria"/>
            <w:sz w:val="24"/>
            <w:szCs w:val="24"/>
          </w:rPr>
          <w:t>conditions</w:t>
        </w:r>
      </w:ins>
      <w:ins w:id="19" w:author="tara gallagher" w:date="2022-01-23T17:56:00Z">
        <w:r w:rsidR="001E7B91">
          <w:rPr>
            <w:rFonts w:ascii="Cambria" w:hAnsi="Cambria"/>
            <w:sz w:val="24"/>
            <w:szCs w:val="24"/>
          </w:rPr>
          <w:t xml:space="preserve"> require</w:t>
        </w:r>
      </w:ins>
      <w:ins w:id="20" w:author="tara gallagher" w:date="2022-01-23T18:01:00Z">
        <w:r w:rsidR="00A03635">
          <w:rPr>
            <w:rFonts w:ascii="Cambria" w:hAnsi="Cambria"/>
            <w:sz w:val="24"/>
            <w:szCs w:val="24"/>
          </w:rPr>
          <w:t>s</w:t>
        </w:r>
      </w:ins>
      <w:ins w:id="21" w:author="tara gallagher" w:date="2022-01-23T17:56:00Z">
        <w:r w:rsidR="001E7B91">
          <w:rPr>
            <w:rFonts w:ascii="Cambria" w:hAnsi="Cambria"/>
            <w:sz w:val="24"/>
            <w:szCs w:val="24"/>
          </w:rPr>
          <w:t xml:space="preserve"> non-invasive approaches</w:t>
        </w:r>
      </w:ins>
      <w:ins w:id="22" w:author="tara gallagher" w:date="2022-01-23T18:05:00Z">
        <w:r w:rsidR="00A03635">
          <w:rPr>
            <w:rFonts w:ascii="Cambria" w:hAnsi="Cambria"/>
            <w:sz w:val="24"/>
            <w:szCs w:val="24"/>
          </w:rPr>
          <w:t xml:space="preserve">, such as </w:t>
        </w:r>
      </w:ins>
      <w:ins w:id="23" w:author="tara gallagher" w:date="2022-01-23T17:59:00Z">
        <w:r w:rsidR="00A03635">
          <w:rPr>
            <w:rFonts w:ascii="Cambria" w:hAnsi="Cambria"/>
            <w:sz w:val="24"/>
            <w:szCs w:val="24"/>
          </w:rPr>
          <w:t>f</w:t>
        </w:r>
      </w:ins>
      <w:ins w:id="24" w:author="tara gallagher" w:date="2021-12-31T15:44:00Z">
        <w:r w:rsidR="00F16E47">
          <w:rPr>
            <w:rFonts w:ascii="Cambria" w:hAnsi="Cambria"/>
            <w:sz w:val="24"/>
            <w:szCs w:val="24"/>
          </w:rPr>
          <w:t>luorescence lifetime imaging microscopy (FLIM)</w:t>
        </w:r>
      </w:ins>
      <w:ins w:id="25" w:author="tara gallagher" w:date="2022-01-23T18:00:00Z">
        <w:r w:rsidR="00A03635">
          <w:rPr>
            <w:rFonts w:ascii="Cambria" w:hAnsi="Cambria"/>
            <w:sz w:val="24"/>
            <w:szCs w:val="24"/>
          </w:rPr>
          <w:t>.</w:t>
        </w:r>
      </w:ins>
      <w:ins w:id="26" w:author="tara gallagher" w:date="2021-12-31T15:48:00Z">
        <w:r w:rsidR="00AA7A17">
          <w:rPr>
            <w:rFonts w:ascii="Cambria" w:hAnsi="Cambria"/>
            <w:sz w:val="24"/>
            <w:szCs w:val="24"/>
          </w:rPr>
          <w:t xml:space="preserve"> </w:t>
        </w:r>
      </w:ins>
      <w:ins w:id="27" w:author="tara gallagher" w:date="2021-12-31T15:56:00Z">
        <w:r w:rsidR="00C87FC3">
          <w:rPr>
            <w:rFonts w:ascii="Cambria" w:hAnsi="Cambria"/>
            <w:sz w:val="24"/>
            <w:szCs w:val="24"/>
          </w:rPr>
          <w:t>FLIM of</w:t>
        </w:r>
      </w:ins>
      <w:ins w:id="28" w:author="tara gallagher" w:date="2022-01-23T18:05:00Z">
        <w:r w:rsidR="00A03635">
          <w:rPr>
            <w:rFonts w:ascii="Cambria" w:hAnsi="Cambria"/>
            <w:sz w:val="24"/>
            <w:szCs w:val="24"/>
          </w:rPr>
          <w:t xml:space="preserve"> auto-fluorescent metabolites, including NADH, c</w:t>
        </w:r>
      </w:ins>
      <w:ins w:id="29" w:author="tara gallagher" w:date="2022-01-23T18:06:00Z">
        <w:r w:rsidR="00A03635">
          <w:rPr>
            <w:rFonts w:ascii="Cambria" w:hAnsi="Cambria"/>
            <w:sz w:val="24"/>
            <w:szCs w:val="24"/>
          </w:rPr>
          <w:t xml:space="preserve">an be used to track changes in cellular metabolism. </w:t>
        </w:r>
      </w:ins>
      <w:ins w:id="30" w:author="tara gallagher" w:date="2022-01-23T18:10:00Z">
        <w:r w:rsidR="00967D0D">
          <w:rPr>
            <w:rFonts w:ascii="Cambria" w:hAnsi="Cambria"/>
            <w:sz w:val="24"/>
            <w:szCs w:val="24"/>
          </w:rPr>
          <w:t xml:space="preserve">Here, </w:t>
        </w:r>
      </w:ins>
      <w:ins w:id="31" w:author="tara gallagher" w:date="2022-01-23T18:06:00Z">
        <w:r w:rsidR="00A03635">
          <w:rPr>
            <w:rFonts w:ascii="Cambria" w:hAnsi="Cambria"/>
            <w:sz w:val="24"/>
            <w:szCs w:val="24"/>
          </w:rPr>
          <w:t xml:space="preserve">FLIM of </w:t>
        </w:r>
      </w:ins>
      <w:ins w:id="32" w:author="tara gallagher" w:date="2021-12-31T15:57:00Z">
        <w:r w:rsidR="00C87FC3">
          <w:rPr>
            <w:rFonts w:ascii="Cambria" w:hAnsi="Cambria"/>
            <w:sz w:val="24"/>
            <w:szCs w:val="24"/>
          </w:rPr>
          <w:t>bacterial cultures and</w:t>
        </w:r>
      </w:ins>
      <w:ins w:id="33" w:author="tara gallagher" w:date="2021-12-31T15:56:00Z">
        <w:r w:rsidR="00C87FC3" w:rsidRPr="00CD0D15">
          <w:rPr>
            <w:rFonts w:ascii="Cambria" w:hAnsi="Cambria"/>
            <w:sz w:val="24"/>
            <w:szCs w:val="24"/>
          </w:rPr>
          <w:t xml:space="preserve"> biofilms was performed on the DIVER</w:t>
        </w:r>
        <w:r w:rsidR="00C87FC3">
          <w:rPr>
            <w:rFonts w:ascii="Cambria" w:hAnsi="Cambria"/>
            <w:sz w:val="24"/>
            <w:szCs w:val="24"/>
          </w:rPr>
          <w:t>,</w:t>
        </w:r>
        <w:r w:rsidR="00C87FC3" w:rsidRPr="00CD0D15">
          <w:rPr>
            <w:rFonts w:ascii="Cambria" w:hAnsi="Cambria"/>
            <w:sz w:val="24"/>
            <w:szCs w:val="24"/>
          </w:rPr>
          <w:t xml:space="preserve"> a custom-made instrument </w:t>
        </w:r>
        <w:r w:rsidR="00C87FC3">
          <w:rPr>
            <w:rFonts w:ascii="Cambria" w:hAnsi="Cambria"/>
            <w:sz w:val="24"/>
            <w:szCs w:val="24"/>
          </w:rPr>
          <w:t xml:space="preserve">originally </w:t>
        </w:r>
        <w:r w:rsidR="00C87FC3" w:rsidRPr="00CD0D15">
          <w:rPr>
            <w:rFonts w:ascii="Cambria" w:hAnsi="Cambria"/>
            <w:sz w:val="24"/>
            <w:szCs w:val="24"/>
          </w:rPr>
          <w:t>designed for</w:t>
        </w:r>
      </w:ins>
      <w:ins w:id="34" w:author="tara gallagher" w:date="2021-12-31T15:57:00Z">
        <w:r w:rsidR="00C87FC3">
          <w:rPr>
            <w:rFonts w:ascii="Cambria" w:hAnsi="Cambria"/>
            <w:sz w:val="24"/>
            <w:szCs w:val="24"/>
          </w:rPr>
          <w:t xml:space="preserve"> deep</w:t>
        </w:r>
      </w:ins>
      <w:ins w:id="35" w:author="tara gallagher" w:date="2021-12-31T15:56:00Z">
        <w:r w:rsidR="00C87FC3" w:rsidRPr="00CD0D15">
          <w:rPr>
            <w:rFonts w:ascii="Cambria" w:hAnsi="Cambria"/>
            <w:sz w:val="24"/>
            <w:szCs w:val="24"/>
          </w:rPr>
          <w:t xml:space="preserve"> tissue imaging.</w:t>
        </w:r>
      </w:ins>
      <w:ins w:id="36" w:author="tara gallagher" w:date="2022-01-23T18:10:00Z">
        <w:r w:rsidR="00967D0D">
          <w:rPr>
            <w:rFonts w:ascii="Cambria" w:hAnsi="Cambria"/>
            <w:sz w:val="24"/>
            <w:szCs w:val="24"/>
          </w:rPr>
          <w:t xml:space="preserve"> The metabolism of</w:t>
        </w:r>
      </w:ins>
      <w:ins w:id="37" w:author="tara gallagher" w:date="2021-12-31T15:57:00Z">
        <w:r w:rsidR="00C87FC3">
          <w:rPr>
            <w:rFonts w:ascii="Cambria" w:hAnsi="Cambria"/>
            <w:sz w:val="24"/>
            <w:szCs w:val="24"/>
          </w:rPr>
          <w:t xml:space="preserve"> </w:t>
        </w:r>
      </w:ins>
      <w:ins w:id="38" w:author="tara gallagher" w:date="2021-12-31T15:48:00Z">
        <w:r w:rsidR="00AA7A17" w:rsidRPr="00CD0D15">
          <w:rPr>
            <w:rFonts w:ascii="Cambria" w:hAnsi="Cambria"/>
            <w:i/>
            <w:sz w:val="24"/>
            <w:szCs w:val="24"/>
          </w:rPr>
          <w:t>Pseudomonas aeruginosa</w:t>
        </w:r>
      </w:ins>
      <w:ins w:id="39" w:author="tara gallagher" w:date="2022-01-23T18:06:00Z">
        <w:r w:rsidR="00A03635">
          <w:rPr>
            <w:rFonts w:ascii="Cambria" w:hAnsi="Cambria"/>
            <w:iCs/>
            <w:sz w:val="24"/>
            <w:szCs w:val="24"/>
          </w:rPr>
          <w:t>, a ubiq</w:t>
        </w:r>
      </w:ins>
      <w:ins w:id="40" w:author="tara gallagher" w:date="2022-01-23T18:07:00Z">
        <w:r w:rsidR="00A03635">
          <w:rPr>
            <w:rFonts w:ascii="Cambria" w:hAnsi="Cambria"/>
            <w:iCs/>
            <w:sz w:val="24"/>
            <w:szCs w:val="24"/>
          </w:rPr>
          <w:t xml:space="preserve">uitous </w:t>
        </w:r>
        <w:r w:rsidR="00967D0D">
          <w:rPr>
            <w:rFonts w:ascii="Cambria" w:hAnsi="Cambria"/>
            <w:iCs/>
            <w:sz w:val="24"/>
            <w:szCs w:val="24"/>
          </w:rPr>
          <w:t>opportunistic pathogen,</w:t>
        </w:r>
      </w:ins>
      <w:ins w:id="41" w:author="tara gallagher" w:date="2021-12-31T15:59:00Z">
        <w:r w:rsidR="006D6721">
          <w:rPr>
            <w:rFonts w:ascii="Cambria" w:hAnsi="Cambria"/>
            <w:sz w:val="24"/>
            <w:szCs w:val="24"/>
          </w:rPr>
          <w:t xml:space="preserve"> </w:t>
        </w:r>
      </w:ins>
      <w:ins w:id="42" w:author="tara gallagher" w:date="2021-12-31T15:58:00Z">
        <w:r w:rsidR="006D6721">
          <w:rPr>
            <w:rFonts w:ascii="Cambria" w:hAnsi="Cambria"/>
            <w:sz w:val="24"/>
            <w:szCs w:val="24"/>
          </w:rPr>
          <w:t>shift</w:t>
        </w:r>
      </w:ins>
      <w:ins w:id="43" w:author="tara gallagher" w:date="2022-01-23T18:06:00Z">
        <w:r w:rsidR="00A03635">
          <w:rPr>
            <w:rFonts w:ascii="Cambria" w:hAnsi="Cambria"/>
            <w:sz w:val="24"/>
            <w:szCs w:val="24"/>
          </w:rPr>
          <w:t>ed</w:t>
        </w:r>
      </w:ins>
      <w:ins w:id="44" w:author="tara gallagher" w:date="2021-12-31T15:58:00Z">
        <w:r w:rsidR="006D6721">
          <w:rPr>
            <w:rFonts w:ascii="Cambria" w:hAnsi="Cambria"/>
            <w:sz w:val="24"/>
            <w:szCs w:val="24"/>
          </w:rPr>
          <w:t xml:space="preserve"> throughout a biofilm and in </w:t>
        </w:r>
      </w:ins>
      <w:ins w:id="45" w:author="tara gallagher" w:date="2021-12-31T16:01:00Z">
        <w:r w:rsidR="006D6721">
          <w:rPr>
            <w:rFonts w:ascii="Cambria" w:hAnsi="Cambria"/>
            <w:sz w:val="24"/>
            <w:szCs w:val="24"/>
          </w:rPr>
          <w:t xml:space="preserve">coculture-like conditions. </w:t>
        </w:r>
      </w:ins>
      <w:ins w:id="46" w:author="tara gallagher" w:date="2021-12-31T15:59:00Z">
        <w:r w:rsidR="006D6721">
          <w:rPr>
            <w:rFonts w:ascii="Cambria" w:hAnsi="Cambria"/>
            <w:sz w:val="24"/>
            <w:szCs w:val="24"/>
          </w:rPr>
          <w:t xml:space="preserve">Specifically, </w:t>
        </w:r>
      </w:ins>
      <w:ins w:id="47" w:author="tara gallagher" w:date="2022-01-23T18:08:00Z">
        <w:r w:rsidR="00967D0D">
          <w:rPr>
            <w:rFonts w:ascii="Cambria" w:hAnsi="Cambria"/>
            <w:sz w:val="24"/>
            <w:szCs w:val="24"/>
          </w:rPr>
          <w:t>the reduced form of a redox-active metabolite, pyocyanin, was detected at the</w:t>
        </w:r>
      </w:ins>
      <w:ins w:id="48" w:author="tara gallagher" w:date="2022-01-23T18:07:00Z">
        <w:r w:rsidR="00967D0D">
          <w:rPr>
            <w:rFonts w:ascii="Cambria" w:hAnsi="Cambria"/>
            <w:iCs/>
            <w:sz w:val="24"/>
            <w:szCs w:val="24"/>
          </w:rPr>
          <w:t xml:space="preserve"> surface of </w:t>
        </w:r>
        <w:r w:rsidR="00967D0D">
          <w:rPr>
            <w:rFonts w:ascii="Cambria" w:hAnsi="Cambria"/>
            <w:i/>
            <w:sz w:val="24"/>
            <w:szCs w:val="24"/>
          </w:rPr>
          <w:t xml:space="preserve">P. aeruginosa </w:t>
        </w:r>
        <w:r w:rsidR="00967D0D">
          <w:rPr>
            <w:rFonts w:ascii="Cambria" w:hAnsi="Cambria"/>
            <w:iCs/>
            <w:sz w:val="24"/>
            <w:szCs w:val="24"/>
          </w:rPr>
          <w:lastRenderedPageBreak/>
          <w:t>biofilms</w:t>
        </w:r>
      </w:ins>
      <w:ins w:id="49" w:author="tara gallagher" w:date="2022-01-23T18:08:00Z">
        <w:r w:rsidR="00967D0D">
          <w:rPr>
            <w:rFonts w:ascii="Cambria" w:hAnsi="Cambria"/>
            <w:iCs/>
            <w:sz w:val="24"/>
            <w:szCs w:val="24"/>
          </w:rPr>
          <w:t>,</w:t>
        </w:r>
      </w:ins>
      <w:ins w:id="50" w:author="tara gallagher" w:date="2021-12-31T15:59:00Z">
        <w:r w:rsidR="006D6721" w:rsidRPr="00CD0D15">
          <w:rPr>
            <w:rFonts w:ascii="Cambria" w:hAnsi="Cambria"/>
            <w:sz w:val="24"/>
            <w:szCs w:val="24"/>
          </w:rPr>
          <w:t xml:space="preserve"> where </w:t>
        </w:r>
        <w:r w:rsidR="006D6721">
          <w:rPr>
            <w:rFonts w:ascii="Cambria" w:hAnsi="Cambria"/>
            <w:sz w:val="24"/>
            <w:szCs w:val="24"/>
          </w:rPr>
          <w:t>growth</w:t>
        </w:r>
        <w:r w:rsidR="006D6721" w:rsidRPr="00CD0D15">
          <w:rPr>
            <w:rFonts w:ascii="Cambria" w:hAnsi="Cambria"/>
            <w:sz w:val="24"/>
            <w:szCs w:val="24"/>
          </w:rPr>
          <w:t xml:space="preserve"> </w:t>
        </w:r>
        <w:r w:rsidR="006D6721">
          <w:rPr>
            <w:rFonts w:ascii="Cambria" w:hAnsi="Cambria"/>
            <w:sz w:val="24"/>
            <w:szCs w:val="24"/>
          </w:rPr>
          <w:t>wa</w:t>
        </w:r>
        <w:r w:rsidR="006D6721" w:rsidRPr="00CD0D15">
          <w:rPr>
            <w:rFonts w:ascii="Cambria" w:hAnsi="Cambria"/>
            <w:sz w:val="24"/>
            <w:szCs w:val="24"/>
          </w:rPr>
          <w:t>s dense and oxygen consumption</w:t>
        </w:r>
        <w:r w:rsidR="006D6721" w:rsidRPr="00927F15">
          <w:rPr>
            <w:rFonts w:ascii="Cambria" w:hAnsi="Cambria"/>
            <w:sz w:val="24"/>
            <w:szCs w:val="24"/>
          </w:rPr>
          <w:t xml:space="preserve"> </w:t>
        </w:r>
        <w:r w:rsidR="006D6721">
          <w:rPr>
            <w:rFonts w:ascii="Cambria" w:hAnsi="Cambria"/>
            <w:sz w:val="24"/>
            <w:szCs w:val="24"/>
          </w:rPr>
          <w:t xml:space="preserve">was </w:t>
        </w:r>
        <w:r w:rsidR="006D6721" w:rsidRPr="00CD0D15">
          <w:rPr>
            <w:rFonts w:ascii="Cambria" w:hAnsi="Cambria"/>
            <w:sz w:val="24"/>
            <w:szCs w:val="24"/>
          </w:rPr>
          <w:t>possibly hig</w:t>
        </w:r>
      </w:ins>
      <w:ins w:id="51" w:author="tara gallagher" w:date="2021-12-31T16:00:00Z">
        <w:r w:rsidR="006D6721">
          <w:rPr>
            <w:rFonts w:ascii="Cambria" w:hAnsi="Cambria"/>
            <w:sz w:val="24"/>
            <w:szCs w:val="24"/>
          </w:rPr>
          <w:t>h</w:t>
        </w:r>
      </w:ins>
      <w:ins w:id="52" w:author="tara gallagher" w:date="2021-12-31T16:02:00Z">
        <w:r w:rsidR="006D6721">
          <w:rPr>
            <w:rFonts w:ascii="Cambria" w:hAnsi="Cambria"/>
            <w:sz w:val="24"/>
            <w:szCs w:val="24"/>
          </w:rPr>
          <w:t xml:space="preserve">. In addition, </w:t>
        </w:r>
        <w:r w:rsidR="006D6721">
          <w:rPr>
            <w:rFonts w:ascii="Cambria" w:hAnsi="Cambria"/>
            <w:i/>
            <w:iCs/>
            <w:sz w:val="24"/>
            <w:szCs w:val="24"/>
          </w:rPr>
          <w:t xml:space="preserve">P. aeruginosa </w:t>
        </w:r>
      </w:ins>
      <w:ins w:id="53" w:author="tara gallagher" w:date="2022-01-23T18:08:00Z">
        <w:r w:rsidR="00967D0D">
          <w:rPr>
            <w:rFonts w:ascii="Cambria" w:hAnsi="Cambria"/>
            <w:sz w:val="24"/>
            <w:szCs w:val="24"/>
          </w:rPr>
          <w:t>cultures had higher levels of reduced</w:t>
        </w:r>
      </w:ins>
      <w:ins w:id="54" w:author="tara gallagher" w:date="2021-12-31T16:02:00Z">
        <w:r w:rsidR="006D6721">
          <w:rPr>
            <w:rFonts w:ascii="Cambria" w:hAnsi="Cambria"/>
            <w:sz w:val="24"/>
            <w:szCs w:val="24"/>
          </w:rPr>
          <w:t xml:space="preserve"> pyocyanin in </w:t>
        </w:r>
      </w:ins>
      <w:ins w:id="55" w:author="tara gallagher" w:date="2021-12-31T16:01:00Z">
        <w:r w:rsidR="006D6721">
          <w:rPr>
            <w:rFonts w:ascii="Cambria" w:hAnsi="Cambria"/>
            <w:sz w:val="24"/>
            <w:szCs w:val="24"/>
          </w:rPr>
          <w:t>the presence of</w:t>
        </w:r>
      </w:ins>
      <w:ins w:id="56" w:author="tara gallagher" w:date="2022-01-23T18:09:00Z">
        <w:r w:rsidR="00967D0D">
          <w:rPr>
            <w:rFonts w:ascii="Cambria" w:hAnsi="Cambria"/>
            <w:i/>
            <w:iCs/>
            <w:sz w:val="24"/>
            <w:szCs w:val="24"/>
          </w:rPr>
          <w:t xml:space="preserve"> </w:t>
        </w:r>
        <w:r w:rsidR="00967D0D">
          <w:rPr>
            <w:rFonts w:ascii="Cambria" w:hAnsi="Cambria"/>
            <w:sz w:val="24"/>
            <w:szCs w:val="24"/>
          </w:rPr>
          <w:t xml:space="preserve">metabolites produced by </w:t>
        </w:r>
        <w:proofErr w:type="spellStart"/>
        <w:r w:rsidR="00967D0D">
          <w:rPr>
            <w:rFonts w:ascii="Cambria" w:hAnsi="Cambria"/>
            <w:i/>
            <w:iCs/>
            <w:sz w:val="24"/>
            <w:szCs w:val="24"/>
          </w:rPr>
          <w:t>Rothia</w:t>
        </w:r>
        <w:proofErr w:type="spellEnd"/>
        <w:r w:rsidR="00967D0D">
          <w:rPr>
            <w:rFonts w:ascii="Cambria" w:hAnsi="Cambria"/>
            <w:i/>
            <w:iCs/>
            <w:sz w:val="24"/>
            <w:szCs w:val="24"/>
          </w:rPr>
          <w:t xml:space="preserve"> </w:t>
        </w:r>
        <w:proofErr w:type="spellStart"/>
        <w:r w:rsidR="00967D0D">
          <w:rPr>
            <w:rFonts w:ascii="Cambria" w:hAnsi="Cambria"/>
            <w:i/>
            <w:iCs/>
            <w:sz w:val="24"/>
            <w:szCs w:val="24"/>
          </w:rPr>
          <w:t>mucilaginosa</w:t>
        </w:r>
        <w:proofErr w:type="spellEnd"/>
        <w:r w:rsidR="00967D0D">
          <w:rPr>
            <w:rFonts w:ascii="Cambria" w:hAnsi="Cambria"/>
            <w:i/>
            <w:iCs/>
            <w:sz w:val="24"/>
            <w:szCs w:val="24"/>
          </w:rPr>
          <w:t xml:space="preserve">, </w:t>
        </w:r>
        <w:r w:rsidR="00967D0D">
          <w:rPr>
            <w:rFonts w:ascii="Cambria" w:hAnsi="Cambria"/>
            <w:sz w:val="24"/>
            <w:szCs w:val="24"/>
          </w:rPr>
          <w:t xml:space="preserve">an oral microbe reported to </w:t>
        </w:r>
      </w:ins>
      <w:ins w:id="57" w:author="tara gallagher" w:date="2021-12-31T16:01:00Z">
        <w:r w:rsidR="006D6721">
          <w:rPr>
            <w:rFonts w:ascii="Cambria" w:hAnsi="Cambria"/>
            <w:sz w:val="24"/>
            <w:szCs w:val="24"/>
          </w:rPr>
          <w:t xml:space="preserve"> </w:t>
        </w:r>
      </w:ins>
      <w:ins w:id="58" w:author="tara gallagher" w:date="2022-01-23T18:09:00Z">
        <w:r w:rsidR="00967D0D">
          <w:rPr>
            <w:rFonts w:ascii="Cambria" w:hAnsi="Cambria"/>
            <w:sz w:val="24"/>
            <w:szCs w:val="24"/>
          </w:rPr>
          <w:t>cocolonize the cystic fibrosis airways</w:t>
        </w:r>
      </w:ins>
      <w:ins w:id="59" w:author="tara gallagher" w:date="2022-01-23T18:10:00Z">
        <w:r w:rsidR="00967D0D">
          <w:rPr>
            <w:rFonts w:ascii="Cambria" w:hAnsi="Cambria"/>
            <w:sz w:val="24"/>
            <w:szCs w:val="24"/>
          </w:rPr>
          <w:t xml:space="preserve">. Taken together, FLIM can be used to detect shifts in </w:t>
        </w:r>
      </w:ins>
      <w:ins w:id="60" w:author="tara gallagher" w:date="2022-01-23T18:11:00Z">
        <w:r w:rsidR="00967D0D">
          <w:rPr>
            <w:rFonts w:ascii="Cambria" w:hAnsi="Cambria"/>
            <w:sz w:val="24"/>
            <w:szCs w:val="24"/>
          </w:rPr>
          <w:t xml:space="preserve">bacterial metabolism and the presence of pyocyanin in conditions associated with airway infections. </w:t>
        </w:r>
      </w:ins>
      <w:del w:id="61" w:author="tara gallagher" w:date="2021-12-31T15:43:00Z">
        <w:r w:rsidRPr="00CD0D15" w:rsidDel="00F16E47">
          <w:rPr>
            <w:rFonts w:ascii="Cambria" w:hAnsi="Cambria"/>
            <w:sz w:val="24"/>
            <w:szCs w:val="24"/>
          </w:rPr>
          <w:delText xml:space="preserve"> </w:delText>
        </w:r>
      </w:del>
      <w:del w:id="62" w:author="tara gallagher" w:date="2021-12-31T15:35:00Z">
        <w:r w:rsidRPr="00CD0D15" w:rsidDel="0022457E">
          <w:rPr>
            <w:rFonts w:ascii="Cambria" w:hAnsi="Cambria"/>
            <w:sz w:val="24"/>
            <w:szCs w:val="24"/>
          </w:rPr>
          <w:delText xml:space="preserve">The environments of many chronic infections are characterized by steep chemical gradients, yet the effect of hypoxia on opportunistic pathogens </w:delText>
        </w:r>
      </w:del>
      <w:ins w:id="63" w:author="Tara" w:date="2021-02-13T16:24:00Z">
        <w:del w:id="64" w:author="tara gallagher" w:date="2021-12-31T15:35:00Z">
          <w:r w:rsidR="007A61A0" w:rsidDel="0022457E">
            <w:rPr>
              <w:rFonts w:ascii="Cambria" w:hAnsi="Cambria"/>
              <w:sz w:val="24"/>
              <w:szCs w:val="24"/>
            </w:rPr>
            <w:delText>is often disregarded</w:delText>
          </w:r>
        </w:del>
      </w:ins>
      <w:del w:id="65" w:author="tara gallagher" w:date="2021-12-31T15:35:00Z">
        <w:r w:rsidRPr="00CD0D15" w:rsidDel="0022457E">
          <w:rPr>
            <w:rFonts w:ascii="Cambria" w:hAnsi="Cambria"/>
            <w:sz w:val="24"/>
            <w:szCs w:val="24"/>
          </w:rPr>
          <w:delText xml:space="preserve"> in clinical settings. </w:delText>
        </w:r>
      </w:del>
      <w:del w:id="66" w:author="tara gallagher" w:date="2021-12-31T15:48:00Z">
        <w:r w:rsidRPr="00CD0D15" w:rsidDel="00AA7A17">
          <w:rPr>
            <w:rFonts w:ascii="Cambria" w:hAnsi="Cambria"/>
            <w:i/>
            <w:sz w:val="24"/>
            <w:szCs w:val="24"/>
          </w:rPr>
          <w:delText>Pseudomonas aeruginosa</w:delText>
        </w:r>
        <w:r w:rsidRPr="00CD0D15" w:rsidDel="00AA7A17">
          <w:rPr>
            <w:rFonts w:ascii="Cambria" w:hAnsi="Cambria"/>
            <w:sz w:val="24"/>
            <w:szCs w:val="24"/>
          </w:rPr>
          <w:delText xml:space="preserve"> is a ubiquitous organism that infects wounds and the airways of persons with cystic fibrosis. </w:delText>
        </w:r>
      </w:del>
      <w:del w:id="67" w:author="tara gallagher" w:date="2021-12-31T15:54:00Z">
        <w:r w:rsidRPr="00CD0D15" w:rsidDel="00512EEC">
          <w:rPr>
            <w:rFonts w:ascii="Cambria" w:hAnsi="Cambria"/>
            <w:i/>
            <w:sz w:val="24"/>
            <w:szCs w:val="24"/>
          </w:rPr>
          <w:delText>P. aeruginosa</w:delText>
        </w:r>
        <w:r w:rsidRPr="00CD0D15" w:rsidDel="00512EEC">
          <w:rPr>
            <w:rFonts w:ascii="Cambria" w:hAnsi="Cambria"/>
            <w:sz w:val="24"/>
            <w:szCs w:val="24"/>
          </w:rPr>
          <w:delText xml:space="preserve"> produces </w:delText>
        </w:r>
      </w:del>
      <w:del w:id="68" w:author="tara gallagher" w:date="2021-12-31T15:38:00Z">
        <w:r w:rsidRPr="00CD0D15" w:rsidDel="0022457E">
          <w:rPr>
            <w:rFonts w:ascii="Cambria" w:hAnsi="Cambria"/>
            <w:sz w:val="24"/>
            <w:szCs w:val="24"/>
          </w:rPr>
          <w:delText>pyocyanin</w:delText>
        </w:r>
      </w:del>
      <w:del w:id="69" w:author="tara gallagher" w:date="2021-12-31T15:54:00Z">
        <w:r w:rsidRPr="00CD0D15" w:rsidDel="00512EEC">
          <w:rPr>
            <w:rFonts w:ascii="Cambria" w:hAnsi="Cambria"/>
            <w:sz w:val="24"/>
            <w:szCs w:val="24"/>
          </w:rPr>
          <w:delText>, which ha</w:delText>
        </w:r>
      </w:del>
      <w:del w:id="70" w:author="tara gallagher" w:date="2021-12-31T15:38:00Z">
        <w:r w:rsidRPr="00CD0D15" w:rsidDel="0022457E">
          <w:rPr>
            <w:rFonts w:ascii="Cambria" w:hAnsi="Cambria"/>
            <w:sz w:val="24"/>
            <w:szCs w:val="24"/>
          </w:rPr>
          <w:delText>s</w:delText>
        </w:r>
      </w:del>
      <w:del w:id="71" w:author="tara gallagher" w:date="2021-12-31T15:54:00Z">
        <w:r w:rsidRPr="00CD0D15" w:rsidDel="00512EEC">
          <w:rPr>
            <w:rFonts w:ascii="Cambria" w:hAnsi="Cambria"/>
            <w:sz w:val="24"/>
            <w:szCs w:val="24"/>
          </w:rPr>
          <w:delText xml:space="preserve"> been traditionally classified as </w:delText>
        </w:r>
      </w:del>
      <w:del w:id="72" w:author="tara gallagher" w:date="2021-12-31T15:38:00Z">
        <w:r w:rsidRPr="00CD0D15" w:rsidDel="0022457E">
          <w:rPr>
            <w:rFonts w:ascii="Cambria" w:hAnsi="Cambria"/>
            <w:sz w:val="24"/>
            <w:szCs w:val="24"/>
          </w:rPr>
          <w:delText xml:space="preserve">a </w:delText>
        </w:r>
      </w:del>
      <w:del w:id="73" w:author="tara gallagher" w:date="2021-12-31T15:54:00Z">
        <w:r w:rsidRPr="00CD0D15" w:rsidDel="00512EEC">
          <w:rPr>
            <w:rFonts w:ascii="Cambria" w:hAnsi="Cambria"/>
            <w:sz w:val="24"/>
            <w:szCs w:val="24"/>
          </w:rPr>
          <w:delText>toxin</w:delText>
        </w:r>
      </w:del>
      <w:del w:id="74" w:author="tara gallagher" w:date="2021-12-31T15:38:00Z">
        <w:r w:rsidRPr="00CD0D15" w:rsidDel="0022457E">
          <w:rPr>
            <w:rFonts w:ascii="Cambria" w:hAnsi="Cambria"/>
            <w:sz w:val="24"/>
            <w:szCs w:val="24"/>
          </w:rPr>
          <w:delText xml:space="preserve"> </w:delText>
        </w:r>
      </w:del>
      <w:del w:id="75" w:author="tara gallagher" w:date="2021-12-31T15:54:00Z">
        <w:r w:rsidRPr="00CD0D15" w:rsidDel="00512EEC">
          <w:rPr>
            <w:rFonts w:ascii="Cambria" w:hAnsi="Cambria"/>
            <w:sz w:val="24"/>
            <w:szCs w:val="24"/>
          </w:rPr>
          <w:delText xml:space="preserve">due to </w:delText>
        </w:r>
      </w:del>
      <w:del w:id="76" w:author="tara gallagher" w:date="2021-12-31T15:38:00Z">
        <w:r w:rsidRPr="00CD0D15" w:rsidDel="0022457E">
          <w:rPr>
            <w:rFonts w:ascii="Cambria" w:hAnsi="Cambria"/>
            <w:sz w:val="24"/>
            <w:szCs w:val="24"/>
          </w:rPr>
          <w:delText xml:space="preserve">its </w:delText>
        </w:r>
      </w:del>
      <w:del w:id="77" w:author="tara gallagher" w:date="2021-12-31T15:54:00Z">
        <w:r w:rsidRPr="00CD0D15" w:rsidDel="00512EEC">
          <w:rPr>
            <w:rFonts w:ascii="Cambria" w:hAnsi="Cambria"/>
            <w:sz w:val="24"/>
            <w:szCs w:val="24"/>
          </w:rPr>
          <w:delText>redox-active properties</w:delText>
        </w:r>
        <w:r w:rsidR="00837542" w:rsidRPr="00CD0D15" w:rsidDel="00512EEC">
          <w:rPr>
            <w:rFonts w:ascii="Cambria" w:hAnsi="Cambria"/>
            <w:sz w:val="24"/>
            <w:szCs w:val="24"/>
          </w:rPr>
          <w:delText>,</w:delText>
        </w:r>
        <w:r w:rsidRPr="00CD0D15" w:rsidDel="00512EEC">
          <w:rPr>
            <w:rFonts w:ascii="Cambria" w:hAnsi="Cambria"/>
            <w:sz w:val="24"/>
            <w:szCs w:val="24"/>
          </w:rPr>
          <w:delText xml:space="preserve"> </w:delText>
        </w:r>
      </w:del>
      <w:ins w:id="78" w:author="Heather Maughan" w:date="2020-09-03T13:46:00Z">
        <w:del w:id="79" w:author="tara gallagher" w:date="2021-12-31T15:54:00Z">
          <w:r w:rsidR="005A2081" w:rsidDel="00512EEC">
            <w:rPr>
              <w:rFonts w:ascii="Cambria" w:hAnsi="Cambria"/>
              <w:sz w:val="24"/>
              <w:szCs w:val="24"/>
            </w:rPr>
            <w:delText xml:space="preserve">though it </w:delText>
          </w:r>
        </w:del>
      </w:ins>
      <w:del w:id="80" w:author="tara gallagher" w:date="2021-12-31T15:54:00Z">
        <w:r w:rsidR="00837542" w:rsidRPr="00CD0D15" w:rsidDel="00512EEC">
          <w:rPr>
            <w:rFonts w:ascii="Cambria" w:hAnsi="Cambria"/>
            <w:sz w:val="24"/>
            <w:szCs w:val="24"/>
          </w:rPr>
          <w:delText>can also facilitate</w:delText>
        </w:r>
        <w:r w:rsidRPr="00CD0D15" w:rsidDel="00512EEC">
          <w:rPr>
            <w:rFonts w:ascii="Cambria" w:hAnsi="Cambria"/>
            <w:sz w:val="24"/>
            <w:szCs w:val="24"/>
          </w:rPr>
          <w:delText xml:space="preserve"> anaerobic respiration. </w:delText>
        </w:r>
        <w:r w:rsidRPr="00CD0D15" w:rsidDel="00512EEC">
          <w:rPr>
            <w:rFonts w:ascii="Cambria" w:hAnsi="Cambria"/>
            <w:i/>
            <w:sz w:val="24"/>
            <w:szCs w:val="24"/>
          </w:rPr>
          <w:delText>P. aeruginosa</w:delText>
        </w:r>
        <w:r w:rsidRPr="00CD0D15" w:rsidDel="00512EEC">
          <w:rPr>
            <w:rFonts w:ascii="Cambria" w:hAnsi="Cambria"/>
            <w:sz w:val="24"/>
            <w:szCs w:val="24"/>
          </w:rPr>
          <w:delText xml:space="preserve"> survival in low oxygen is dependent on pyocyanin electron cycling, but the </w:delText>
        </w:r>
      </w:del>
      <w:del w:id="81" w:author="tara gallagher" w:date="2021-12-31T15:48:00Z">
        <w:r w:rsidR="008D3122" w:rsidDel="00AA7A17">
          <w:rPr>
            <w:rFonts w:ascii="Cambria" w:hAnsi="Cambria"/>
            <w:sz w:val="24"/>
            <w:szCs w:val="24"/>
          </w:rPr>
          <w:delText xml:space="preserve">utilization of </w:delText>
        </w:r>
        <w:r w:rsidRPr="00CD0D15" w:rsidDel="00AA7A17">
          <w:rPr>
            <w:rFonts w:ascii="Cambria" w:hAnsi="Cambria"/>
            <w:sz w:val="24"/>
            <w:szCs w:val="24"/>
          </w:rPr>
          <w:delText>pyocyanin</w:delText>
        </w:r>
        <w:r w:rsidR="008D3122" w:rsidDel="00AA7A17">
          <w:rPr>
            <w:rFonts w:ascii="Cambria" w:hAnsi="Cambria"/>
            <w:sz w:val="24"/>
            <w:szCs w:val="24"/>
          </w:rPr>
          <w:delText xml:space="preserve"> </w:delText>
        </w:r>
      </w:del>
      <w:del w:id="82" w:author="tara gallagher" w:date="2021-12-31T15:38:00Z">
        <w:r w:rsidRPr="00CD0D15" w:rsidDel="0022457E">
          <w:rPr>
            <w:rFonts w:ascii="Cambria" w:hAnsi="Cambria"/>
            <w:sz w:val="24"/>
            <w:szCs w:val="24"/>
          </w:rPr>
          <w:delText>throughout biofilms is</w:delText>
        </w:r>
      </w:del>
      <w:del w:id="83" w:author="tara gallagher" w:date="2021-12-31T15:48:00Z">
        <w:r w:rsidRPr="00CD0D15" w:rsidDel="00AA7A17">
          <w:rPr>
            <w:rFonts w:ascii="Cambria" w:hAnsi="Cambria"/>
            <w:sz w:val="24"/>
            <w:szCs w:val="24"/>
          </w:rPr>
          <w:delText xml:space="preserve"> not well-understood.</w:delText>
        </w:r>
      </w:del>
    </w:p>
    <w:p w14:paraId="68B36E5D" w14:textId="5FA5C76E" w:rsidR="00F27C25" w:rsidDel="00512EEC" w:rsidRDefault="00F27C25" w:rsidP="0022457E">
      <w:pPr>
        <w:spacing w:line="480" w:lineRule="auto"/>
        <w:ind w:firstLine="720"/>
        <w:outlineLvl w:val="0"/>
        <w:rPr>
          <w:ins w:id="84" w:author="Tara" w:date="2021-02-13T16:34:00Z"/>
          <w:del w:id="85" w:author="tara gallagher" w:date="2021-12-31T15:55:00Z"/>
          <w:rFonts w:ascii="Cambria" w:hAnsi="Cambria"/>
          <w:sz w:val="24"/>
          <w:szCs w:val="24"/>
        </w:rPr>
      </w:pPr>
      <w:del w:id="86" w:author="tara gallagher" w:date="2021-12-31T15:39:00Z">
        <w:r w:rsidRPr="00CD0D15" w:rsidDel="00A36DF2">
          <w:rPr>
            <w:rFonts w:ascii="Cambria" w:hAnsi="Cambria"/>
            <w:sz w:val="24"/>
            <w:szCs w:val="24"/>
          </w:rPr>
          <w:delText xml:space="preserve"> To track pyocyanin reduction throughout a biofilm, we </w:delText>
        </w:r>
      </w:del>
      <w:del w:id="87" w:author="tara gallagher" w:date="2021-12-31T15:36:00Z">
        <w:r w:rsidRPr="00CD0D15" w:rsidDel="0022457E">
          <w:rPr>
            <w:rFonts w:ascii="Cambria" w:hAnsi="Cambria"/>
            <w:sz w:val="24"/>
            <w:szCs w:val="24"/>
          </w:rPr>
          <w:delText xml:space="preserve">developed a fluorescence lifetime imaging microscopy (FLIM) unmixing approach that was compared to hyperspectral imaging microscopy (HIM). </w:delText>
        </w:r>
        <w:r w:rsidR="00F52F62" w:rsidRPr="00CD0D15" w:rsidDel="0022457E">
          <w:rPr>
            <w:rFonts w:ascii="Cambria" w:hAnsi="Cambria"/>
            <w:sz w:val="24"/>
            <w:szCs w:val="24"/>
          </w:rPr>
          <w:delText>P</w:delText>
        </w:r>
        <w:r w:rsidRPr="00CD0D15" w:rsidDel="0022457E">
          <w:rPr>
            <w:rFonts w:ascii="Cambria" w:hAnsi="Cambria"/>
            <w:sz w:val="24"/>
            <w:szCs w:val="24"/>
          </w:rPr>
          <w:delText xml:space="preserve">yocyanin </w:delText>
        </w:r>
        <w:r w:rsidR="00F52F62" w:rsidRPr="00CD0D15" w:rsidDel="0022457E">
          <w:rPr>
            <w:rFonts w:ascii="Cambria" w:hAnsi="Cambria"/>
            <w:sz w:val="24"/>
            <w:szCs w:val="24"/>
          </w:rPr>
          <w:delText xml:space="preserve">fractional contribution </w:delText>
        </w:r>
        <w:r w:rsidRPr="00CD0D15" w:rsidDel="0022457E">
          <w:rPr>
            <w:rFonts w:ascii="Cambria" w:hAnsi="Cambria"/>
            <w:sz w:val="24"/>
            <w:szCs w:val="24"/>
          </w:rPr>
          <w:delText>predictions were similar</w:delText>
        </w:r>
        <w:r w:rsidR="00F52F62" w:rsidRPr="00CD0D15" w:rsidDel="0022457E">
          <w:rPr>
            <w:rFonts w:ascii="Cambria" w:hAnsi="Cambria"/>
            <w:sz w:val="24"/>
            <w:szCs w:val="24"/>
          </w:rPr>
          <w:delText xml:space="preserve"> with both approaches</w:delText>
        </w:r>
        <w:r w:rsidRPr="00CD0D15" w:rsidDel="0022457E">
          <w:rPr>
            <w:rFonts w:ascii="Cambria" w:hAnsi="Cambria"/>
            <w:sz w:val="24"/>
            <w:szCs w:val="24"/>
          </w:rPr>
          <w:delText xml:space="preserve">. </w:delText>
        </w:r>
      </w:del>
      <w:del w:id="88" w:author="tara gallagher" w:date="2021-12-31T15:55:00Z">
        <w:r w:rsidRPr="00CD0D15" w:rsidDel="00512EEC">
          <w:rPr>
            <w:rFonts w:ascii="Cambria" w:hAnsi="Cambria"/>
            <w:sz w:val="24"/>
            <w:szCs w:val="24"/>
          </w:rPr>
          <w:delText xml:space="preserve">Deep imaging of colony biofilms was performed on </w:delText>
        </w:r>
        <w:r w:rsidR="00927F15" w:rsidRPr="00CD0D15" w:rsidDel="00512EEC">
          <w:rPr>
            <w:rFonts w:ascii="Cambria" w:hAnsi="Cambria"/>
            <w:sz w:val="24"/>
            <w:szCs w:val="24"/>
          </w:rPr>
          <w:delText>the DIVER</w:delText>
        </w:r>
        <w:r w:rsidR="00927F15" w:rsidDel="00512EEC">
          <w:rPr>
            <w:rFonts w:ascii="Cambria" w:hAnsi="Cambria"/>
            <w:sz w:val="24"/>
            <w:szCs w:val="24"/>
          </w:rPr>
          <w:delText>,</w:delText>
        </w:r>
        <w:r w:rsidR="00927F15" w:rsidRPr="00CD0D15" w:rsidDel="00512EEC">
          <w:rPr>
            <w:rFonts w:ascii="Cambria" w:hAnsi="Cambria"/>
            <w:sz w:val="24"/>
            <w:szCs w:val="24"/>
          </w:rPr>
          <w:delText xml:space="preserve"> </w:delText>
        </w:r>
        <w:r w:rsidRPr="00CD0D15" w:rsidDel="00512EEC">
          <w:rPr>
            <w:rFonts w:ascii="Cambria" w:hAnsi="Cambria"/>
            <w:sz w:val="24"/>
            <w:szCs w:val="24"/>
          </w:rPr>
          <w:delText xml:space="preserve">a custom-made FLIM instrument designed for tissue imaging. </w:delText>
        </w:r>
        <w:r w:rsidRPr="00CD0D15" w:rsidDel="00512EEC">
          <w:rPr>
            <w:rFonts w:ascii="Cambria" w:hAnsi="Cambria"/>
            <w:i/>
            <w:sz w:val="24"/>
            <w:szCs w:val="24"/>
          </w:rPr>
          <w:delText>P. aeruginosa</w:delText>
        </w:r>
        <w:r w:rsidRPr="00CD0D15" w:rsidDel="00512EEC">
          <w:rPr>
            <w:rFonts w:ascii="Cambria" w:hAnsi="Cambria"/>
            <w:sz w:val="24"/>
            <w:szCs w:val="24"/>
          </w:rPr>
          <w:delText xml:space="preserve"> rapidly reduce</w:delText>
        </w:r>
        <w:r w:rsidR="005A2081" w:rsidDel="00512EEC">
          <w:rPr>
            <w:rFonts w:ascii="Cambria" w:hAnsi="Cambria"/>
            <w:sz w:val="24"/>
            <w:szCs w:val="24"/>
          </w:rPr>
          <w:delText>d</w:delText>
        </w:r>
        <w:r w:rsidRPr="00CD0D15" w:rsidDel="00512EEC">
          <w:rPr>
            <w:rFonts w:ascii="Cambria" w:hAnsi="Cambria"/>
            <w:sz w:val="24"/>
            <w:szCs w:val="24"/>
          </w:rPr>
          <w:delText xml:space="preserve"> pyocyanin at the surface</w:delText>
        </w:r>
        <w:r w:rsidR="00927F15" w:rsidDel="00512EEC">
          <w:rPr>
            <w:rFonts w:ascii="Cambria" w:hAnsi="Cambria"/>
            <w:sz w:val="24"/>
            <w:szCs w:val="24"/>
          </w:rPr>
          <w:delText>s</w:delText>
        </w:r>
        <w:r w:rsidRPr="00CD0D15" w:rsidDel="00512EEC">
          <w:rPr>
            <w:rFonts w:ascii="Cambria" w:hAnsi="Cambria"/>
            <w:sz w:val="24"/>
            <w:szCs w:val="24"/>
          </w:rPr>
          <w:delText xml:space="preserve"> of biofilms, where </w:delText>
        </w:r>
        <w:r w:rsidR="00927F15" w:rsidDel="00512EEC">
          <w:rPr>
            <w:rFonts w:ascii="Cambria" w:hAnsi="Cambria"/>
            <w:sz w:val="24"/>
            <w:szCs w:val="24"/>
          </w:rPr>
          <w:delText>growth</w:delText>
        </w:r>
        <w:r w:rsidR="00927F15" w:rsidRPr="00CD0D15" w:rsidDel="00512EEC">
          <w:rPr>
            <w:rFonts w:ascii="Cambria" w:hAnsi="Cambria"/>
            <w:sz w:val="24"/>
            <w:szCs w:val="24"/>
          </w:rPr>
          <w:delText xml:space="preserve"> </w:delText>
        </w:r>
        <w:r w:rsidR="005A2081" w:rsidDel="00512EEC">
          <w:rPr>
            <w:rFonts w:ascii="Cambria" w:hAnsi="Cambria"/>
            <w:sz w:val="24"/>
            <w:szCs w:val="24"/>
          </w:rPr>
          <w:delText>wa</w:delText>
        </w:r>
        <w:r w:rsidRPr="00CD0D15" w:rsidDel="00512EEC">
          <w:rPr>
            <w:rFonts w:ascii="Cambria" w:hAnsi="Cambria"/>
            <w:sz w:val="24"/>
            <w:szCs w:val="24"/>
          </w:rPr>
          <w:delText>s dense and oxygen consumption</w:delText>
        </w:r>
        <w:r w:rsidR="00927F15" w:rsidRPr="00927F15" w:rsidDel="00512EEC">
          <w:rPr>
            <w:rFonts w:ascii="Cambria" w:hAnsi="Cambria"/>
            <w:sz w:val="24"/>
            <w:szCs w:val="24"/>
          </w:rPr>
          <w:delText xml:space="preserve"> </w:delText>
        </w:r>
        <w:r w:rsidR="00927F15" w:rsidDel="00512EEC">
          <w:rPr>
            <w:rFonts w:ascii="Cambria" w:hAnsi="Cambria"/>
            <w:sz w:val="24"/>
            <w:szCs w:val="24"/>
          </w:rPr>
          <w:delText xml:space="preserve">was </w:delText>
        </w:r>
        <w:r w:rsidR="00927F15" w:rsidRPr="00CD0D15" w:rsidDel="00512EEC">
          <w:rPr>
            <w:rFonts w:ascii="Cambria" w:hAnsi="Cambria"/>
            <w:sz w:val="24"/>
            <w:szCs w:val="24"/>
          </w:rPr>
          <w:delText>possibly high</w:delText>
        </w:r>
        <w:r w:rsidRPr="00CD0D15" w:rsidDel="00512EEC">
          <w:rPr>
            <w:rFonts w:ascii="Cambria" w:hAnsi="Cambria"/>
            <w:sz w:val="24"/>
            <w:szCs w:val="24"/>
          </w:rPr>
          <w:delText xml:space="preserve">. </w:delText>
        </w:r>
      </w:del>
      <w:del w:id="89" w:author="tara gallagher" w:date="2021-12-31T15:40:00Z">
        <w:r w:rsidRPr="00CD0D15" w:rsidDel="00A36DF2">
          <w:rPr>
            <w:rFonts w:ascii="Cambria" w:hAnsi="Cambria"/>
            <w:sz w:val="24"/>
            <w:szCs w:val="24"/>
          </w:rPr>
          <w:delText xml:space="preserve">Our </w:delText>
        </w:r>
      </w:del>
      <w:del w:id="90" w:author="tara gallagher" w:date="2021-12-31T15:55:00Z">
        <w:r w:rsidRPr="00CD0D15" w:rsidDel="00512EEC">
          <w:rPr>
            <w:rFonts w:ascii="Cambria" w:hAnsi="Cambria"/>
            <w:sz w:val="24"/>
            <w:szCs w:val="24"/>
          </w:rPr>
          <w:delText xml:space="preserve">FLIM </w:delText>
        </w:r>
      </w:del>
      <w:del w:id="91" w:author="tara gallagher" w:date="2021-12-31T15:40:00Z">
        <w:r w:rsidRPr="00CD0D15" w:rsidDel="00A36DF2">
          <w:rPr>
            <w:rFonts w:ascii="Cambria" w:hAnsi="Cambria"/>
            <w:sz w:val="24"/>
            <w:szCs w:val="24"/>
          </w:rPr>
          <w:delText xml:space="preserve">unmixing approach paired with DIVER </w:delText>
        </w:r>
        <w:r w:rsidR="007A61A0" w:rsidDel="00A36DF2">
          <w:rPr>
            <w:rFonts w:ascii="Cambria" w:hAnsi="Cambria"/>
            <w:sz w:val="24"/>
            <w:szCs w:val="24"/>
          </w:rPr>
          <w:delText xml:space="preserve">fluorescence lifetime </w:delText>
        </w:r>
        <w:r w:rsidRPr="00CD0D15" w:rsidDel="00A36DF2">
          <w:rPr>
            <w:rFonts w:ascii="Cambria" w:hAnsi="Cambria"/>
            <w:sz w:val="24"/>
            <w:szCs w:val="24"/>
          </w:rPr>
          <w:delText xml:space="preserve">acquisition </w:delText>
        </w:r>
      </w:del>
      <w:del w:id="92" w:author="tara gallagher" w:date="2021-12-31T15:55:00Z">
        <w:r w:rsidRPr="00CD0D15" w:rsidDel="00512EEC">
          <w:rPr>
            <w:rFonts w:ascii="Cambria" w:hAnsi="Cambria"/>
            <w:sz w:val="24"/>
            <w:szCs w:val="24"/>
          </w:rPr>
          <w:delText xml:space="preserve">can be used to track </w:delText>
        </w:r>
        <w:r w:rsidR="00F52F62" w:rsidRPr="00CD0D15" w:rsidDel="00512EEC">
          <w:rPr>
            <w:rFonts w:ascii="Cambria" w:hAnsi="Cambria"/>
            <w:sz w:val="24"/>
            <w:szCs w:val="24"/>
          </w:rPr>
          <w:delText>pyocyanin</w:delText>
        </w:r>
        <w:r w:rsidRPr="00CD0D15" w:rsidDel="00512EEC">
          <w:rPr>
            <w:rFonts w:ascii="Cambria" w:hAnsi="Cambria"/>
            <w:sz w:val="24"/>
            <w:szCs w:val="24"/>
          </w:rPr>
          <w:delText xml:space="preserve"> dynamics throughout biofilms</w:delText>
        </w:r>
      </w:del>
      <w:del w:id="93" w:author="tara gallagher" w:date="2021-12-31T15:40:00Z">
        <w:r w:rsidRPr="00CD0D15" w:rsidDel="00A36DF2">
          <w:rPr>
            <w:rFonts w:ascii="Cambria" w:hAnsi="Cambria"/>
            <w:sz w:val="24"/>
            <w:szCs w:val="24"/>
          </w:rPr>
          <w:delText xml:space="preserve"> and </w:delText>
        </w:r>
        <w:r w:rsidR="007A61A0" w:rsidDel="00A36DF2">
          <w:rPr>
            <w:rFonts w:ascii="Cambria" w:hAnsi="Cambria"/>
            <w:sz w:val="24"/>
            <w:szCs w:val="24"/>
          </w:rPr>
          <w:delText xml:space="preserve">can be used to </w:delText>
        </w:r>
        <w:r w:rsidRPr="00CD0D15" w:rsidDel="00A36DF2">
          <w:rPr>
            <w:rFonts w:ascii="Cambria" w:hAnsi="Cambria"/>
            <w:sz w:val="24"/>
            <w:szCs w:val="24"/>
          </w:rPr>
          <w:delText>asses</w:delText>
        </w:r>
        <w:r w:rsidR="007A61A0" w:rsidDel="00A36DF2">
          <w:rPr>
            <w:rFonts w:ascii="Cambria" w:hAnsi="Cambria"/>
            <w:sz w:val="24"/>
            <w:szCs w:val="24"/>
          </w:rPr>
          <w:delText>s</w:delText>
        </w:r>
        <w:r w:rsidRPr="00CD0D15" w:rsidDel="00A36DF2">
          <w:rPr>
            <w:rFonts w:ascii="Cambria" w:hAnsi="Cambria"/>
            <w:sz w:val="24"/>
            <w:szCs w:val="24"/>
          </w:rPr>
          <w:delText xml:space="preserve"> </w:delText>
        </w:r>
        <w:r w:rsidR="00F52F62" w:rsidRPr="00CD0D15" w:rsidDel="00A36DF2">
          <w:rPr>
            <w:rFonts w:ascii="Cambria" w:hAnsi="Cambria"/>
            <w:sz w:val="24"/>
            <w:szCs w:val="24"/>
          </w:rPr>
          <w:delText xml:space="preserve">redox state </w:delText>
        </w:r>
        <w:r w:rsidRPr="00CD0D15" w:rsidDel="00A36DF2">
          <w:rPr>
            <w:rFonts w:ascii="Cambria" w:hAnsi="Cambria"/>
            <w:sz w:val="24"/>
            <w:szCs w:val="24"/>
          </w:rPr>
          <w:delText>in relevant chemical gradients.</w:delText>
        </w:r>
      </w:del>
      <w:del w:id="94" w:author="tara gallagher" w:date="2021-12-31T15:55:00Z">
        <w:r w:rsidRPr="00CD0D15" w:rsidDel="00512EEC">
          <w:rPr>
            <w:rFonts w:ascii="Cambria" w:hAnsi="Cambria"/>
            <w:sz w:val="24"/>
            <w:szCs w:val="24"/>
          </w:rPr>
          <w:delText xml:space="preserve"> </w:delText>
        </w:r>
      </w:del>
    </w:p>
    <w:p w14:paraId="10B1AD1B" w14:textId="77777777" w:rsidR="00774B5A" w:rsidDel="00512EEC" w:rsidRDefault="00774B5A" w:rsidP="00106A60">
      <w:pPr>
        <w:spacing w:line="480" w:lineRule="auto"/>
        <w:ind w:firstLine="720"/>
        <w:outlineLvl w:val="0"/>
        <w:rPr>
          <w:ins w:id="95" w:author="Tara" w:date="2021-02-13T16:34:00Z"/>
          <w:del w:id="96" w:author="tara gallagher" w:date="2021-12-31T15:55:00Z"/>
          <w:rFonts w:ascii="Cambria" w:hAnsi="Cambria"/>
          <w:sz w:val="24"/>
          <w:szCs w:val="24"/>
        </w:rPr>
      </w:pPr>
    </w:p>
    <w:p w14:paraId="0B4A9A76" w14:textId="603ADA63" w:rsidR="00774B5A" w:rsidRPr="00CD0D15" w:rsidDel="00512EEC" w:rsidRDefault="00774B5A" w:rsidP="00106A60">
      <w:pPr>
        <w:spacing w:line="480" w:lineRule="auto"/>
        <w:ind w:firstLine="720"/>
        <w:outlineLvl w:val="0"/>
        <w:rPr>
          <w:del w:id="97" w:author="tara gallagher" w:date="2021-12-31T15:55:00Z"/>
          <w:rFonts w:ascii="Cambria" w:hAnsi="Cambria"/>
          <w:sz w:val="24"/>
          <w:szCs w:val="24"/>
        </w:rPr>
      </w:pPr>
      <w:moveToRangeStart w:id="98" w:author="Tara" w:date="2021-02-13T16:34:00Z" w:name="move64126471"/>
      <w:moveTo w:id="99" w:author="Tara" w:date="2021-02-13T16:34:00Z">
        <w:del w:id="100" w:author="tara gallagher" w:date="2021-12-31T15:55:00Z">
          <w:r w:rsidRPr="00CD0D15" w:rsidDel="00512EEC">
            <w:rPr>
              <w:rFonts w:ascii="Cambria" w:hAnsi="Cambria"/>
              <w:sz w:val="24"/>
              <w:szCs w:val="24"/>
            </w:rPr>
            <w:delText xml:space="preserve">These anaerobic conditions can reduce antibiotic efficacy, especially against organisms inactive in low oxygen </w:delText>
          </w:r>
          <w:r w:rsidRPr="00CD0D15" w:rsidDel="00512EEC">
            <w:rPr>
              <w:rFonts w:ascii="Cambria" w:hAnsi="Cambria"/>
              <w:sz w:val="24"/>
              <w:szCs w:val="24"/>
            </w:rPr>
            <w:fldChar w:fldCharType="begin"/>
          </w:r>
          <w:r w:rsidDel="00512EEC">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Pr="00CD0D15" w:rsidDel="00512EEC">
            <w:rPr>
              <w:rFonts w:ascii="Cambria" w:hAnsi="Cambria"/>
              <w:sz w:val="24"/>
              <w:szCs w:val="24"/>
            </w:rPr>
            <w:fldChar w:fldCharType="separate"/>
          </w:r>
          <w:r w:rsidDel="00512EEC">
            <w:rPr>
              <w:rFonts w:ascii="Cambria" w:hAnsi="Cambria"/>
              <w:noProof/>
              <w:sz w:val="24"/>
              <w:szCs w:val="24"/>
            </w:rPr>
            <w:delText>(3)</w:delText>
          </w:r>
          <w:r w:rsidRPr="00CD0D15" w:rsidDel="00512EEC">
            <w:rPr>
              <w:rFonts w:ascii="Cambria" w:hAnsi="Cambria"/>
              <w:sz w:val="24"/>
              <w:szCs w:val="24"/>
            </w:rPr>
            <w:fldChar w:fldCharType="end"/>
          </w:r>
          <w:r w:rsidRPr="00CD0D15" w:rsidDel="00512EEC">
            <w:rPr>
              <w:rFonts w:ascii="Cambria" w:hAnsi="Cambria"/>
              <w:sz w:val="24"/>
              <w:szCs w:val="24"/>
            </w:rPr>
            <w:delText>.</w:delText>
          </w:r>
        </w:del>
      </w:moveTo>
      <w:moveToRangeEnd w:id="98"/>
    </w:p>
    <w:p w14:paraId="469DDC3F" w14:textId="77777777" w:rsidR="00F27C25" w:rsidRPr="00CD0D15" w:rsidRDefault="00F27C25" w:rsidP="00F27C25">
      <w:pPr>
        <w:spacing w:line="480" w:lineRule="auto"/>
        <w:outlineLvl w:val="0"/>
        <w:rPr>
          <w:rFonts w:ascii="Cambria" w:hAnsi="Cambria"/>
          <w:sz w:val="24"/>
          <w:szCs w:val="24"/>
        </w:rPr>
      </w:pPr>
    </w:p>
    <w:p w14:paraId="31173D65"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w:t>
      </w:r>
      <w:r w:rsidRPr="00CD0D15">
        <w:rPr>
          <w:rFonts w:ascii="Cambria" w:hAnsi="Cambria"/>
          <w:b/>
          <w:bCs/>
          <w:sz w:val="24"/>
          <w:szCs w:val="24"/>
        </w:rPr>
        <w:t>ntroduction</w:t>
      </w:r>
    </w:p>
    <w:p w14:paraId="02AB20BB" w14:textId="3CEB41A3" w:rsidR="00774B5A" w:rsidRPr="00CC10B5" w:rsidDel="00D434BC" w:rsidRDefault="00F27C25" w:rsidP="00F27C25">
      <w:pPr>
        <w:spacing w:line="480" w:lineRule="auto"/>
        <w:outlineLvl w:val="0"/>
        <w:rPr>
          <w:ins w:id="101" w:author="Tara" w:date="2021-02-13T16:37:00Z"/>
          <w:del w:id="102" w:author="tara gallagher" w:date="2022-01-23T18:12:00Z"/>
          <w:rFonts w:ascii="Cambria" w:hAnsi="Cambria"/>
          <w:sz w:val="24"/>
          <w:szCs w:val="24"/>
        </w:rPr>
      </w:pPr>
      <w:r w:rsidRPr="00CD0D15">
        <w:rPr>
          <w:rFonts w:ascii="Cambria" w:hAnsi="Cambria"/>
          <w:sz w:val="24"/>
          <w:szCs w:val="24"/>
        </w:rPr>
        <w:tab/>
      </w:r>
      <w:ins w:id="103" w:author="tara gallagher" w:date="2022-01-23T18:13:00Z">
        <w:r w:rsidR="00D434BC" w:rsidRPr="00CD0D15">
          <w:rPr>
            <w:rFonts w:ascii="Cambria" w:hAnsi="Cambria"/>
            <w:sz w:val="24"/>
            <w:szCs w:val="24"/>
          </w:rPr>
          <w:t>To persist in a</w:t>
        </w:r>
      </w:ins>
      <w:ins w:id="104" w:author="tara gallagher" w:date="2022-01-23T19:39:00Z">
        <w:r w:rsidR="00CC10B5">
          <w:rPr>
            <w:rFonts w:ascii="Cambria" w:hAnsi="Cambria"/>
            <w:sz w:val="24"/>
            <w:szCs w:val="24"/>
          </w:rPr>
          <w:t>n infection</w:t>
        </w:r>
      </w:ins>
      <w:ins w:id="105" w:author="tara gallagher" w:date="2022-01-23T18:13:00Z">
        <w:r w:rsidR="00D434BC" w:rsidRPr="00CD0D15">
          <w:rPr>
            <w:rFonts w:ascii="Cambria" w:hAnsi="Cambria"/>
            <w:sz w:val="24"/>
            <w:szCs w:val="24"/>
          </w:rPr>
          <w:t xml:space="preserve">, bacteria </w:t>
        </w:r>
        <w:r w:rsidR="00D434BC">
          <w:rPr>
            <w:rFonts w:ascii="Cambria" w:hAnsi="Cambria"/>
            <w:sz w:val="24"/>
            <w:szCs w:val="24"/>
          </w:rPr>
          <w:t>adapt to</w:t>
        </w:r>
        <w:r w:rsidR="00D434BC">
          <w:rPr>
            <w:rFonts w:ascii="Cambria" w:hAnsi="Cambria"/>
            <w:sz w:val="24"/>
            <w:szCs w:val="24"/>
          </w:rPr>
          <w:t xml:space="preserve"> </w:t>
        </w:r>
      </w:ins>
      <w:ins w:id="106" w:author="tara gallagher" w:date="2022-01-23T19:39:00Z">
        <w:r w:rsidR="00CC10B5">
          <w:rPr>
            <w:rFonts w:ascii="Cambria" w:hAnsi="Cambria"/>
            <w:sz w:val="24"/>
            <w:szCs w:val="24"/>
          </w:rPr>
          <w:t xml:space="preserve">chemical gradients. </w:t>
        </w:r>
      </w:ins>
      <w:ins w:id="107" w:author="tara gallagher" w:date="2022-01-23T19:40:00Z">
        <w:r w:rsidR="00CC10B5">
          <w:rPr>
            <w:rFonts w:ascii="Cambria" w:hAnsi="Cambria"/>
            <w:sz w:val="24"/>
            <w:szCs w:val="24"/>
          </w:rPr>
          <w:t xml:space="preserve">Infection environments can </w:t>
        </w:r>
      </w:ins>
      <w:moveFromRangeStart w:id="108" w:author="Tara" w:date="2021-02-13T16:38:00Z" w:name="move64126746"/>
      <w:moveFrom w:id="109" w:author="Tara" w:date="2021-02-13T16:38:00Z">
        <w:r w:rsidRPr="00CD0D15" w:rsidDel="00774B5A">
          <w:rPr>
            <w:rFonts w:ascii="Cambria" w:hAnsi="Cambria"/>
            <w:sz w:val="24"/>
            <w:szCs w:val="24"/>
          </w:rPr>
          <w:t xml:space="preserve">To persist in any environment, bacteria </w:t>
        </w:r>
        <w:r w:rsidR="00932A59" w:rsidDel="00774B5A">
          <w:rPr>
            <w:rFonts w:ascii="Cambria" w:hAnsi="Cambria"/>
            <w:sz w:val="24"/>
            <w:szCs w:val="24"/>
          </w:rPr>
          <w:t>adapt to chemical and nutrient gradients.</w:t>
        </w:r>
        <w:r w:rsidRPr="00CD0D15" w:rsidDel="00774B5A">
          <w:rPr>
            <w:rFonts w:ascii="Cambria" w:hAnsi="Cambria"/>
            <w:sz w:val="24"/>
            <w:szCs w:val="24"/>
          </w:rPr>
          <w:t xml:space="preserve"> </w:t>
        </w:r>
      </w:moveFrom>
      <w:moveFromRangeStart w:id="110" w:author="Heather Maughan" w:date="2020-09-03T13:52:00Z" w:name="move50033558"/>
      <w:moveFromRangeEnd w:id="108"/>
      <w:moveFrom w:id="111" w:author="Heather Maughan" w:date="2020-09-03T13:52:00Z">
        <w:r w:rsidRPr="00CD0D15" w:rsidDel="00086EAA">
          <w:rPr>
            <w:rFonts w:ascii="Cambria" w:hAnsi="Cambria"/>
            <w:sz w:val="24"/>
            <w:szCs w:val="24"/>
          </w:rPr>
          <w:t xml:space="preserve">Understanding </w:t>
        </w:r>
        <w:r w:rsidRPr="00CD0D15" w:rsidDel="00086EAA">
          <w:rPr>
            <w:rFonts w:ascii="Cambria" w:hAnsi="Cambria"/>
            <w:i/>
            <w:sz w:val="24"/>
            <w:szCs w:val="24"/>
          </w:rPr>
          <w:t>in vivo</w:t>
        </w:r>
        <w:r w:rsidRPr="00CD0D15" w:rsidDel="00086EAA">
          <w:rPr>
            <w:rFonts w:ascii="Cambria" w:hAnsi="Cambria"/>
            <w:sz w:val="24"/>
            <w:szCs w:val="24"/>
          </w:rPr>
          <w:t xml:space="preserve"> bacterial </w:t>
        </w:r>
        <w:r w:rsidR="008D3122" w:rsidDel="00086EAA">
          <w:rPr>
            <w:rFonts w:ascii="Cambria" w:hAnsi="Cambria"/>
            <w:sz w:val="24"/>
            <w:szCs w:val="24"/>
          </w:rPr>
          <w:t>activity</w:t>
        </w:r>
        <w:r w:rsidRPr="00CD0D15" w:rsidDel="00086EAA">
          <w:rPr>
            <w:rFonts w:ascii="Cambria" w:hAnsi="Cambria"/>
            <w:sz w:val="24"/>
            <w:szCs w:val="24"/>
          </w:rPr>
          <w:t xml:space="preserve"> can improve treatment of infections. </w:t>
        </w:r>
      </w:moveFrom>
      <w:moveFromRangeEnd w:id="110"/>
      <w:del w:id="112" w:author="tara gallagher" w:date="2022-01-23T18:15:00Z">
        <w:r w:rsidR="00086EAA" w:rsidDel="00D434BC">
          <w:rPr>
            <w:rFonts w:ascii="Cambria" w:hAnsi="Cambria"/>
            <w:sz w:val="24"/>
            <w:szCs w:val="24"/>
          </w:rPr>
          <w:delText>S</w:delText>
        </w:r>
        <w:r w:rsidR="00086EAA" w:rsidRPr="00CD0D15" w:rsidDel="00D434BC">
          <w:rPr>
            <w:rFonts w:ascii="Cambria" w:hAnsi="Cambria"/>
            <w:sz w:val="24"/>
            <w:szCs w:val="24"/>
          </w:rPr>
          <w:delText xml:space="preserve">teep </w:delText>
        </w:r>
      </w:del>
      <w:del w:id="113" w:author="tara gallagher" w:date="2022-01-23T18:14:00Z">
        <w:r w:rsidR="00086EAA" w:rsidRPr="00CD0D15" w:rsidDel="00D434BC">
          <w:rPr>
            <w:rFonts w:ascii="Cambria" w:hAnsi="Cambria"/>
            <w:sz w:val="24"/>
            <w:szCs w:val="24"/>
          </w:rPr>
          <w:delText>oxygen</w:delText>
        </w:r>
      </w:del>
      <w:del w:id="114" w:author="tara gallagher" w:date="2022-01-23T18:15:00Z">
        <w:r w:rsidR="00086EAA" w:rsidRPr="00CD0D15" w:rsidDel="00D434BC">
          <w:rPr>
            <w:rFonts w:ascii="Cambria" w:hAnsi="Cambria"/>
            <w:sz w:val="24"/>
            <w:szCs w:val="24"/>
          </w:rPr>
          <w:delText xml:space="preserve"> gradients</w:delText>
        </w:r>
      </w:del>
      <w:del w:id="115" w:author="tara gallagher" w:date="2022-01-23T19:39:00Z">
        <w:r w:rsidR="00086EAA" w:rsidDel="00CC10B5">
          <w:rPr>
            <w:rFonts w:ascii="Cambria" w:hAnsi="Cambria"/>
            <w:sz w:val="24"/>
            <w:szCs w:val="24"/>
          </w:rPr>
          <w:delText xml:space="preserve"> are often found in c</w:delText>
        </w:r>
        <w:r w:rsidRPr="00CD0D15" w:rsidDel="00CC10B5">
          <w:rPr>
            <w:rFonts w:ascii="Cambria" w:hAnsi="Cambria"/>
            <w:sz w:val="24"/>
            <w:szCs w:val="24"/>
          </w:rPr>
          <w:delText xml:space="preserve">Chronic </w:delText>
        </w:r>
      </w:del>
      <w:del w:id="116" w:author="tara gallagher" w:date="2022-01-23T18:14:00Z">
        <w:r w:rsidRPr="00CD0D15" w:rsidDel="00D434BC">
          <w:rPr>
            <w:rFonts w:ascii="Cambria" w:hAnsi="Cambria"/>
            <w:sz w:val="24"/>
            <w:szCs w:val="24"/>
          </w:rPr>
          <w:delText>lung</w:delText>
        </w:r>
      </w:del>
      <w:del w:id="117" w:author="tara gallagher" w:date="2022-01-23T19:39:00Z">
        <w:r w:rsidRPr="00CD0D15" w:rsidDel="00CC10B5">
          <w:rPr>
            <w:rFonts w:ascii="Cambria" w:hAnsi="Cambria"/>
            <w:sz w:val="24"/>
            <w:szCs w:val="24"/>
          </w:rPr>
          <w:delText xml:space="preserve"> and wound infection</w:delText>
        </w:r>
      </w:del>
      <w:del w:id="118" w:author="tara gallagher" w:date="2022-01-23T19:38:00Z">
        <w:r w:rsidRPr="00CD0D15" w:rsidDel="00CC10B5">
          <w:rPr>
            <w:rFonts w:ascii="Cambria" w:hAnsi="Cambria"/>
            <w:sz w:val="24"/>
            <w:szCs w:val="24"/>
          </w:rPr>
          <w:delText>s</w:delText>
        </w:r>
      </w:del>
      <w:ins w:id="119" w:author="tara gallagher" w:date="2022-01-23T19:49:00Z">
        <w:r w:rsidR="00753D8F">
          <w:rPr>
            <w:rFonts w:ascii="Cambria" w:hAnsi="Cambria"/>
            <w:sz w:val="24"/>
            <w:szCs w:val="24"/>
          </w:rPr>
          <w:t>consist</w:t>
        </w:r>
      </w:ins>
      <w:ins w:id="120" w:author="tara gallagher" w:date="2022-01-23T19:40:00Z">
        <w:r w:rsidR="00CC10B5">
          <w:rPr>
            <w:rFonts w:ascii="Cambria" w:hAnsi="Cambria"/>
            <w:sz w:val="24"/>
            <w:szCs w:val="24"/>
          </w:rPr>
          <w:t xml:space="preserve"> of</w:t>
        </w:r>
      </w:ins>
      <w:ins w:id="121" w:author="tara gallagher" w:date="2022-01-23T18:15:00Z">
        <w:r w:rsidR="00D434BC">
          <w:rPr>
            <w:rFonts w:ascii="Cambria" w:hAnsi="Cambria"/>
            <w:sz w:val="24"/>
            <w:szCs w:val="24"/>
          </w:rPr>
          <w:t xml:space="preserve"> steep drops in oxygen</w:t>
        </w:r>
      </w:ins>
      <w:ins w:id="122" w:author="tara gallagher" w:date="2022-01-23T19:39:00Z">
        <w:r w:rsidR="00CC10B5">
          <w:rPr>
            <w:rFonts w:ascii="Cambria" w:hAnsi="Cambria"/>
            <w:sz w:val="24"/>
            <w:szCs w:val="24"/>
          </w:rPr>
          <w:t xml:space="preserve">, </w:t>
        </w:r>
      </w:ins>
      <w:ins w:id="123" w:author="tara gallagher" w:date="2022-01-23T18:15:00Z">
        <w:r w:rsidR="00D434BC">
          <w:rPr>
            <w:rFonts w:ascii="Cambria" w:hAnsi="Cambria"/>
            <w:sz w:val="24"/>
            <w:szCs w:val="24"/>
          </w:rPr>
          <w:t>which arise</w:t>
        </w:r>
      </w:ins>
      <w:del w:id="124" w:author="tara gallagher" w:date="2022-01-23T18:15:00Z">
        <w:r w:rsidR="00086EAA" w:rsidDel="00D434BC">
          <w:rPr>
            <w:rFonts w:ascii="Cambria" w:hAnsi="Cambria"/>
            <w:sz w:val="24"/>
            <w:szCs w:val="24"/>
          </w:rPr>
          <w:delText xml:space="preserve"> where they</w:delText>
        </w:r>
      </w:del>
      <w:r w:rsidR="00086EAA">
        <w:rPr>
          <w:rFonts w:ascii="Cambria" w:hAnsi="Cambria"/>
          <w:sz w:val="24"/>
          <w:szCs w:val="24"/>
        </w:rPr>
        <w:t xml:space="preserve"> </w:t>
      </w:r>
      <w:del w:id="125" w:author="Heather Maughan" w:date="2020-09-03T13:51:00Z">
        <w:r w:rsidRPr="00CD0D15" w:rsidDel="00086EAA">
          <w:rPr>
            <w:rFonts w:ascii="Cambria" w:hAnsi="Cambria"/>
            <w:sz w:val="24"/>
            <w:szCs w:val="24"/>
          </w:rPr>
          <w:delText xml:space="preserve"> consist of </w:delText>
        </w:r>
      </w:del>
      <w:del w:id="126" w:author="Heather Maughan" w:date="2020-09-03T13:50:00Z">
        <w:r w:rsidRPr="00CD0D15" w:rsidDel="00086EAA">
          <w:rPr>
            <w:rFonts w:ascii="Cambria" w:hAnsi="Cambria"/>
            <w:sz w:val="24"/>
            <w:szCs w:val="24"/>
          </w:rPr>
          <w:delText xml:space="preserve">steep oxygen gradients </w:delText>
        </w:r>
      </w:del>
      <w:del w:id="127" w:author="Heather Maughan" w:date="2020-09-03T13:51:00Z">
        <w:r w:rsidRPr="00CD0D15" w:rsidDel="00086EAA">
          <w:rPr>
            <w:rFonts w:ascii="Cambria" w:hAnsi="Cambria"/>
            <w:sz w:val="24"/>
            <w:szCs w:val="24"/>
          </w:rPr>
          <w:delText xml:space="preserve">that </w:delText>
        </w:r>
      </w:del>
      <w:del w:id="128" w:author="tara gallagher" w:date="2022-01-23T18:15:00Z">
        <w:r w:rsidRPr="00CD0D15" w:rsidDel="00D434BC">
          <w:rPr>
            <w:rFonts w:ascii="Cambria" w:hAnsi="Cambria"/>
            <w:sz w:val="24"/>
            <w:szCs w:val="24"/>
          </w:rPr>
          <w:delText xml:space="preserve">arise </w:delText>
        </w:r>
      </w:del>
      <w:r w:rsidRPr="00CD0D15">
        <w:rPr>
          <w:rFonts w:ascii="Cambria" w:hAnsi="Cambria"/>
          <w:sz w:val="24"/>
          <w:szCs w:val="24"/>
        </w:rPr>
        <w:t>from low penetration</w:t>
      </w:r>
      <w:r w:rsidR="00475F51" w:rsidRPr="00CD0D15">
        <w:rPr>
          <w:rFonts w:ascii="Cambria" w:hAnsi="Cambria"/>
          <w:sz w:val="24"/>
          <w:szCs w:val="24"/>
        </w:rPr>
        <w:t xml:space="preserve"> </w:t>
      </w:r>
      <w:r w:rsidRPr="00CD0D15">
        <w:rPr>
          <w:rFonts w:ascii="Cambria" w:hAnsi="Cambria"/>
          <w:sz w:val="24"/>
          <w:szCs w:val="24"/>
        </w:rPr>
        <w:t xml:space="preserve">and cellular consumption of oxygen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{"citationID":"nuCQMMx7","properties":{"formattedCitation":"(1, 2)","plainCitation":"(1, 2)","noteIndex":0},"citationItems":[{"id":200,"uris":["http://zotero.org/users/6261839/items/BPH3R46B"],"uri":["http://zotero.org/users/6261839/items/BPH3R46B"],"itemData":{"id":200,"type":"article-journal","abstract":"Severe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K."}],"issued":{"date-parts":[["2015",9,1]]}}},{"id":489,"uris":["http://zotero.org/users/6261839/items/M9BABPDC"],"uri":["http://zotero.org/users/6261839/items/M9BABPDC"],"itemData":{"id":489,"type":"article-journal","abstract":"Current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(1, 2)</w:t>
      </w:r>
      <w:r w:rsidRPr="00CD0D15">
        <w:rPr>
          <w:rFonts w:ascii="Cambria" w:hAnsi="Cambria"/>
          <w:sz w:val="24"/>
          <w:szCs w:val="24"/>
        </w:rPr>
        <w:fldChar w:fldCharType="end"/>
      </w:r>
      <w:r w:rsidRPr="00CD0D15">
        <w:rPr>
          <w:rFonts w:ascii="Cambria" w:hAnsi="Cambria"/>
          <w:sz w:val="24"/>
          <w:szCs w:val="24"/>
        </w:rPr>
        <w:t xml:space="preserve">. </w:t>
      </w:r>
      <w:moveToRangeStart w:id="129" w:author="Tara" w:date="2021-02-13T16:38:00Z" w:name="move64126746"/>
      <w:moveTo w:id="130" w:author="Tara" w:date="2021-02-13T16:38:00Z">
        <w:del w:id="131" w:author="tara gallagher" w:date="2022-01-23T18:13:00Z">
          <w:r w:rsidR="00774B5A" w:rsidRPr="00CD0D15" w:rsidDel="00D434BC">
            <w:rPr>
              <w:rFonts w:ascii="Cambria" w:hAnsi="Cambria"/>
              <w:sz w:val="24"/>
              <w:szCs w:val="24"/>
            </w:rPr>
            <w:delText>To persist in an</w:delText>
          </w:r>
        </w:del>
        <w:del w:id="132" w:author="tara gallagher" w:date="2022-01-23T18:12:00Z">
          <w:r w:rsidR="00774B5A" w:rsidRPr="00CD0D15" w:rsidDel="00D434BC">
            <w:rPr>
              <w:rFonts w:ascii="Cambria" w:hAnsi="Cambria"/>
              <w:sz w:val="24"/>
              <w:szCs w:val="24"/>
            </w:rPr>
            <w:delText>y environment</w:delText>
          </w:r>
        </w:del>
        <w:del w:id="133" w:author="tara gallagher" w:date="2022-01-23T18:13:00Z">
          <w:r w:rsidR="00774B5A" w:rsidRPr="00CD0D15" w:rsidDel="00D434BC">
            <w:rPr>
              <w:rFonts w:ascii="Cambria" w:hAnsi="Cambria"/>
              <w:sz w:val="24"/>
              <w:szCs w:val="24"/>
            </w:rPr>
            <w:delText xml:space="preserve">, bacteria </w:delText>
          </w:r>
          <w:r w:rsidR="00774B5A" w:rsidDel="00D434BC">
            <w:rPr>
              <w:rFonts w:ascii="Cambria" w:hAnsi="Cambria"/>
              <w:sz w:val="24"/>
              <w:szCs w:val="24"/>
            </w:rPr>
            <w:delText>adapt to chemical and nutrient gradients.</w:delText>
          </w:r>
        </w:del>
      </w:moveTo>
      <w:moveToRangeEnd w:id="129"/>
      <w:ins w:id="134" w:author="tara gallagher" w:date="2022-01-23T18:12:00Z">
        <w:r w:rsidR="00D434BC">
          <w:rPr>
            <w:rFonts w:ascii="Cambria" w:hAnsi="Cambria"/>
            <w:sz w:val="24"/>
            <w:szCs w:val="24"/>
          </w:rPr>
          <w:t>A common</w:t>
        </w:r>
      </w:ins>
      <w:ins w:id="135" w:author="tara gallagher" w:date="2022-01-23T18:13:00Z">
        <w:r w:rsidR="00D434BC">
          <w:rPr>
            <w:rFonts w:ascii="Cambria" w:hAnsi="Cambria"/>
            <w:sz w:val="24"/>
            <w:szCs w:val="24"/>
          </w:rPr>
          <w:t xml:space="preserve"> opportunistic pathogen</w:t>
        </w:r>
      </w:ins>
      <w:ins w:id="136" w:author="tara gallagher" w:date="2022-01-23T19:40:00Z">
        <w:r w:rsidR="00CC10B5">
          <w:rPr>
            <w:rFonts w:ascii="Cambria" w:hAnsi="Cambria"/>
            <w:sz w:val="24"/>
            <w:szCs w:val="24"/>
          </w:rPr>
          <w:t>,</w:t>
        </w:r>
      </w:ins>
      <w:ins w:id="137" w:author="tara gallagher" w:date="2022-01-23T18:14:00Z">
        <w:r w:rsidR="00D434BC">
          <w:rPr>
            <w:rFonts w:ascii="Cambria" w:hAnsi="Cambria"/>
            <w:sz w:val="24"/>
            <w:szCs w:val="24"/>
          </w:rPr>
          <w:t xml:space="preserve"> </w:t>
        </w:r>
      </w:ins>
    </w:p>
    <w:p w14:paraId="639B23BB" w14:textId="0DA734F5" w:rsidR="00F27C25" w:rsidDel="00D434BC" w:rsidRDefault="00774B5A" w:rsidP="00F27C25">
      <w:pPr>
        <w:spacing w:line="480" w:lineRule="auto"/>
        <w:outlineLvl w:val="0"/>
        <w:rPr>
          <w:del w:id="138" w:author="tara gallagher" w:date="2022-01-23T18:12:00Z"/>
          <w:rFonts w:ascii="Cambria" w:hAnsi="Cambria"/>
          <w:sz w:val="24"/>
          <w:szCs w:val="24"/>
        </w:rPr>
      </w:pPr>
      <w:ins w:id="139" w:author="Tara" w:date="2021-02-13T16:37:00Z">
        <w:del w:id="140" w:author="tara gallagher" w:date="2022-01-23T18:12:00Z">
          <w:r w:rsidDel="00D434BC">
            <w:rPr>
              <w:rFonts w:ascii="Cambria" w:hAnsi="Cambria"/>
              <w:sz w:val="24"/>
              <w:szCs w:val="24"/>
            </w:rPr>
            <w:delText xml:space="preserve">One of the most common oppotrunistic </w:delText>
          </w:r>
        </w:del>
      </w:ins>
      <w:moveFromRangeStart w:id="141" w:author="Tara" w:date="2021-02-13T16:34:00Z" w:name="move64126471"/>
      <w:moveFrom w:id="142" w:author="Tara" w:date="2021-02-13T16:34:00Z">
        <w:del w:id="143" w:author="tara gallagher" w:date="2022-01-23T18:12:00Z">
          <w:r w:rsidR="00F27C25" w:rsidRPr="00CD0D15" w:rsidDel="00D434BC">
            <w:rPr>
              <w:rFonts w:ascii="Cambria" w:hAnsi="Cambria"/>
              <w:sz w:val="24"/>
              <w:szCs w:val="24"/>
            </w:rPr>
            <w:delText>These anaerobic conditions can reduce antibiotic</w:delText>
          </w:r>
          <w:r w:rsidR="00475F51" w:rsidRPr="00CD0D15" w:rsidDel="00D434BC">
            <w:rPr>
              <w:rFonts w:ascii="Cambria" w:hAnsi="Cambria"/>
              <w:sz w:val="24"/>
              <w:szCs w:val="24"/>
            </w:rPr>
            <w:delText xml:space="preserve"> efficacy, especially against</w:delText>
          </w:r>
          <w:r w:rsidR="00F27C25" w:rsidRPr="00CD0D15" w:rsidDel="00D434BC">
            <w:rPr>
              <w:rFonts w:ascii="Cambria" w:hAnsi="Cambria"/>
              <w:sz w:val="24"/>
              <w:szCs w:val="24"/>
            </w:rPr>
            <w:delText xml:space="preserve"> organisms</w:delText>
          </w:r>
          <w:r w:rsidR="00475F51" w:rsidRPr="00CD0D15" w:rsidDel="00D434BC">
            <w:rPr>
              <w:rFonts w:ascii="Cambria" w:hAnsi="Cambria"/>
              <w:sz w:val="24"/>
              <w:szCs w:val="24"/>
            </w:rPr>
            <w:delText xml:space="preserve"> </w:delText>
          </w:r>
          <w:r w:rsidR="000D4E02" w:rsidRPr="00CD0D15" w:rsidDel="00D434BC">
            <w:rPr>
              <w:rFonts w:ascii="Cambria" w:hAnsi="Cambria"/>
              <w:sz w:val="24"/>
              <w:szCs w:val="24"/>
            </w:rPr>
            <w:delText>inactive</w:delText>
          </w:r>
          <w:r w:rsidR="00F27C25" w:rsidRPr="00CD0D15" w:rsidDel="00D434BC">
            <w:rPr>
              <w:rFonts w:ascii="Cambria" w:hAnsi="Cambria"/>
              <w:sz w:val="24"/>
              <w:szCs w:val="24"/>
            </w:rPr>
            <w:delText xml:space="preserve"> in low oxygen </w:delText>
          </w:r>
          <w:r w:rsidR="00F27C25" w:rsidRPr="00CD0D15" w:rsidDel="00D434BC">
            <w:rPr>
              <w:rFonts w:ascii="Cambria" w:hAnsi="Cambria"/>
              <w:sz w:val="24"/>
              <w:szCs w:val="24"/>
            </w:rPr>
            <w:fldChar w:fldCharType="begin"/>
          </w:r>
          <w:r w:rsidR="00E31B30" w:rsidDel="00D434BC">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00F27C25" w:rsidRPr="00CD0D15" w:rsidDel="00D434BC">
            <w:rPr>
              <w:rFonts w:ascii="Cambria" w:hAnsi="Cambria"/>
              <w:sz w:val="24"/>
              <w:szCs w:val="24"/>
            </w:rPr>
            <w:fldChar w:fldCharType="separate"/>
          </w:r>
          <w:r w:rsidR="00E31B30" w:rsidDel="00D434BC">
            <w:rPr>
              <w:rFonts w:ascii="Cambria" w:hAnsi="Cambria"/>
              <w:noProof/>
              <w:sz w:val="24"/>
              <w:szCs w:val="24"/>
            </w:rPr>
            <w:delText>(3)</w:delText>
          </w:r>
          <w:r w:rsidR="00F27C25" w:rsidRPr="00CD0D15" w:rsidDel="00D434BC">
            <w:rPr>
              <w:rFonts w:ascii="Cambria" w:hAnsi="Cambria"/>
              <w:sz w:val="24"/>
              <w:szCs w:val="24"/>
            </w:rPr>
            <w:fldChar w:fldCharType="end"/>
          </w:r>
          <w:r w:rsidR="00F27C25" w:rsidRPr="00CD0D15" w:rsidDel="00D434BC">
            <w:rPr>
              <w:rFonts w:ascii="Cambria" w:hAnsi="Cambria"/>
              <w:sz w:val="24"/>
              <w:szCs w:val="24"/>
            </w:rPr>
            <w:delText xml:space="preserve">. </w:delText>
          </w:r>
        </w:del>
      </w:moveFrom>
      <w:moveFromRangeEnd w:id="141"/>
      <w:ins w:id="144" w:author="Heather Maughan" w:date="2020-09-03T13:51:00Z">
        <w:del w:id="145" w:author="tara gallagher" w:date="2022-01-23T18:12:00Z">
          <w:r w:rsidR="00086EAA" w:rsidDel="00D434BC">
            <w:rPr>
              <w:rFonts w:ascii="Cambria" w:hAnsi="Cambria"/>
              <w:sz w:val="24"/>
              <w:szCs w:val="24"/>
            </w:rPr>
            <w:delText>Thus,</w:delText>
          </w:r>
        </w:del>
      </w:ins>
      <w:ins w:id="146" w:author="Heather Maughan" w:date="2020-09-03T13:52:00Z">
        <w:del w:id="147" w:author="tara gallagher" w:date="2022-01-23T18:12:00Z">
          <w:r w:rsidR="00086EAA" w:rsidDel="00D434BC">
            <w:rPr>
              <w:rFonts w:ascii="Cambria" w:hAnsi="Cambria"/>
              <w:sz w:val="24"/>
              <w:szCs w:val="24"/>
            </w:rPr>
            <w:delText xml:space="preserve"> </w:delText>
          </w:r>
        </w:del>
      </w:ins>
      <w:moveToRangeStart w:id="148" w:author="Heather Maughan" w:date="2020-09-03T13:52:00Z" w:name="move50033558"/>
      <w:moveTo w:id="149" w:author="Heather Maughan" w:date="2020-09-03T13:52:00Z">
        <w:del w:id="150" w:author="tara gallagher" w:date="2022-01-23T18:12:00Z">
          <w:r w:rsidR="00086EAA" w:rsidRPr="00CD0D15" w:rsidDel="00D434BC">
            <w:rPr>
              <w:rFonts w:ascii="Cambria" w:hAnsi="Cambria"/>
              <w:sz w:val="24"/>
              <w:szCs w:val="24"/>
            </w:rPr>
            <w:delText>U</w:delText>
          </w:r>
        </w:del>
      </w:moveTo>
      <w:ins w:id="151" w:author="Heather Maughan" w:date="2020-09-03T13:52:00Z">
        <w:del w:id="152" w:author="tara gallagher" w:date="2022-01-23T18:12:00Z">
          <w:r w:rsidR="00086EAA" w:rsidDel="00D434BC">
            <w:rPr>
              <w:rFonts w:ascii="Cambria" w:hAnsi="Cambria"/>
              <w:sz w:val="24"/>
              <w:szCs w:val="24"/>
            </w:rPr>
            <w:delText>u</w:delText>
          </w:r>
        </w:del>
      </w:ins>
      <w:moveTo w:id="153" w:author="Heather Maughan" w:date="2020-09-03T13:52:00Z">
        <w:del w:id="154" w:author="tara gallagher" w:date="2022-01-23T18:12:00Z">
          <w:r w:rsidR="00086EAA" w:rsidRPr="00CD0D15" w:rsidDel="00D434BC">
            <w:rPr>
              <w:rFonts w:ascii="Cambria" w:hAnsi="Cambria"/>
              <w:sz w:val="24"/>
              <w:szCs w:val="24"/>
            </w:rPr>
            <w:delText xml:space="preserve">nderstanding </w:delText>
          </w:r>
        </w:del>
      </w:moveTo>
      <w:ins w:id="155" w:author="Heather Maughan" w:date="2020-09-03T13:52:00Z">
        <w:del w:id="156" w:author="tara gallagher" w:date="2022-01-23T18:12:00Z">
          <w:r w:rsidR="00086EAA" w:rsidDel="00D434BC">
            <w:rPr>
              <w:rFonts w:ascii="Cambria" w:hAnsi="Cambria"/>
              <w:sz w:val="24"/>
              <w:szCs w:val="24"/>
            </w:rPr>
            <w:delText xml:space="preserve">the </w:delText>
          </w:r>
        </w:del>
      </w:ins>
      <w:moveTo w:id="157" w:author="Heather Maughan" w:date="2020-09-03T13:52:00Z">
        <w:del w:id="158" w:author="tara gallagher" w:date="2022-01-23T18:12:00Z">
          <w:r w:rsidR="00086EAA" w:rsidRPr="00CD0D15" w:rsidDel="00D434BC">
            <w:rPr>
              <w:rFonts w:ascii="Cambria" w:hAnsi="Cambria"/>
              <w:i/>
              <w:sz w:val="24"/>
              <w:szCs w:val="24"/>
            </w:rPr>
            <w:delText>in vivo</w:delText>
          </w:r>
          <w:r w:rsidR="00086EAA" w:rsidRPr="00CD0D15" w:rsidDel="00D434BC">
            <w:rPr>
              <w:rFonts w:ascii="Cambria" w:hAnsi="Cambria"/>
              <w:sz w:val="24"/>
              <w:szCs w:val="24"/>
            </w:rPr>
            <w:delText xml:space="preserve"> bacterial </w:delText>
          </w:r>
          <w:r w:rsidR="00086EAA" w:rsidDel="00D434BC">
            <w:rPr>
              <w:rFonts w:ascii="Cambria" w:hAnsi="Cambria"/>
              <w:sz w:val="24"/>
              <w:szCs w:val="24"/>
            </w:rPr>
            <w:delText>activity</w:delText>
          </w:r>
          <w:r w:rsidR="00086EAA" w:rsidRPr="00CD0D15" w:rsidDel="00D434BC">
            <w:rPr>
              <w:rFonts w:ascii="Cambria" w:hAnsi="Cambria"/>
              <w:sz w:val="24"/>
              <w:szCs w:val="24"/>
            </w:rPr>
            <w:delText xml:space="preserve"> </w:delText>
          </w:r>
        </w:del>
      </w:moveTo>
      <w:ins w:id="159" w:author="Heather Maughan" w:date="2020-09-03T13:52:00Z">
        <w:del w:id="160" w:author="tara gallagher" w:date="2022-01-23T18:12:00Z">
          <w:r w:rsidR="00086EAA" w:rsidDel="00D434BC">
            <w:rPr>
              <w:rFonts w:ascii="Cambria" w:hAnsi="Cambria"/>
              <w:sz w:val="24"/>
              <w:szCs w:val="24"/>
            </w:rPr>
            <w:delText xml:space="preserve">of bacteria within </w:delText>
          </w:r>
        </w:del>
      </w:ins>
      <w:ins w:id="161" w:author="Heather Maughan" w:date="2020-09-03T13:53:00Z">
        <w:del w:id="162" w:author="tara gallagher" w:date="2022-01-23T18:12:00Z">
          <w:r w:rsidR="00086EAA" w:rsidDel="00D434BC">
            <w:rPr>
              <w:rFonts w:ascii="Cambria" w:hAnsi="Cambria"/>
              <w:sz w:val="24"/>
              <w:szCs w:val="24"/>
            </w:rPr>
            <w:delText xml:space="preserve">these oxygen gradients </w:delText>
          </w:r>
        </w:del>
      </w:ins>
      <w:moveTo w:id="163" w:author="Heather Maughan" w:date="2020-09-03T13:52:00Z">
        <w:del w:id="164" w:author="tara gallagher" w:date="2022-01-23T18:12:00Z">
          <w:r w:rsidR="00086EAA" w:rsidRPr="00CD0D15" w:rsidDel="00D434BC">
            <w:rPr>
              <w:rFonts w:ascii="Cambria" w:hAnsi="Cambria"/>
              <w:sz w:val="24"/>
              <w:szCs w:val="24"/>
            </w:rPr>
            <w:delText>can improve treatment of infections.</w:delText>
          </w:r>
        </w:del>
      </w:moveTo>
      <w:moveToRangeEnd w:id="148"/>
    </w:p>
    <w:p w14:paraId="51B6A72E" w14:textId="77777777" w:rsidR="00F27C25" w:rsidRPr="00CD0D15" w:rsidDel="00774B5A" w:rsidRDefault="00F27C25" w:rsidP="00F27C25">
      <w:pPr>
        <w:spacing w:line="480" w:lineRule="auto"/>
        <w:outlineLvl w:val="0"/>
        <w:rPr>
          <w:del w:id="165" w:author="Tara" w:date="2021-02-13T16:35:00Z"/>
          <w:rFonts w:ascii="Cambria" w:hAnsi="Cambria"/>
          <w:sz w:val="24"/>
          <w:szCs w:val="24"/>
        </w:rPr>
      </w:pPr>
    </w:p>
    <w:p w14:paraId="67387F47" w14:textId="1B6F7CA7" w:rsidR="00F27C25" w:rsidRPr="00CD0D15" w:rsidRDefault="00F27C25" w:rsidP="00CC10B5">
      <w:pPr>
        <w:spacing w:line="480" w:lineRule="auto"/>
        <w:outlineLvl w:val="0"/>
        <w:rPr>
          <w:rFonts w:ascii="Cambria" w:hAnsi="Cambria"/>
          <w:sz w:val="24"/>
          <w:szCs w:val="24"/>
        </w:rPr>
      </w:pPr>
      <w:del w:id="166" w:author="Tara" w:date="2021-02-13T16:35:00Z">
        <w:r w:rsidRPr="00CD0D15" w:rsidDel="00774B5A">
          <w:rPr>
            <w:rFonts w:ascii="Cambria" w:hAnsi="Cambria"/>
            <w:sz w:val="24"/>
            <w:szCs w:val="24"/>
          </w:rPr>
          <w:tab/>
        </w:r>
      </w:del>
      <w:r w:rsidRPr="00CD0D15">
        <w:rPr>
          <w:rFonts w:ascii="Cambria" w:hAnsi="Cambria"/>
          <w:i/>
          <w:sz w:val="24"/>
          <w:szCs w:val="24"/>
        </w:rPr>
        <w:t>Pseudomonas aeruginosa</w:t>
      </w:r>
      <w:ins w:id="167" w:author="Tara" w:date="2021-02-13T16:35:00Z">
        <w:del w:id="168" w:author="tara gallagher" w:date="2022-01-23T18:14:00Z">
          <w:r w:rsidR="00774B5A" w:rsidDel="00D434BC">
            <w:rPr>
              <w:rFonts w:ascii="Cambria" w:hAnsi="Cambria"/>
              <w:i/>
              <w:sz w:val="24"/>
              <w:szCs w:val="24"/>
            </w:rPr>
            <w:delText xml:space="preserve"> </w:delText>
          </w:r>
          <w:r w:rsidR="00774B5A" w:rsidDel="00D434BC">
            <w:rPr>
              <w:rFonts w:ascii="Cambria" w:hAnsi="Cambria"/>
              <w:sz w:val="24"/>
              <w:szCs w:val="24"/>
            </w:rPr>
            <w:delText>is</w:delText>
          </w:r>
        </w:del>
      </w:ins>
      <w:del w:id="169" w:author="tara gallagher" w:date="2022-01-23T18:14:00Z">
        <w:r w:rsidRPr="00CD0D15" w:rsidDel="00D434BC">
          <w:rPr>
            <w:rFonts w:ascii="Cambria" w:hAnsi="Cambria"/>
            <w:i/>
            <w:sz w:val="24"/>
            <w:szCs w:val="24"/>
          </w:rPr>
          <w:delText>,</w:delText>
        </w:r>
        <w:r w:rsidRPr="00CD0D15" w:rsidDel="00D434BC">
          <w:rPr>
            <w:rFonts w:ascii="Cambria" w:hAnsi="Cambria"/>
            <w:sz w:val="24"/>
            <w:szCs w:val="24"/>
          </w:rPr>
          <w:delText xml:space="preserve"> an opportunistic pathogen that </w:delText>
        </w:r>
        <w:r w:rsidR="00086EAA" w:rsidDel="00D434BC">
          <w:rPr>
            <w:rFonts w:ascii="Cambria" w:hAnsi="Cambria"/>
            <w:sz w:val="24"/>
            <w:szCs w:val="24"/>
          </w:rPr>
          <w:delText xml:space="preserve">infects </w:delText>
        </w:r>
        <w:r w:rsidRPr="00CD0D15" w:rsidDel="00D434BC">
          <w:rPr>
            <w:rFonts w:ascii="Cambria" w:hAnsi="Cambria"/>
            <w:sz w:val="24"/>
            <w:szCs w:val="24"/>
          </w:rPr>
          <w:delText>chronic wound</w:delText>
        </w:r>
        <w:r w:rsidR="00086EAA" w:rsidDel="00D434BC">
          <w:rPr>
            <w:rFonts w:ascii="Cambria" w:hAnsi="Cambria"/>
            <w:sz w:val="24"/>
            <w:szCs w:val="24"/>
          </w:rPr>
          <w:delText>s</w:delText>
        </w:r>
        <w:r w:rsidRPr="00CD0D15" w:rsidDel="00D434BC">
          <w:rPr>
            <w:rFonts w:ascii="Cambria" w:hAnsi="Cambria"/>
            <w:sz w:val="24"/>
            <w:szCs w:val="24"/>
          </w:rPr>
          <w:delText xml:space="preserve"> and </w:delText>
        </w:r>
        <w:r w:rsidR="007A61A0" w:rsidDel="00D434BC">
          <w:rPr>
            <w:rFonts w:ascii="Cambria" w:hAnsi="Cambria"/>
            <w:sz w:val="24"/>
            <w:szCs w:val="24"/>
          </w:rPr>
          <w:delText>the airways of persons with cystic fibrosi</w:delText>
        </w:r>
      </w:del>
      <w:ins w:id="170" w:author="tara gallagher" w:date="2022-01-23T19:41:00Z">
        <w:r w:rsidR="00CC10B5">
          <w:rPr>
            <w:rFonts w:ascii="Cambria" w:hAnsi="Cambria"/>
            <w:sz w:val="24"/>
            <w:szCs w:val="24"/>
          </w:rPr>
          <w:t xml:space="preserve"> must</w:t>
        </w:r>
      </w:ins>
      <w:del w:id="171" w:author="tara gallagher" w:date="2022-01-23T18:14:00Z">
        <w:r w:rsidR="007A61A0" w:rsidDel="00D434BC">
          <w:rPr>
            <w:rFonts w:ascii="Cambria" w:hAnsi="Cambria"/>
            <w:sz w:val="24"/>
            <w:szCs w:val="24"/>
          </w:rPr>
          <w:delText>s</w:delText>
        </w:r>
      </w:del>
      <w:ins w:id="172" w:author="Tara" w:date="2021-02-13T16:35:00Z">
        <w:del w:id="173" w:author="tara gallagher" w:date="2022-01-23T18:19:00Z">
          <w:r w:rsidR="00774B5A" w:rsidDel="00DE717C">
            <w:rPr>
              <w:rFonts w:ascii="Cambria" w:hAnsi="Cambria"/>
              <w:sz w:val="24"/>
              <w:szCs w:val="24"/>
            </w:rPr>
            <w:delText>.</w:delText>
          </w:r>
        </w:del>
      </w:ins>
      <w:ins w:id="174" w:author="tara gallagher" w:date="2022-01-23T18:16:00Z">
        <w:r w:rsidR="00E376AF">
          <w:rPr>
            <w:rFonts w:ascii="Cambria" w:hAnsi="Cambria"/>
            <w:sz w:val="24"/>
            <w:szCs w:val="24"/>
          </w:rPr>
          <w:t xml:space="preserve"> survive in</w:t>
        </w:r>
      </w:ins>
      <w:ins w:id="175" w:author="tara gallagher" w:date="2022-01-23T19:41:00Z">
        <w:r w:rsidR="00542F38">
          <w:rPr>
            <w:rFonts w:ascii="Cambria" w:hAnsi="Cambria"/>
            <w:sz w:val="24"/>
            <w:szCs w:val="24"/>
          </w:rPr>
          <w:t xml:space="preserve"> hypoxic </w:t>
        </w:r>
      </w:ins>
      <w:ins w:id="176" w:author="tara gallagher" w:date="2022-01-23T18:16:00Z">
        <w:r w:rsidR="00E376AF">
          <w:rPr>
            <w:rFonts w:ascii="Cambria" w:hAnsi="Cambria"/>
            <w:sz w:val="24"/>
            <w:szCs w:val="24"/>
          </w:rPr>
          <w:t>conditions,</w:t>
        </w:r>
      </w:ins>
      <w:ins w:id="177" w:author="tara gallagher" w:date="2022-01-23T19:41:00Z">
        <w:r w:rsidR="00CC10B5">
          <w:rPr>
            <w:rFonts w:ascii="Cambria" w:hAnsi="Cambria"/>
            <w:sz w:val="24"/>
            <w:szCs w:val="24"/>
          </w:rPr>
          <w:t xml:space="preserve"> in </w:t>
        </w:r>
        <w:r w:rsidR="00542F38">
          <w:rPr>
            <w:rFonts w:ascii="Cambria" w:hAnsi="Cambria"/>
            <w:sz w:val="24"/>
            <w:szCs w:val="24"/>
          </w:rPr>
          <w:t>environments</w:t>
        </w:r>
        <w:r w:rsidR="00CC10B5">
          <w:rPr>
            <w:rFonts w:ascii="Cambria" w:hAnsi="Cambria"/>
            <w:sz w:val="24"/>
            <w:szCs w:val="24"/>
          </w:rPr>
          <w:t xml:space="preserve"> such as wounds and the airways </w:t>
        </w:r>
        <w:r w:rsidR="00542F38">
          <w:rPr>
            <w:rFonts w:ascii="Cambria" w:hAnsi="Cambria"/>
            <w:sz w:val="24"/>
            <w:szCs w:val="24"/>
          </w:rPr>
          <w:t xml:space="preserve">of persons with cystic fibrosis (CF). </w:t>
        </w:r>
      </w:ins>
      <w:ins w:id="178" w:author="Tara" w:date="2021-02-13T16:35:00Z">
        <w:del w:id="179" w:author="tara gallagher" w:date="2022-01-23T18:16:00Z">
          <w:r w:rsidR="00774B5A" w:rsidDel="00E376AF">
            <w:rPr>
              <w:rFonts w:ascii="Cambria" w:hAnsi="Cambria"/>
              <w:sz w:val="24"/>
              <w:szCs w:val="24"/>
            </w:rPr>
            <w:delText xml:space="preserve"> Although </w:delText>
          </w:r>
        </w:del>
        <w:r w:rsidR="00774B5A">
          <w:rPr>
            <w:rFonts w:ascii="Cambria" w:hAnsi="Cambria"/>
            <w:i/>
            <w:sz w:val="24"/>
            <w:szCs w:val="24"/>
          </w:rPr>
          <w:t xml:space="preserve">P. aeruginosa </w:t>
        </w:r>
      </w:ins>
      <w:del w:id="180" w:author="Tara" w:date="2021-02-13T16:35:00Z">
        <w:r w:rsidRPr="00CD0D15" w:rsidDel="00774B5A">
          <w:rPr>
            <w:rFonts w:ascii="Cambria" w:hAnsi="Cambria"/>
            <w:sz w:val="24"/>
            <w:szCs w:val="24"/>
          </w:rPr>
          <w:delText xml:space="preserve">, </w:delText>
        </w:r>
      </w:del>
      <w:del w:id="181" w:author="tara gallagher" w:date="2022-01-23T18:16:00Z">
        <w:r w:rsidRPr="00CD0D15" w:rsidDel="00E376AF">
          <w:rPr>
            <w:rFonts w:ascii="Cambria" w:hAnsi="Cambria"/>
            <w:sz w:val="24"/>
            <w:szCs w:val="24"/>
          </w:rPr>
          <w:delText xml:space="preserve">is incapable of anaerobic growth via fermentation and employs alternative methods to survive in low oxygen. </w:delText>
        </w:r>
        <w:r w:rsidRPr="00CD0D15" w:rsidDel="00E376AF">
          <w:rPr>
            <w:rFonts w:ascii="Cambria" w:hAnsi="Cambria"/>
            <w:i/>
            <w:sz w:val="24"/>
            <w:szCs w:val="24"/>
          </w:rPr>
          <w:delText>P. aeruginosa</w:delText>
        </w:r>
        <w:r w:rsidR="00475F51" w:rsidRPr="00CD0D15" w:rsidDel="00E376AF">
          <w:rPr>
            <w:rFonts w:ascii="Cambria" w:hAnsi="Cambria"/>
            <w:i/>
            <w:sz w:val="24"/>
            <w:szCs w:val="24"/>
          </w:rPr>
          <w:delText xml:space="preserve"> </w:delText>
        </w:r>
      </w:del>
      <w:r w:rsidR="00475F51" w:rsidRPr="00CD0D15">
        <w:rPr>
          <w:rFonts w:ascii="Cambria" w:hAnsi="Cambria"/>
          <w:sz w:val="24"/>
          <w:szCs w:val="24"/>
        </w:rPr>
        <w:t>can</w:t>
      </w:r>
      <w:ins w:id="182" w:author="tara gallagher" w:date="2022-01-23T19:41:00Z">
        <w:r w:rsidR="00542F38">
          <w:rPr>
            <w:rFonts w:ascii="Cambria" w:hAnsi="Cambria"/>
            <w:sz w:val="24"/>
            <w:szCs w:val="24"/>
          </w:rPr>
          <w:t xml:space="preserve"> persist in low-oxygen by</w:t>
        </w:r>
      </w:ins>
      <w:r w:rsidR="00475F51" w:rsidRPr="00CD0D15">
        <w:rPr>
          <w:rFonts w:ascii="Cambria" w:hAnsi="Cambria"/>
          <w:sz w:val="24"/>
          <w:szCs w:val="24"/>
        </w:rPr>
        <w:t xml:space="preserve"> </w:t>
      </w:r>
      <w:r w:rsidRPr="00CD0D15">
        <w:rPr>
          <w:rFonts w:ascii="Cambria" w:hAnsi="Cambria"/>
          <w:i/>
          <w:sz w:val="24"/>
          <w:szCs w:val="24"/>
        </w:rPr>
        <w:t xml:space="preserve"> </w:t>
      </w:r>
      <w:r w:rsidRPr="00CD0D15">
        <w:rPr>
          <w:rFonts w:ascii="Cambria" w:hAnsi="Cambria"/>
          <w:sz w:val="24"/>
          <w:szCs w:val="24"/>
        </w:rPr>
        <w:t>re</w:t>
      </w:r>
      <w:r w:rsidR="00475F51" w:rsidRPr="00CD0D15">
        <w:rPr>
          <w:rFonts w:ascii="Cambria" w:hAnsi="Cambria"/>
          <w:sz w:val="24"/>
          <w:szCs w:val="24"/>
        </w:rPr>
        <w:t>spir</w:t>
      </w:r>
      <w:ins w:id="183" w:author="tara gallagher" w:date="2022-01-23T19:42:00Z">
        <w:r w:rsidR="00542F38">
          <w:rPr>
            <w:rFonts w:ascii="Cambria" w:hAnsi="Cambria"/>
            <w:sz w:val="24"/>
            <w:szCs w:val="24"/>
          </w:rPr>
          <w:t xml:space="preserve">ing </w:t>
        </w:r>
      </w:ins>
      <w:del w:id="184" w:author="tara gallagher" w:date="2022-01-23T19:42:00Z">
        <w:r w:rsidR="00475F51" w:rsidRPr="00CD0D15" w:rsidDel="00542F38">
          <w:rPr>
            <w:rFonts w:ascii="Cambria" w:hAnsi="Cambria"/>
            <w:sz w:val="24"/>
            <w:szCs w:val="24"/>
          </w:rPr>
          <w:delText>e</w:delText>
        </w:r>
        <w:r w:rsidRPr="00CD0D15" w:rsidDel="00542F38">
          <w:rPr>
            <w:rFonts w:ascii="Cambria" w:hAnsi="Cambria"/>
            <w:sz w:val="24"/>
            <w:szCs w:val="24"/>
          </w:rPr>
          <w:delText xml:space="preserve"> </w:delText>
        </w:r>
      </w:del>
      <w:r w:rsidRPr="00CD0D15">
        <w:rPr>
          <w:rFonts w:ascii="Cambria" w:hAnsi="Cambria"/>
          <w:sz w:val="24"/>
          <w:szCs w:val="24"/>
        </w:rPr>
        <w:t xml:space="preserve">anaerobically via denitrification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{"citationID":"LtN6iW6H","properties":{"formattedCitation":"(4, 5)","plainCitation":"(4, 5)","noteIndex":0},"citationItems":[{"id":1374,"uris":["http://zotero.org/users/6261839/items/8F79LS94"],"uri":["http://zotero.org/users/6261839/items/8F79LS94"],"itemData":{"id":1374,"type":"article-journal","abstract":"Chronic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Ø"}],"accessed":{"date-parts":[["2020",5,15]]},"issued":{"date-parts":[["2014"]]}}},{"id":1376,"uris":["http://zotero.org/users/6261839/items/ZFRTNYGF"],"uri":["http://zotero.org/users/6261839/items/ZFRTNYGF"],"itemData":{"id":1376,"type":"article-journal","abstract":"The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(4, 5)</w:t>
      </w:r>
      <w:r w:rsidRPr="00CD0D15">
        <w:rPr>
          <w:rFonts w:ascii="Cambria" w:hAnsi="Cambria"/>
          <w:sz w:val="24"/>
          <w:szCs w:val="24"/>
        </w:rPr>
        <w:fldChar w:fldCharType="end"/>
      </w:r>
      <w:r w:rsidR="00475F51" w:rsidRPr="00CD0D15">
        <w:rPr>
          <w:rFonts w:ascii="Cambria" w:hAnsi="Cambria"/>
          <w:sz w:val="24"/>
          <w:szCs w:val="24"/>
        </w:rPr>
        <w:t xml:space="preserve"> and </w:t>
      </w:r>
      <w:r w:rsidRPr="00CD0D15">
        <w:rPr>
          <w:rFonts w:ascii="Cambria" w:hAnsi="Cambria"/>
          <w:sz w:val="24"/>
          <w:szCs w:val="24"/>
        </w:rPr>
        <w:t>secret</w:t>
      </w:r>
      <w:ins w:id="185" w:author="tara gallagher" w:date="2022-01-23T19:42:00Z">
        <w:r w:rsidR="00542F38">
          <w:rPr>
            <w:rFonts w:ascii="Cambria" w:hAnsi="Cambria"/>
            <w:sz w:val="24"/>
            <w:szCs w:val="24"/>
          </w:rPr>
          <w:t>ing</w:t>
        </w:r>
      </w:ins>
      <w:del w:id="186" w:author="tara gallagher" w:date="2022-01-23T19:42:00Z">
        <w:r w:rsidRPr="00CD0D15" w:rsidDel="00542F38">
          <w:rPr>
            <w:rFonts w:ascii="Cambria" w:hAnsi="Cambria"/>
            <w:sz w:val="24"/>
            <w:szCs w:val="24"/>
          </w:rPr>
          <w:delText>e</w:delText>
        </w:r>
      </w:del>
      <w:r w:rsidRPr="00CD0D15">
        <w:rPr>
          <w:rFonts w:ascii="Cambria" w:hAnsi="Cambria"/>
          <w:sz w:val="24"/>
          <w:szCs w:val="24"/>
        </w:rPr>
        <w:t xml:space="preserve">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P4AmfNT","properties":{"formattedCitation":"(6\\uc0\\u8211{}8)","plainCitation":"(6–8)","noteIndex":0},"citationItems":[{"id":662,"uris":["http://zotero.org/users/6261839/items/MINFWEN7"],"uri":["http://zotero.org/users/6261839/items/MINFWEN7"],"itemData":{"id":662,"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(6–8)</w:t>
      </w:r>
      <w:r w:rsidRPr="00CD0D15">
        <w:rPr>
          <w:rFonts w:ascii="Cambria" w:hAnsi="Cambria"/>
          <w:sz w:val="24"/>
          <w:szCs w:val="24"/>
        </w:rPr>
        <w:fldChar w:fldCharType="end"/>
      </w:r>
      <w:r w:rsidRPr="00CD0D15">
        <w:rPr>
          <w:rFonts w:ascii="Cambria" w:hAnsi="Cambria"/>
          <w:sz w:val="24"/>
          <w:szCs w:val="24"/>
        </w:rPr>
        <w:fldChar w:fldCharType="begin"/>
      </w:r>
      <w:r w:rsidRPr="00CD0D15">
        <w:rPr>
          <w:rFonts w:ascii="Cambria" w:hAnsi="Cambria"/>
          <w:sz w:val="24"/>
          <w:szCs w:val="24"/>
        </w:rPr>
        <w:instrText xml:space="preserve"> PRINTDATE  \* MERGEFORMAT </w:instrText>
      </w:r>
      <w:r w:rsidR="00152AED">
        <w:rPr>
          <w:rFonts w:ascii="Cambria" w:hAnsi="Cambria"/>
          <w:sz w:val="24"/>
          <w:szCs w:val="24"/>
        </w:rPr>
        <w:fldChar w:fldCharType="separate"/>
      </w:r>
      <w:ins w:id="187" w:author="tara gallagher" w:date="2022-01-23T19:54:00Z">
        <w:r w:rsidR="00676495">
          <w:rPr>
            <w:rFonts w:ascii="Cambria" w:hAnsi="Cambria"/>
            <w:noProof/>
            <w:sz w:val="24"/>
            <w:szCs w:val="24"/>
          </w:rPr>
          <w:t>1/23/22 7:54:00 PM</w:t>
        </w:r>
      </w:ins>
      <w:r w:rsidRPr="00CD0D15">
        <w:rPr>
          <w:rFonts w:ascii="Cambria" w:hAnsi="Cambria"/>
          <w:sz w:val="24"/>
          <w:szCs w:val="24"/>
        </w:rPr>
        <w:fldChar w:fldCharType="end"/>
      </w:r>
      <w:r w:rsidRPr="00CD0D15">
        <w:rPr>
          <w:rFonts w:ascii="Cambria" w:hAnsi="Cambria"/>
          <w:sz w:val="24"/>
          <w:szCs w:val="24"/>
        </w:rPr>
        <w:t xml:space="preserve">. Phenazines are colorful, redox-active molecules that recycle electrons. Pyocyanin, the final product in the phenazine synthesis pathway, has the highest affinity for oxygen out of the phenazine family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Ky0x0h9M","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w:t>
      </w:r>
      <w:r w:rsidR="00932A59">
        <w:rPr>
          <w:rFonts w:ascii="Cambria" w:hAnsi="Cambria"/>
          <w:sz w:val="24"/>
          <w:szCs w:val="24"/>
        </w:rPr>
        <w:t xml:space="preserve">the </w:t>
      </w:r>
      <w:r w:rsidRPr="00CD0D15">
        <w:rPr>
          <w:rFonts w:ascii="Cambria" w:hAnsi="Cambria"/>
          <w:sz w:val="24"/>
          <w:szCs w:val="24"/>
        </w:rPr>
        <w:t xml:space="preserve">oxidized form, pyocyanin has a blue pigment and is toxic to other cells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(10, 11)</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i/>
          <w:sz w:val="24"/>
          <w:szCs w:val="24"/>
        </w:rPr>
        <w:t>P. aeruginosa</w:t>
      </w:r>
      <w:r w:rsidRPr="00CD0D15">
        <w:rPr>
          <w:rFonts w:ascii="Cambria" w:hAnsi="Cambria"/>
          <w:sz w:val="24"/>
          <w:szCs w:val="24"/>
        </w:rPr>
        <w:t xml:space="preserve"> uses oxidized pyocyanin to metabolize glucose into acetate, thereby generating more energy and reducing pyocyanin in the process. The reduced form of pyocyanin is fluorescent, but the emission spectrum of pyocyanin overlaps with other fluorescent metabolites, including NADH and </w:t>
      </w:r>
      <w:del w:id="188" w:author="tara gallagher" w:date="2022-01-23T18:17:00Z">
        <w:r w:rsidRPr="00CD0D15" w:rsidDel="00E376AF">
          <w:rPr>
            <w:rFonts w:ascii="Cambria" w:hAnsi="Cambria"/>
            <w:sz w:val="24"/>
            <w:szCs w:val="24"/>
          </w:rPr>
          <w:delText>apo-</w:delText>
        </w:r>
      </w:del>
      <w:r w:rsidRPr="00CD0D15">
        <w:rPr>
          <w:rFonts w:ascii="Cambria" w:hAnsi="Cambria"/>
          <w:sz w:val="24"/>
          <w:szCs w:val="24"/>
        </w:rPr>
        <w:t xml:space="preserve">pyoverdine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yl9c2g","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p>
    <w:p w14:paraId="7D77B263" w14:textId="77777777" w:rsidR="00F27C25" w:rsidRPr="00CD0D15" w:rsidRDefault="00F27C25" w:rsidP="00F27C25">
      <w:pPr>
        <w:spacing w:line="480" w:lineRule="auto"/>
        <w:outlineLvl w:val="0"/>
        <w:rPr>
          <w:rFonts w:ascii="Cambria" w:hAnsi="Cambria"/>
          <w:sz w:val="24"/>
          <w:szCs w:val="24"/>
        </w:rPr>
      </w:pPr>
    </w:p>
    <w:p w14:paraId="11129C35" w14:textId="61D43EA1" w:rsidR="006161B6" w:rsidDel="00DE717C" w:rsidRDefault="00F27C25" w:rsidP="00F27C25">
      <w:pPr>
        <w:spacing w:line="480" w:lineRule="auto"/>
        <w:outlineLvl w:val="0"/>
        <w:rPr>
          <w:del w:id="189" w:author="tara gallagher" w:date="2022-01-23T18:20:00Z"/>
          <w:rFonts w:ascii="Cambria" w:hAnsi="Cambria"/>
          <w:sz w:val="24"/>
          <w:szCs w:val="24"/>
        </w:rPr>
      </w:pPr>
      <w:r w:rsidRPr="00CD0D15">
        <w:rPr>
          <w:rFonts w:ascii="Cambria" w:hAnsi="Cambria"/>
          <w:sz w:val="24"/>
          <w:szCs w:val="24"/>
        </w:rPr>
        <w:lastRenderedPageBreak/>
        <w:tab/>
        <w:t>Hyperspectral imaging microscopy</w:t>
      </w:r>
      <w:ins w:id="190" w:author="tara gallagher" w:date="2022-01-23T18:17:00Z">
        <w:r w:rsidR="00E376AF">
          <w:rPr>
            <w:rFonts w:ascii="Cambria" w:hAnsi="Cambria"/>
            <w:sz w:val="24"/>
            <w:szCs w:val="24"/>
          </w:rPr>
          <w:t xml:space="preserve"> </w:t>
        </w:r>
      </w:ins>
      <w:del w:id="191" w:author="tara gallagher" w:date="2022-01-23T18:17:00Z">
        <w:r w:rsidRPr="00CD0D15" w:rsidDel="00E376AF">
          <w:rPr>
            <w:rFonts w:ascii="Cambria" w:hAnsi="Cambria"/>
            <w:sz w:val="24"/>
            <w:szCs w:val="24"/>
          </w:rPr>
          <w:delText xml:space="preserve"> (HIM) </w:delText>
        </w:r>
      </w:del>
      <w:r w:rsidRPr="00CD0D15">
        <w:rPr>
          <w:rFonts w:ascii="Cambria" w:hAnsi="Cambria"/>
          <w:sz w:val="24"/>
          <w:szCs w:val="24"/>
        </w:rPr>
        <w:t xml:space="preserve">can </w:t>
      </w:r>
      <w:r w:rsidR="00932A59">
        <w:rPr>
          <w:rFonts w:ascii="Cambria" w:hAnsi="Cambria"/>
          <w:sz w:val="24"/>
          <w:szCs w:val="24"/>
        </w:rPr>
        <w:t xml:space="preserve">unmix </w:t>
      </w:r>
      <w:r w:rsidRPr="00CD0D15">
        <w:rPr>
          <w:rFonts w:ascii="Cambria" w:hAnsi="Cambria"/>
          <w:sz w:val="24"/>
          <w:szCs w:val="24"/>
        </w:rPr>
        <w:t xml:space="preserve">pyocyanin </w:t>
      </w:r>
      <w:del w:id="192" w:author="tara gallagher" w:date="2022-01-23T19:42:00Z">
        <w:r w:rsidRPr="00CD0D15" w:rsidDel="00542F38">
          <w:rPr>
            <w:rFonts w:ascii="Cambria" w:hAnsi="Cambria"/>
            <w:sz w:val="24"/>
            <w:szCs w:val="24"/>
          </w:rPr>
          <w:delText xml:space="preserve">fluorescence </w:delText>
        </w:r>
      </w:del>
      <w:r w:rsidRPr="00CD0D15">
        <w:rPr>
          <w:rFonts w:ascii="Cambria" w:hAnsi="Cambria"/>
          <w:sz w:val="24"/>
          <w:szCs w:val="24"/>
        </w:rPr>
        <w:t xml:space="preserve">from </w:t>
      </w:r>
      <w:ins w:id="193" w:author="tara gallagher" w:date="2022-01-23T19:42:00Z">
        <w:r w:rsidR="00542F38">
          <w:rPr>
            <w:rFonts w:ascii="Cambria" w:hAnsi="Cambria"/>
            <w:sz w:val="24"/>
            <w:szCs w:val="24"/>
          </w:rPr>
          <w:t xml:space="preserve">fluorophores like </w:t>
        </w:r>
      </w:ins>
      <w:ins w:id="194" w:author="tara gallagher" w:date="2022-01-23T18:18:00Z">
        <w:r w:rsidR="00DE717C">
          <w:rPr>
            <w:rFonts w:ascii="Cambria" w:hAnsi="Cambria"/>
            <w:sz w:val="24"/>
            <w:szCs w:val="24"/>
          </w:rPr>
          <w:t xml:space="preserve">NAHD and pyoverdine </w:t>
        </w:r>
      </w:ins>
      <w:del w:id="195" w:author="tara gallagher" w:date="2022-01-23T18:18:00Z">
        <w:r w:rsidRPr="00CD0D15" w:rsidDel="00DE717C">
          <w:rPr>
            <w:rFonts w:ascii="Cambria" w:hAnsi="Cambria"/>
            <w:sz w:val="24"/>
            <w:szCs w:val="24"/>
          </w:rPr>
          <w:delText xml:space="preserve">other fluorophores and has been </w:delText>
        </w:r>
        <w:r w:rsidR="00870C7C" w:rsidDel="00DE717C">
          <w:rPr>
            <w:rFonts w:ascii="Cambria" w:hAnsi="Cambria"/>
            <w:sz w:val="24"/>
            <w:szCs w:val="24"/>
          </w:rPr>
          <w:delText>used to study</w:delText>
        </w:r>
        <w:r w:rsidRPr="00CD0D15" w:rsidDel="00DE717C">
          <w:rPr>
            <w:rFonts w:ascii="Cambria" w:hAnsi="Cambria"/>
            <w:sz w:val="24"/>
            <w:szCs w:val="24"/>
          </w:rPr>
          <w:delText xml:space="preserve"> dynamics of reduced pyocyanin in liquid cultures</w:delText>
        </w:r>
      </w:del>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avouzm5","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ins w:id="196" w:author="tara gallagher" w:date="2022-01-23T18:18:00Z">
        <w:r w:rsidR="00DE717C">
          <w:rPr>
            <w:rFonts w:ascii="Cambria" w:hAnsi="Cambria"/>
            <w:sz w:val="24"/>
            <w:szCs w:val="24"/>
          </w:rPr>
          <w:t>However, t</w:t>
        </w:r>
      </w:ins>
      <w:del w:id="197" w:author="tara gallagher" w:date="2022-01-23T18:18:00Z">
        <w:r w:rsidRPr="00CD0D15" w:rsidDel="00DE717C">
          <w:rPr>
            <w:rFonts w:ascii="Cambria" w:hAnsi="Cambria"/>
            <w:sz w:val="24"/>
            <w:szCs w:val="24"/>
          </w:rPr>
          <w:delText>T</w:delText>
        </w:r>
      </w:del>
      <w:r w:rsidRPr="00CD0D15">
        <w:rPr>
          <w:rFonts w:ascii="Cambria" w:hAnsi="Cambria"/>
          <w:sz w:val="24"/>
          <w:szCs w:val="24"/>
        </w:rPr>
        <w:t xml:space="preserve">he spatial production and reduction of pyocyanin </w:t>
      </w:r>
      <w:ins w:id="198" w:author="tara gallagher" w:date="2022-01-23T18:19:00Z">
        <w:r w:rsidR="00DE717C">
          <w:rPr>
            <w:rFonts w:ascii="Cambria" w:hAnsi="Cambria"/>
            <w:sz w:val="24"/>
            <w:szCs w:val="24"/>
          </w:rPr>
          <w:t xml:space="preserve">in </w:t>
        </w:r>
        <w:proofErr w:type="gramStart"/>
        <w:r w:rsidR="00DE717C">
          <w:rPr>
            <w:rFonts w:ascii="Cambria" w:hAnsi="Cambria"/>
            <w:sz w:val="24"/>
            <w:szCs w:val="24"/>
          </w:rPr>
          <w:t>naturally-formed</w:t>
        </w:r>
        <w:proofErr w:type="gramEnd"/>
        <w:r w:rsidR="00DE717C">
          <w:rPr>
            <w:rFonts w:ascii="Cambria" w:hAnsi="Cambria"/>
            <w:sz w:val="24"/>
            <w:szCs w:val="24"/>
          </w:rPr>
          <w:t xml:space="preserve"> oxygen gradients, such as those found in biofilms and sputum, </w:t>
        </w:r>
      </w:ins>
      <w:r w:rsidRPr="00CD0D15">
        <w:rPr>
          <w:rFonts w:ascii="Cambria" w:hAnsi="Cambria"/>
          <w:sz w:val="24"/>
          <w:szCs w:val="24"/>
        </w:rPr>
        <w:t>has not been characterized, due to limits in the imaging depths of commerc</w:t>
      </w:r>
      <w:r w:rsidR="00660ED8" w:rsidRPr="00CD0D15">
        <w:rPr>
          <w:rFonts w:ascii="Cambria" w:hAnsi="Cambria"/>
          <w:sz w:val="24"/>
          <w:szCs w:val="24"/>
        </w:rPr>
        <w:t xml:space="preserve">ial microscopes. </w:t>
      </w:r>
      <w:r w:rsidRPr="00CD0D15">
        <w:rPr>
          <w:rFonts w:ascii="Cambria" w:hAnsi="Cambria"/>
          <w:sz w:val="24"/>
          <w:szCs w:val="24"/>
        </w:rPr>
        <w:t xml:space="preserve">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{"citationID":"dfEKoZfa","properties":{"formattedCitation":"(13,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xml:space="preserve"> is a custom-made </w:t>
      </w:r>
      <w:del w:id="199" w:author="tara gallagher" w:date="2022-01-23T19:45:00Z">
        <w:r w:rsidR="006161B6" w:rsidDel="00542F38">
          <w:rPr>
            <w:rFonts w:ascii="Cambria" w:hAnsi="Cambria"/>
            <w:sz w:val="24"/>
            <w:szCs w:val="24"/>
          </w:rPr>
          <w:delText xml:space="preserve">fluorescence </w:delText>
        </w:r>
      </w:del>
      <w:r w:rsidRPr="00CD0D15">
        <w:rPr>
          <w:rFonts w:ascii="Cambria" w:hAnsi="Cambria"/>
          <w:sz w:val="24"/>
          <w:szCs w:val="24"/>
        </w:rPr>
        <w:t xml:space="preserve">microscope designed for </w:t>
      </w:r>
      <w:r w:rsidR="006161B6">
        <w:rPr>
          <w:rFonts w:ascii="Cambria" w:hAnsi="Cambria"/>
          <w:sz w:val="24"/>
          <w:szCs w:val="24"/>
        </w:rPr>
        <w:t xml:space="preserve">deep </w:t>
      </w:r>
      <w:r w:rsidRPr="00CD0D15">
        <w:rPr>
          <w:rFonts w:ascii="Cambria" w:hAnsi="Cambria"/>
          <w:sz w:val="24"/>
          <w:szCs w:val="24"/>
        </w:rPr>
        <w:t>tissue imaging</w:t>
      </w:r>
      <w:r w:rsidR="006161B6">
        <w:rPr>
          <w:rFonts w:ascii="Cambria" w:hAnsi="Cambria"/>
          <w:sz w:val="24"/>
          <w:szCs w:val="24"/>
        </w:rPr>
        <w:t xml:space="preserve"> </w:t>
      </w:r>
      <w:r w:rsidR="00C92BE9">
        <w:rPr>
          <w:rFonts w:ascii="Cambria" w:hAnsi="Cambria"/>
          <w:sz w:val="24"/>
          <w:szCs w:val="24"/>
        </w:rPr>
        <w:t xml:space="preserve">that can measure </w:t>
      </w:r>
      <w:r w:rsidRPr="00CD0D15">
        <w:rPr>
          <w:rFonts w:ascii="Cambria" w:hAnsi="Cambria"/>
          <w:sz w:val="24"/>
          <w:szCs w:val="24"/>
        </w:rPr>
        <w:t>fluorescence lifetime</w:t>
      </w:r>
      <w:ins w:id="200" w:author="tara gallagher" w:date="2022-01-23T19:45:00Z">
        <w:r w:rsidR="00542F38">
          <w:rPr>
            <w:rFonts w:ascii="Cambria" w:hAnsi="Cambria"/>
            <w:sz w:val="24"/>
            <w:szCs w:val="24"/>
          </w:rPr>
          <w:t>. The fluorescence lifetime is</w:t>
        </w:r>
      </w:ins>
      <w:ins w:id="201" w:author="tara gallagher" w:date="2022-01-23T19:44:00Z">
        <w:r w:rsidR="00542F38">
          <w:rPr>
            <w:rFonts w:ascii="Cambria" w:hAnsi="Cambria"/>
            <w:sz w:val="24"/>
            <w:szCs w:val="24"/>
          </w:rPr>
          <w:t xml:space="preserve"> the exponential decay of the fluorescence  intensity of a fluorophore</w:t>
        </w:r>
      </w:ins>
      <w:ins w:id="202" w:author="tara gallagher" w:date="2022-01-23T19:45:00Z">
        <w:r w:rsidR="00542F38">
          <w:rPr>
            <w:rFonts w:ascii="Cambria" w:hAnsi="Cambria"/>
            <w:sz w:val="24"/>
            <w:szCs w:val="24"/>
          </w:rPr>
          <w:t>, and</w:t>
        </w:r>
      </w:ins>
      <w:ins w:id="203" w:author="tara gallagher" w:date="2022-01-23T19:44:00Z">
        <w:r w:rsidR="00542F38">
          <w:rPr>
            <w:rFonts w:ascii="Cambria" w:hAnsi="Cambria"/>
            <w:sz w:val="24"/>
            <w:szCs w:val="24"/>
          </w:rPr>
          <w:t xml:space="preserve"> </w:t>
        </w:r>
      </w:ins>
      <w:del w:id="204" w:author="tara gallagher" w:date="2022-01-23T19:44:00Z">
        <w:r w:rsidR="00C92BE9" w:rsidDel="00542F38">
          <w:rPr>
            <w:rFonts w:ascii="Cambria" w:hAnsi="Cambria"/>
            <w:sz w:val="24"/>
            <w:szCs w:val="24"/>
          </w:rPr>
          <w:delText xml:space="preserve"> with single-cell resolution. </w:delText>
        </w:r>
      </w:del>
      <w:del w:id="205" w:author="tara gallagher" w:date="2022-01-23T19:45:00Z">
        <w:r w:rsidR="00555AF1" w:rsidDel="00542F38">
          <w:rPr>
            <w:rFonts w:ascii="Cambria" w:hAnsi="Cambria"/>
            <w:sz w:val="24"/>
            <w:szCs w:val="24"/>
          </w:rPr>
          <w:delText xml:space="preserve">Fluorescence lifetime imaging microscopy (FLIM) </w:delText>
        </w:r>
      </w:del>
      <w:r w:rsidR="00E771EB">
        <w:rPr>
          <w:rFonts w:ascii="Cambria" w:hAnsi="Cambria"/>
          <w:sz w:val="24"/>
          <w:szCs w:val="24"/>
        </w:rPr>
        <w:t xml:space="preserve">can be used to determine the composition of multiple fluorophores contributing to a fluorescent signal. For example, </w:t>
      </w:r>
      <w:ins w:id="206" w:author="tara gallagher" w:date="2022-01-23T19:47:00Z">
        <w:r w:rsidR="00753D8F">
          <w:rPr>
            <w:rFonts w:ascii="Cambria" w:hAnsi="Cambria"/>
            <w:sz w:val="24"/>
            <w:szCs w:val="24"/>
          </w:rPr>
          <w:t>fluorescence</w:t>
        </w:r>
      </w:ins>
      <w:ins w:id="207" w:author="tara gallagher" w:date="2022-01-23T19:45:00Z">
        <w:r w:rsidR="00542F38">
          <w:rPr>
            <w:rFonts w:ascii="Cambria" w:hAnsi="Cambria"/>
            <w:sz w:val="24"/>
            <w:szCs w:val="24"/>
          </w:rPr>
          <w:t xml:space="preserve"> lifetime imaging microscopy (</w:t>
        </w:r>
      </w:ins>
      <w:r w:rsidR="00E771EB">
        <w:rPr>
          <w:rFonts w:ascii="Cambria" w:hAnsi="Cambria"/>
          <w:sz w:val="24"/>
          <w:szCs w:val="24"/>
        </w:rPr>
        <w:t>FLIM</w:t>
      </w:r>
      <w:ins w:id="208" w:author="tara gallagher" w:date="2022-01-23T19:45:00Z">
        <w:r w:rsidR="00542F38">
          <w:rPr>
            <w:rFonts w:ascii="Cambria" w:hAnsi="Cambria"/>
            <w:sz w:val="24"/>
            <w:szCs w:val="24"/>
          </w:rPr>
          <w:t>)</w:t>
        </w:r>
      </w:ins>
      <w:r w:rsidR="00E771EB">
        <w:rPr>
          <w:rFonts w:ascii="Cambria" w:hAnsi="Cambria"/>
          <w:sz w:val="24"/>
          <w:szCs w:val="24"/>
        </w:rPr>
        <w:t xml:space="preserve"> </w:t>
      </w:r>
      <w:ins w:id="209" w:author="tara gallagher" w:date="2022-01-23T18:22:00Z">
        <w:r w:rsidR="00DE717C">
          <w:rPr>
            <w:rFonts w:ascii="Cambria" w:hAnsi="Cambria"/>
            <w:sz w:val="24"/>
            <w:szCs w:val="24"/>
          </w:rPr>
          <w:t>of NADH i</w:t>
        </w:r>
      </w:ins>
      <w:del w:id="210" w:author="tara gallagher" w:date="2022-01-23T18:22:00Z">
        <w:r w:rsidR="00E771EB" w:rsidDel="00DE717C">
          <w:rPr>
            <w:rFonts w:ascii="Cambria" w:hAnsi="Cambria"/>
            <w:sz w:val="24"/>
            <w:szCs w:val="24"/>
          </w:rPr>
          <w:delText>i</w:delText>
        </w:r>
      </w:del>
      <w:r w:rsidR="00E771EB">
        <w:rPr>
          <w:rFonts w:ascii="Cambria" w:hAnsi="Cambria"/>
          <w:sz w:val="24"/>
          <w:szCs w:val="24"/>
        </w:rPr>
        <w:t>s often used to</w:t>
      </w:r>
      <w:del w:id="211" w:author="tara gallagher" w:date="2022-01-23T18:22:00Z">
        <w:r w:rsidR="00E771EB" w:rsidDel="00DE717C">
          <w:rPr>
            <w:rFonts w:ascii="Cambria" w:hAnsi="Cambria"/>
            <w:sz w:val="24"/>
            <w:szCs w:val="24"/>
          </w:rPr>
          <w:delText xml:space="preserve"> </w:delText>
        </w:r>
      </w:del>
      <w:ins w:id="212" w:author="tara gallagher" w:date="2022-01-23T18:22:00Z">
        <w:r w:rsidR="00DE717C">
          <w:rPr>
            <w:rFonts w:ascii="Cambria" w:hAnsi="Cambria"/>
            <w:sz w:val="24"/>
            <w:szCs w:val="24"/>
          </w:rPr>
          <w:t xml:space="preserve"> study </w:t>
        </w:r>
      </w:ins>
      <w:ins w:id="213" w:author="tara gallagher" w:date="2022-01-23T19:45:00Z">
        <w:r w:rsidR="00542F38">
          <w:rPr>
            <w:rFonts w:ascii="Cambria" w:hAnsi="Cambria"/>
            <w:sz w:val="24"/>
            <w:szCs w:val="24"/>
          </w:rPr>
          <w:t xml:space="preserve">the </w:t>
        </w:r>
      </w:ins>
      <w:ins w:id="214" w:author="tara gallagher" w:date="2022-01-23T18:22:00Z">
        <w:r w:rsidR="00DE717C">
          <w:rPr>
            <w:rFonts w:ascii="Cambria" w:hAnsi="Cambria"/>
            <w:sz w:val="24"/>
            <w:szCs w:val="24"/>
          </w:rPr>
          <w:t>respiratory state of cells</w:t>
        </w:r>
      </w:ins>
      <w:del w:id="215" w:author="tara gallagher" w:date="2022-01-23T18:22:00Z">
        <w:r w:rsidR="00E771EB" w:rsidDel="00DE717C">
          <w:rPr>
            <w:rFonts w:ascii="Cambria" w:hAnsi="Cambria"/>
            <w:sz w:val="24"/>
            <w:szCs w:val="24"/>
          </w:rPr>
          <w:delText xml:space="preserve">image the relative amounts of enzyme-bound NADH </w:delText>
        </w:r>
      </w:del>
      <w:ins w:id="216" w:author="Tara" w:date="2021-02-13T16:28:00Z">
        <w:del w:id="217" w:author="tara gallagher" w:date="2022-01-23T18:22:00Z">
          <w:r w:rsidR="007A61A0" w:rsidDel="00DE717C">
            <w:rPr>
              <w:rFonts w:ascii="Cambria" w:hAnsi="Cambria"/>
              <w:sz w:val="24"/>
              <w:szCs w:val="24"/>
            </w:rPr>
            <w:delText xml:space="preserve">relative </w:delText>
          </w:r>
        </w:del>
      </w:ins>
      <w:del w:id="218" w:author="tara gallagher" w:date="2022-01-23T18:22:00Z">
        <w:r w:rsidR="00E771EB" w:rsidDel="00DE717C">
          <w:rPr>
            <w:rFonts w:ascii="Cambria" w:hAnsi="Cambria"/>
            <w:sz w:val="24"/>
            <w:szCs w:val="24"/>
          </w:rPr>
          <w:delText>to free NADH</w:delText>
        </w:r>
      </w:del>
      <w:r w:rsidR="00E771EB">
        <w:rPr>
          <w:rFonts w:ascii="Cambria" w:hAnsi="Cambria"/>
          <w:sz w:val="24"/>
          <w:szCs w:val="24"/>
        </w:rPr>
        <w:t>,</w:t>
      </w:r>
      <w:ins w:id="219" w:author="tara gallagher" w:date="2022-01-23T18:21:00Z">
        <w:r w:rsidR="00DE717C">
          <w:rPr>
            <w:rFonts w:ascii="Cambria" w:hAnsi="Cambria"/>
            <w:sz w:val="24"/>
            <w:szCs w:val="24"/>
          </w:rPr>
          <w:t xml:space="preserve"> because</w:t>
        </w:r>
      </w:ins>
      <w:del w:id="220" w:author="tara gallagher" w:date="2022-01-23T18:21:00Z">
        <w:r w:rsidR="00E771EB" w:rsidDel="00DE717C">
          <w:rPr>
            <w:rFonts w:ascii="Cambria" w:hAnsi="Cambria"/>
            <w:sz w:val="24"/>
            <w:szCs w:val="24"/>
          </w:rPr>
          <w:delText xml:space="preserve"> which can indicate the respiratory state of a single cell </w:delText>
        </w:r>
        <w:r w:rsidRPr="00CD0D15" w:rsidDel="00DE717C">
          <w:rPr>
            <w:rFonts w:ascii="Cambria" w:hAnsi="Cambria"/>
            <w:sz w:val="24"/>
            <w:szCs w:val="24"/>
          </w:rPr>
          <w:fldChar w:fldCharType="begin"/>
        </w:r>
        <w:r w:rsidR="00E31B30" w:rsidDel="00DE717C">
          <w:rPr>
            <w:rFonts w:ascii="Cambria" w:hAnsi="Cambria"/>
            <w:sz w:val="24"/>
            <w:szCs w:val="24"/>
          </w:rPr>
          <w:delInstrText xml:space="preserve"> ADDIN ZOTERO_ITEM CSL_CITATION {"citationID":"a2la5qb4vm4","properties":{"formattedCitation":"(15\\uc0\\u8211{}19)","plainCitation":"(15–19)","noteIndex":0},"citationItems":[{"id":1360,"uris":["http://zotero.org/users/6261839/items/4HA95HTM"],"uri":["http://zotero.org/users/6261839/items/4HA95HTM"],"itemData":{"id":1360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id":1342,"uris":["http://zotero.org/users/6261839/items/6PQAQJXT"],"uri":["http://zotero.org/users/6261839/items/6PQAQJXT"],"itemData":{"id":1342,"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J."},{"family":"Gratton","given":"Enrico"}],"issued":{"date-parts":[["2011",8,16]]}}},{"id":1353,"uris":["http://zotero.org/users/6261839/items/SXH2LEQK"],"uri":["http://zotero.org/users/6261839/items/SXH2LEQK"],"itemData":{"id":1353,"type":"article-journal","abstract":"The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L."}],"issued":{"date-parts":[["1992",2,15]]}}}],"schema":"https://github.com/citation-style-language/schema/raw/master/csl-citation.json"} </w:delInstrText>
        </w:r>
        <w:r w:rsidRPr="00CD0D15" w:rsidDel="00DE717C">
          <w:rPr>
            <w:rFonts w:ascii="Cambria" w:hAnsi="Cambria"/>
            <w:sz w:val="24"/>
            <w:szCs w:val="24"/>
          </w:rPr>
          <w:fldChar w:fldCharType="separate"/>
        </w:r>
        <w:r w:rsidR="00E31B30" w:rsidRPr="00E31B30" w:rsidDel="00DE717C">
          <w:rPr>
            <w:rFonts w:ascii="Cambria" w:eastAsia="Times New Roman" w:hAnsi="Cambria" w:cs="Times New Roman"/>
            <w:sz w:val="24"/>
          </w:rPr>
          <w:delText>(15–19)</w:delText>
        </w:r>
        <w:r w:rsidRPr="00CD0D15" w:rsidDel="00DE717C">
          <w:rPr>
            <w:rFonts w:ascii="Cambria" w:hAnsi="Cambria"/>
            <w:sz w:val="24"/>
            <w:szCs w:val="24"/>
          </w:rPr>
          <w:fldChar w:fldCharType="end"/>
        </w:r>
        <w:r w:rsidRPr="00CD0D15" w:rsidDel="00DE717C">
          <w:rPr>
            <w:rFonts w:ascii="Cambria" w:hAnsi="Cambria"/>
            <w:sz w:val="24"/>
            <w:szCs w:val="24"/>
          </w:rPr>
          <w:delText>.</w:delText>
        </w:r>
      </w:del>
      <w:r w:rsidRPr="00CD0D15">
        <w:rPr>
          <w:rFonts w:ascii="Cambria" w:hAnsi="Cambria"/>
          <w:sz w:val="24"/>
          <w:szCs w:val="24"/>
        </w:rPr>
        <w:t xml:space="preserve"> </w:t>
      </w:r>
    </w:p>
    <w:p w14:paraId="0B24E378" w14:textId="32B437B0" w:rsidR="006161B6" w:rsidRDefault="00DE717C" w:rsidP="00F27C25">
      <w:pPr>
        <w:spacing w:line="480" w:lineRule="auto"/>
        <w:outlineLvl w:val="0"/>
        <w:rPr>
          <w:rFonts w:ascii="Cambria" w:hAnsi="Cambria"/>
          <w:sz w:val="24"/>
          <w:szCs w:val="24"/>
        </w:rPr>
      </w:pPr>
      <w:ins w:id="221" w:author="tara gallagher" w:date="2022-01-23T18:21:00Z">
        <w:r>
          <w:rPr>
            <w:rFonts w:ascii="Cambria" w:hAnsi="Cambria"/>
            <w:sz w:val="24"/>
            <w:szCs w:val="24"/>
          </w:rPr>
          <w:t>t</w:t>
        </w:r>
      </w:ins>
      <w:ins w:id="222" w:author="tara gallagher" w:date="2022-01-23T18:20:00Z">
        <w:r>
          <w:rPr>
            <w:rFonts w:ascii="Cambria" w:hAnsi="Cambria"/>
            <w:sz w:val="24"/>
            <w:szCs w:val="24"/>
          </w:rPr>
          <w:t>he fluorescence lifetime of NADH shifts depending on local conditions</w:t>
        </w:r>
      </w:ins>
      <w:ins w:id="223" w:author="tara gallagher" w:date="2022-01-23T19:46:00Z">
        <w:r w:rsidR="00542F38">
          <w:rPr>
            <w:rFonts w:ascii="Cambria" w:hAnsi="Cambria"/>
            <w:sz w:val="24"/>
            <w:szCs w:val="24"/>
          </w:rPr>
          <w:t>. T</w:t>
        </w:r>
      </w:ins>
      <w:ins w:id="224" w:author="tara gallagher" w:date="2022-01-23T18:20:00Z">
        <w:r>
          <w:rPr>
            <w:rFonts w:ascii="Cambria" w:hAnsi="Cambria"/>
            <w:sz w:val="24"/>
            <w:szCs w:val="24"/>
          </w:rPr>
          <w:t xml:space="preserve">he lifetime of free NADH is short (0.4 ns), whereas the lifetime of </w:t>
        </w:r>
        <w:proofErr w:type="gramStart"/>
        <w:r>
          <w:rPr>
            <w:rFonts w:ascii="Cambria" w:hAnsi="Cambria"/>
            <w:sz w:val="24"/>
            <w:szCs w:val="24"/>
          </w:rPr>
          <w:t>enzyme-bound</w:t>
        </w:r>
        <w:proofErr w:type="gramEnd"/>
        <w:r>
          <w:rPr>
            <w:rFonts w:ascii="Cambria" w:hAnsi="Cambria"/>
            <w:sz w:val="24"/>
            <w:szCs w:val="24"/>
          </w:rPr>
          <w:t xml:space="preserve"> NADH reportedly ranges from </w:t>
        </w:r>
      </w:ins>
      <w:ins w:id="225" w:author="tara gallagher" w:date="2022-01-23T18:21:00Z">
        <w:r>
          <w:rPr>
            <w:rFonts w:ascii="Cambria" w:hAnsi="Cambria"/>
            <w:sz w:val="24"/>
            <w:szCs w:val="24"/>
          </w:rPr>
          <w:t xml:space="preserve">3 to 8 </w:t>
        </w:r>
      </w:ins>
      <w:ins w:id="226" w:author="tara gallagher" w:date="2022-01-23T18:20:00Z">
        <w:r>
          <w:rPr>
            <w:rFonts w:ascii="Cambria" w:hAnsi="Cambria"/>
            <w:sz w:val="24"/>
            <w:szCs w:val="24"/>
          </w:rPr>
          <w:t>ns (</w:t>
        </w:r>
        <w:r w:rsidRPr="00DD1753">
          <w:rPr>
            <w:rFonts w:ascii="Cambria" w:hAnsi="Cambria"/>
            <w:sz w:val="24"/>
            <w:szCs w:val="24"/>
            <w:highlight w:val="yellow"/>
          </w:rPr>
          <w:t>ref</w:t>
        </w:r>
        <w:r>
          <w:rPr>
            <w:rFonts w:ascii="Cambria" w:hAnsi="Cambria"/>
            <w:sz w:val="24"/>
            <w:szCs w:val="24"/>
          </w:rPr>
          <w:t xml:space="preserve">). </w:t>
        </w:r>
      </w:ins>
    </w:p>
    <w:p w14:paraId="435DDD16" w14:textId="3172CC50" w:rsidR="007A61A0" w:rsidRDefault="00F27C25" w:rsidP="00BB5D88">
      <w:pPr>
        <w:spacing w:line="480" w:lineRule="auto"/>
        <w:ind w:firstLine="720"/>
        <w:outlineLvl w:val="0"/>
        <w:rPr>
          <w:ins w:id="227" w:author="Tara" w:date="2021-02-13T16:30:00Z"/>
          <w:rFonts w:ascii="Cambria" w:hAnsi="Cambria"/>
          <w:sz w:val="24"/>
          <w:szCs w:val="24"/>
        </w:rPr>
      </w:pPr>
      <w:r w:rsidRPr="00CD0D15">
        <w:rPr>
          <w:rFonts w:ascii="Cambria" w:hAnsi="Cambria"/>
          <w:sz w:val="24"/>
          <w:szCs w:val="24"/>
        </w:rPr>
        <w:t xml:space="preserve">FLIM </w:t>
      </w:r>
      <w:del w:id="228" w:author="tara gallagher" w:date="2022-01-23T18:22:00Z">
        <w:r w:rsidRPr="00CD0D15" w:rsidDel="00DE717C">
          <w:rPr>
            <w:rFonts w:ascii="Cambria" w:hAnsi="Cambria"/>
            <w:sz w:val="24"/>
            <w:szCs w:val="24"/>
          </w:rPr>
          <w:delText xml:space="preserve">and HIM </w:delText>
        </w:r>
      </w:del>
      <w:r w:rsidRPr="00CD0D15">
        <w:rPr>
          <w:rFonts w:ascii="Cambria" w:hAnsi="Cambria"/>
          <w:sz w:val="24"/>
          <w:szCs w:val="24"/>
        </w:rPr>
        <w:t>data can be transformed and represented on phasors, a powerful</w:t>
      </w:r>
      <w:ins w:id="229" w:author="tara gallagher" w:date="2022-01-23T18:24:00Z">
        <w:r w:rsidR="002C606B">
          <w:rPr>
            <w:rFonts w:ascii="Cambria" w:hAnsi="Cambria"/>
            <w:sz w:val="24"/>
            <w:szCs w:val="24"/>
          </w:rPr>
          <w:t xml:space="preserve">, fit-free </w:t>
        </w:r>
      </w:ins>
      <w:del w:id="230" w:author="tara gallagher" w:date="2022-01-23T18:24:00Z">
        <w:r w:rsidRPr="00CD0D15" w:rsidDel="002C606B">
          <w:rPr>
            <w:rFonts w:ascii="Cambria" w:hAnsi="Cambria"/>
            <w:sz w:val="24"/>
            <w:szCs w:val="24"/>
          </w:rPr>
          <w:delText xml:space="preserve"> </w:delText>
        </w:r>
      </w:del>
      <w:r w:rsidRPr="00CD0D15">
        <w:rPr>
          <w:rFonts w:ascii="Cambria" w:hAnsi="Cambria"/>
          <w:sz w:val="24"/>
          <w:szCs w:val="24"/>
        </w:rPr>
        <w:t>approach to analyze fluorescence</w:t>
      </w:r>
      <w:ins w:id="231" w:author="tara gallagher" w:date="2022-01-23T19:46:00Z">
        <w:r w:rsidR="00753D8F">
          <w:rPr>
            <w:rFonts w:ascii="Cambria" w:hAnsi="Cambria"/>
            <w:sz w:val="24"/>
            <w:szCs w:val="24"/>
          </w:rPr>
          <w:t xml:space="preserve"> lifetime</w:t>
        </w:r>
      </w:ins>
      <w:r w:rsidRPr="00CD0D15">
        <w:rPr>
          <w:rFonts w:ascii="Cambria" w:hAnsi="Cambria"/>
          <w:sz w:val="24"/>
          <w:szCs w:val="24"/>
        </w:rPr>
        <w:t xml:space="preserve"> data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{"citationID":"0WiF8MWW","properties":{"formattedCitation":"(20, 21)","plainCitation":"(20, 21)","noteIndex":0},"citationItems":[{"id":1364,"uris":["http://zotero.org/users/6261839/items/WMITZ5HJ"],"uri":["http://zotero.org/users/6261839/items/WMITZ5HJ"],"itemData":{"id":1364,"type":"article-journal","abstract":"Changing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(20, 21)</w:t>
      </w:r>
      <w:r w:rsidRPr="00CD0D15">
        <w:rPr>
          <w:rFonts w:ascii="Cambria" w:hAnsi="Cambria"/>
          <w:sz w:val="24"/>
          <w:szCs w:val="24"/>
        </w:rPr>
        <w:fldChar w:fldCharType="end"/>
      </w:r>
      <w:r w:rsidR="00E771EB">
        <w:rPr>
          <w:rFonts w:ascii="Cambria" w:hAnsi="Cambria"/>
          <w:sz w:val="24"/>
          <w:szCs w:val="24"/>
        </w:rPr>
        <w:t xml:space="preserve"> (</w:t>
      </w:r>
      <w:r w:rsidR="00E771EB" w:rsidRPr="00E771EB">
        <w:rPr>
          <w:rFonts w:ascii="Cambria" w:hAnsi="Cambria"/>
          <w:b/>
          <w:bCs/>
          <w:sz w:val="24"/>
          <w:szCs w:val="24"/>
        </w:rPr>
        <w:t xml:space="preserve">Fig. </w:t>
      </w:r>
      <w:ins w:id="232" w:author="tara gallagher" w:date="2022-01-23T18:22:00Z">
        <w:r w:rsidR="00DE717C">
          <w:rPr>
            <w:rFonts w:ascii="Cambria" w:hAnsi="Cambria"/>
            <w:b/>
            <w:bCs/>
            <w:sz w:val="24"/>
            <w:szCs w:val="24"/>
          </w:rPr>
          <w:t>1</w:t>
        </w:r>
      </w:ins>
      <w:del w:id="233" w:author="tara gallagher" w:date="2022-01-23T18:22:00Z">
        <w:r w:rsidR="00E771EB" w:rsidRPr="00E771EB" w:rsidDel="00DE717C">
          <w:rPr>
            <w:rFonts w:ascii="Cambria" w:hAnsi="Cambria"/>
            <w:b/>
            <w:bCs/>
            <w:sz w:val="24"/>
            <w:szCs w:val="24"/>
          </w:rPr>
          <w:delText>3.1</w:delText>
        </w:r>
      </w:del>
      <w:r w:rsidR="00E771EB">
        <w:rPr>
          <w:rFonts w:ascii="Cambria" w:hAnsi="Cambria"/>
          <w:sz w:val="24"/>
          <w:szCs w:val="24"/>
        </w:rPr>
        <w:t>)</w:t>
      </w:r>
      <w:r w:rsidRPr="00CD0D15">
        <w:rPr>
          <w:rFonts w:ascii="Cambria" w:hAnsi="Cambria"/>
          <w:sz w:val="24"/>
          <w:szCs w:val="24"/>
        </w:rPr>
        <w:t>. For lifetime images, the response of the fluorophore to the excitation source is determined by Fourier transformation of exponential decay traces to obtain the modulation (M) and phase (</w:t>
      </w:r>
      <m:oMath>
        <m:r>
          <m:rPr>
            <m:sty m:val="p"/>
          </m:rPr>
          <w:rPr>
            <w:rFonts w:ascii="Cambria Math" w:hAnsi="Cambria Math"/>
            <w:sz w:val="24"/>
            <w:szCs w:val="24"/>
          </w:rPr>
          <m:t>φ</m:t>
        </m:r>
      </m:oMath>
      <w:r w:rsidRPr="00CD0D15">
        <w:rPr>
          <w:rFonts w:ascii="Cambria" w:hAnsi="Cambria"/>
          <w:sz w:val="24"/>
          <w:szCs w:val="24"/>
        </w:rPr>
        <w:t xml:space="preserve">) at different harmonics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7v7BHIrh","properties":{"formattedCitation":"(20)","plainCitation":"(20)","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w:t>
      </w:r>
      <w:r w:rsidRPr="00CD0D15">
        <w:rPr>
          <w:rFonts w:ascii="Cambria" w:hAnsi="Cambria"/>
          <w:sz w:val="24"/>
          <w:szCs w:val="24"/>
        </w:rPr>
        <w:fldChar w:fldCharType="end"/>
      </w:r>
      <w:r w:rsidRPr="00CD0D15">
        <w:rPr>
          <w:rFonts w:ascii="Cambria" w:hAnsi="Cambria"/>
          <w:sz w:val="24"/>
          <w:szCs w:val="24"/>
        </w:rPr>
        <w:t xml:space="preserve">. The sine and cosine coefficients of the transform make up the y and x-axes of the lifetime phasor. Pure species (with single exponential decays) are located on the universal </w:t>
      </w:r>
      <w:ins w:id="234" w:author="tara gallagher" w:date="2022-01-23T19:36:00Z">
        <w:r w:rsidR="00CC10B5">
          <w:rPr>
            <w:rFonts w:ascii="Cambria" w:hAnsi="Cambria"/>
            <w:sz w:val="24"/>
            <w:szCs w:val="24"/>
          </w:rPr>
          <w:t xml:space="preserve">circle </w:t>
        </w:r>
      </w:ins>
      <w:del w:id="235" w:author="tara gallagher" w:date="2022-01-23T19:36:00Z">
        <w:r w:rsidRPr="00CD0D15" w:rsidDel="00CC10B5">
          <w:rPr>
            <w:rFonts w:ascii="Cambria" w:hAnsi="Cambria"/>
            <w:sz w:val="24"/>
            <w:szCs w:val="24"/>
          </w:rPr>
          <w:delText xml:space="preserve">semi-circle </w:delText>
        </w:r>
      </w:del>
      <w:r w:rsidRPr="00CD0D15">
        <w:rPr>
          <w:rFonts w:ascii="Cambria" w:hAnsi="Cambria"/>
          <w:sz w:val="24"/>
          <w:szCs w:val="24"/>
        </w:rPr>
        <w:t>(</w:t>
      </w:r>
      <w:r w:rsidRPr="00CD0D15">
        <w:rPr>
          <w:rFonts w:ascii="Cambria" w:hAnsi="Cambria"/>
          <w:b/>
          <w:sz w:val="24"/>
          <w:szCs w:val="24"/>
        </w:rPr>
        <w:t xml:space="preserve">Fig. </w:t>
      </w:r>
      <w:del w:id="236" w:author="tara gallagher" w:date="2022-01-23T18:22:00Z">
        <w:r w:rsidRPr="00CD0D15" w:rsidDel="00DE717C">
          <w:rPr>
            <w:rFonts w:ascii="Cambria" w:hAnsi="Cambria"/>
            <w:b/>
            <w:sz w:val="24"/>
            <w:szCs w:val="24"/>
          </w:rPr>
          <w:delText>3.</w:delText>
        </w:r>
      </w:del>
      <w:r w:rsidRPr="00CD0D15">
        <w:rPr>
          <w:rFonts w:ascii="Cambria" w:hAnsi="Cambria"/>
          <w:b/>
          <w:sz w:val="24"/>
          <w:szCs w:val="24"/>
        </w:rPr>
        <w:t>1A</w:t>
      </w:r>
      <w:r w:rsidRPr="00CD0D15">
        <w:rPr>
          <w:rFonts w:ascii="Cambria" w:hAnsi="Cambria"/>
          <w:sz w:val="24"/>
          <w:szCs w:val="24"/>
        </w:rPr>
        <w:t>).</w:t>
      </w:r>
      <w:del w:id="237" w:author="tara gallagher" w:date="2022-01-23T18:22:00Z">
        <w:r w:rsidRPr="00CD0D15" w:rsidDel="00DE717C">
          <w:rPr>
            <w:rFonts w:ascii="Cambria" w:hAnsi="Cambria"/>
            <w:sz w:val="24"/>
            <w:szCs w:val="24"/>
          </w:rPr>
          <w:delText xml:space="preserve"> For hyperspectral data, the modulation and phase are related to the width and mean wavelength of the spectrum (</w:delText>
        </w:r>
        <w:r w:rsidRPr="00CD0D15" w:rsidDel="00DE717C">
          <w:rPr>
            <w:rFonts w:ascii="Cambria" w:hAnsi="Cambria"/>
            <w:b/>
            <w:sz w:val="24"/>
            <w:szCs w:val="24"/>
          </w:rPr>
          <w:delText>Fig. 3.1B</w:delText>
        </w:r>
        <w:r w:rsidRPr="00CD0D15" w:rsidDel="00DE717C">
          <w:rPr>
            <w:rFonts w:ascii="Cambria" w:hAnsi="Cambria"/>
            <w:sz w:val="24"/>
            <w:szCs w:val="24"/>
          </w:rPr>
          <w:delText xml:space="preserve">) </w:delText>
        </w:r>
        <w:r w:rsidRPr="00CD0D15" w:rsidDel="00DE717C">
          <w:rPr>
            <w:rFonts w:ascii="Cambria" w:hAnsi="Cambria"/>
            <w:sz w:val="24"/>
            <w:szCs w:val="24"/>
          </w:rPr>
          <w:fldChar w:fldCharType="begin"/>
        </w:r>
        <w:r w:rsidR="00E31B30" w:rsidDel="00DE717C">
          <w:rPr>
            <w:rFonts w:ascii="Cambria" w:hAnsi="Cambria"/>
            <w:sz w:val="24"/>
            <w:szCs w:val="24"/>
          </w:rPr>
          <w:delInstrText xml:space="preserve"> ADDIN ZOTERO_ITEM CSL_CITATION {"citationID":"jAcMHO6i","properties":{"formattedCitation":"(21)","plainCitation":"(21)","noteIndex":0},"citationItems":[{"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delInstrText>
        </w:r>
        <w:r w:rsidRPr="00CD0D15" w:rsidDel="00DE717C">
          <w:rPr>
            <w:rFonts w:ascii="Cambria" w:hAnsi="Cambria"/>
            <w:sz w:val="24"/>
            <w:szCs w:val="24"/>
          </w:rPr>
          <w:fldChar w:fldCharType="separate"/>
        </w:r>
        <w:r w:rsidR="00E31B30" w:rsidDel="00DE717C">
          <w:rPr>
            <w:rFonts w:ascii="Cambria" w:hAnsi="Cambria"/>
            <w:noProof/>
            <w:sz w:val="24"/>
            <w:szCs w:val="24"/>
          </w:rPr>
          <w:delText>(21)</w:delText>
        </w:r>
        <w:r w:rsidRPr="00CD0D15" w:rsidDel="00DE717C">
          <w:rPr>
            <w:rFonts w:ascii="Cambria" w:hAnsi="Cambria"/>
            <w:sz w:val="24"/>
            <w:szCs w:val="24"/>
          </w:rPr>
          <w:fldChar w:fldCharType="end"/>
        </w:r>
        <w:r w:rsidRPr="00CD0D15" w:rsidDel="00DE717C">
          <w:rPr>
            <w:rFonts w:ascii="Cambria" w:hAnsi="Cambria"/>
            <w:sz w:val="24"/>
            <w:szCs w:val="24"/>
          </w:rPr>
          <w:delText>. Both the fluorescence lifetime and spectral phasor follow the same rule:</w:delText>
        </w:r>
      </w:del>
      <w:r w:rsidRPr="00CD0D15">
        <w:rPr>
          <w:rFonts w:ascii="Cambria" w:hAnsi="Cambria"/>
          <w:sz w:val="24"/>
          <w:szCs w:val="24"/>
        </w:rPr>
        <w:t xml:space="preserve"> </w:t>
      </w:r>
      <w:ins w:id="238" w:author="tara gallagher" w:date="2022-01-23T18:22:00Z">
        <w:r w:rsidR="00DE717C">
          <w:rPr>
            <w:rFonts w:ascii="Cambria" w:hAnsi="Cambria"/>
            <w:sz w:val="24"/>
            <w:szCs w:val="24"/>
          </w:rPr>
          <w:t>S</w:t>
        </w:r>
      </w:ins>
      <w:del w:id="239" w:author="tara gallagher" w:date="2022-01-23T18:22:00Z">
        <w:r w:rsidRPr="00CD0D15" w:rsidDel="00DE717C">
          <w:rPr>
            <w:rFonts w:ascii="Cambria" w:hAnsi="Cambria"/>
            <w:sz w:val="24"/>
            <w:szCs w:val="24"/>
          </w:rPr>
          <w:delText>s</w:delText>
        </w:r>
      </w:del>
      <w:r w:rsidRPr="00CD0D15">
        <w:rPr>
          <w:rFonts w:ascii="Cambria" w:hAnsi="Cambria"/>
          <w:sz w:val="24"/>
          <w:szCs w:val="24"/>
        </w:rPr>
        <w:t>amples containing a combination of the</w:t>
      </w:r>
      <w:del w:id="240" w:author="tara gallagher" w:date="2022-01-23T18:23:00Z">
        <w:r w:rsidRPr="00CD0D15" w:rsidDel="002C606B">
          <w:rPr>
            <w:rFonts w:ascii="Cambria" w:hAnsi="Cambria"/>
            <w:sz w:val="24"/>
            <w:szCs w:val="24"/>
          </w:rPr>
          <w:delText xml:space="preserve"> species</w:delText>
        </w:r>
      </w:del>
      <w:ins w:id="241" w:author="tara gallagher" w:date="2022-01-23T18:23:00Z">
        <w:r w:rsidR="002C606B">
          <w:rPr>
            <w:rFonts w:ascii="Cambria" w:hAnsi="Cambria"/>
            <w:sz w:val="24"/>
            <w:szCs w:val="24"/>
          </w:rPr>
          <w:t xml:space="preserve"> fluorescent species</w:t>
        </w:r>
      </w:ins>
      <w:r w:rsidRPr="00CD0D15">
        <w:rPr>
          <w:rFonts w:ascii="Cambria" w:hAnsi="Cambria"/>
          <w:sz w:val="24"/>
          <w:szCs w:val="24"/>
        </w:rPr>
        <w:t xml:space="preserve"> fall on a line connecting the sample signal to the pure component</w:t>
      </w:r>
      <w:r w:rsidR="00E771EB">
        <w:rPr>
          <w:rFonts w:ascii="Cambria" w:hAnsi="Cambria"/>
          <w:sz w:val="24"/>
          <w:szCs w:val="24"/>
        </w:rPr>
        <w:t>s</w:t>
      </w:r>
      <w:ins w:id="242" w:author="tara gallagher" w:date="2022-01-23T18:23:00Z">
        <w:r w:rsidR="002C606B">
          <w:rPr>
            <w:rFonts w:ascii="Cambria" w:hAnsi="Cambria"/>
            <w:sz w:val="24"/>
            <w:szCs w:val="24"/>
          </w:rPr>
          <w:t>, where t</w:t>
        </w:r>
      </w:ins>
      <w:del w:id="243" w:author="tara gallagher" w:date="2022-01-23T18:23:00Z">
        <w:r w:rsidR="00E771EB" w:rsidDel="002C606B">
          <w:rPr>
            <w:rFonts w:ascii="Cambria" w:hAnsi="Cambria"/>
            <w:sz w:val="24"/>
            <w:szCs w:val="24"/>
          </w:rPr>
          <w:delText>. T</w:delText>
        </w:r>
      </w:del>
      <w:r w:rsidR="00E771EB">
        <w:rPr>
          <w:rFonts w:ascii="Cambria" w:hAnsi="Cambria"/>
          <w:sz w:val="24"/>
          <w:szCs w:val="24"/>
        </w:rPr>
        <w:t>he</w:t>
      </w:r>
      <w:r w:rsidRPr="00CD0D15">
        <w:rPr>
          <w:rFonts w:ascii="Cambria" w:hAnsi="Cambria"/>
          <w:sz w:val="24"/>
          <w:szCs w:val="24"/>
        </w:rPr>
        <w:t xml:space="preserve"> distance from the </w:t>
      </w:r>
      <w:ins w:id="244" w:author="tara gallagher" w:date="2022-01-23T18:23:00Z">
        <w:r w:rsidR="002C606B">
          <w:rPr>
            <w:rFonts w:ascii="Cambria" w:hAnsi="Cambria"/>
            <w:sz w:val="24"/>
            <w:szCs w:val="24"/>
          </w:rPr>
          <w:t xml:space="preserve">sample </w:t>
        </w:r>
      </w:ins>
      <w:r w:rsidRPr="00CD0D15">
        <w:rPr>
          <w:rFonts w:ascii="Cambria" w:hAnsi="Cambria"/>
          <w:sz w:val="24"/>
          <w:szCs w:val="24"/>
        </w:rPr>
        <w:t xml:space="preserve">signal to the pure component is proportional to </w:t>
      </w:r>
      <w:del w:id="245" w:author="tara gallagher" w:date="2022-01-23T18:23:00Z">
        <w:r w:rsidRPr="00CD0D15" w:rsidDel="002C606B">
          <w:rPr>
            <w:rFonts w:ascii="Cambria" w:hAnsi="Cambria"/>
            <w:sz w:val="24"/>
            <w:szCs w:val="24"/>
          </w:rPr>
          <w:delText xml:space="preserve">the </w:delText>
        </w:r>
      </w:del>
      <w:r w:rsidRPr="00CD0D15">
        <w:rPr>
          <w:rFonts w:ascii="Cambria" w:hAnsi="Cambria"/>
          <w:sz w:val="24"/>
          <w:szCs w:val="24"/>
        </w:rPr>
        <w:t>fractional contribution</w:t>
      </w:r>
      <w:ins w:id="246" w:author="tara gallagher" w:date="2022-01-23T18:23:00Z">
        <w:r w:rsidR="002C606B">
          <w:rPr>
            <w:rFonts w:ascii="Cambria" w:hAnsi="Cambria"/>
            <w:sz w:val="24"/>
            <w:szCs w:val="24"/>
          </w:rPr>
          <w:t xml:space="preserve"> of that species</w:t>
        </w:r>
      </w:ins>
      <w:del w:id="247" w:author="tara gallagher" w:date="2022-01-23T18:23:00Z">
        <w:r w:rsidRPr="00CD0D15" w:rsidDel="002C606B">
          <w:rPr>
            <w:rFonts w:ascii="Cambria" w:hAnsi="Cambria"/>
            <w:sz w:val="24"/>
            <w:szCs w:val="24"/>
          </w:rPr>
          <w:delText>.</w:delText>
        </w:r>
      </w:del>
      <w:ins w:id="248" w:author="tara gallagher" w:date="2022-01-23T19:46:00Z">
        <w:r w:rsidR="00753D8F">
          <w:rPr>
            <w:rFonts w:ascii="Cambria" w:hAnsi="Cambria"/>
            <w:sz w:val="24"/>
            <w:szCs w:val="24"/>
          </w:rPr>
          <w:t xml:space="preserve">, </w:t>
        </w:r>
      </w:ins>
      <w:del w:id="249" w:author="tara gallagher" w:date="2022-01-23T19:46:00Z">
        <w:r w:rsidRPr="00CD0D15" w:rsidDel="00753D8F">
          <w:rPr>
            <w:rFonts w:ascii="Cambria" w:hAnsi="Cambria"/>
            <w:sz w:val="24"/>
            <w:szCs w:val="24"/>
          </w:rPr>
          <w:delText xml:space="preserve"> </w:delText>
        </w:r>
      </w:del>
    </w:p>
    <w:p w14:paraId="748DB415" w14:textId="33ED4C9A" w:rsidR="00676495" w:rsidRDefault="00753D8F" w:rsidP="00676495">
      <w:pPr>
        <w:spacing w:line="480" w:lineRule="auto"/>
        <w:ind w:firstLine="720"/>
        <w:outlineLvl w:val="0"/>
        <w:rPr>
          <w:ins w:id="250" w:author="tara gallagher" w:date="2022-01-23T19:56:00Z"/>
          <w:rFonts w:ascii="Cambria" w:hAnsi="Cambria"/>
          <w:sz w:val="24"/>
          <w:szCs w:val="24"/>
        </w:rPr>
      </w:pPr>
      <w:ins w:id="251" w:author="tara gallagher" w:date="2022-01-23T19:48:00Z">
        <w:r>
          <w:rPr>
            <w:rFonts w:ascii="Cambria" w:hAnsi="Cambria"/>
            <w:sz w:val="24"/>
            <w:szCs w:val="24"/>
          </w:rPr>
          <w:lastRenderedPageBreak/>
          <w:t xml:space="preserve">Here, the DIVER was used to characterize the fluorescence lifetime of </w:t>
        </w:r>
        <w:r>
          <w:rPr>
            <w:rFonts w:ascii="Cambria" w:hAnsi="Cambria"/>
            <w:i/>
            <w:iCs/>
            <w:sz w:val="24"/>
            <w:szCs w:val="24"/>
          </w:rPr>
          <w:t xml:space="preserve">P. </w:t>
        </w:r>
      </w:ins>
      <w:ins w:id="252" w:author="tara gallagher" w:date="2022-01-23T19:52:00Z">
        <w:r>
          <w:rPr>
            <w:rFonts w:ascii="Cambria" w:hAnsi="Cambria"/>
            <w:i/>
            <w:iCs/>
            <w:sz w:val="24"/>
            <w:szCs w:val="24"/>
          </w:rPr>
          <w:t>aeruginosa</w:t>
        </w:r>
        <w:r>
          <w:rPr>
            <w:rFonts w:ascii="Cambria" w:hAnsi="Cambria"/>
            <w:sz w:val="24"/>
            <w:szCs w:val="24"/>
          </w:rPr>
          <w:t xml:space="preserve"> in</w:t>
        </w:r>
      </w:ins>
      <w:ins w:id="253" w:author="tara gallagher" w:date="2022-01-23T19:51:00Z">
        <w:r>
          <w:rPr>
            <w:rFonts w:ascii="Cambria" w:hAnsi="Cambria"/>
            <w:sz w:val="24"/>
            <w:szCs w:val="24"/>
          </w:rPr>
          <w:t xml:space="preserve"> infection-relevant conditions.</w:t>
        </w:r>
      </w:ins>
      <w:ins w:id="254" w:author="tara gallagher" w:date="2022-01-23T19:53:00Z">
        <w:r w:rsidR="00676495">
          <w:rPr>
            <w:rFonts w:ascii="Cambria" w:hAnsi="Cambria"/>
            <w:sz w:val="24"/>
            <w:szCs w:val="24"/>
          </w:rPr>
          <w:t xml:space="preserve"> </w:t>
        </w:r>
      </w:ins>
      <w:ins w:id="255" w:author="tara gallagher" w:date="2022-01-23T19:52:00Z">
        <w:r>
          <w:rPr>
            <w:rFonts w:ascii="Cambria" w:hAnsi="Cambria"/>
            <w:sz w:val="24"/>
            <w:szCs w:val="24"/>
          </w:rPr>
          <w:t xml:space="preserve">FLIM of </w:t>
        </w:r>
        <w:r>
          <w:rPr>
            <w:rFonts w:ascii="Cambria" w:hAnsi="Cambria"/>
            <w:i/>
            <w:iCs/>
            <w:sz w:val="24"/>
            <w:szCs w:val="24"/>
          </w:rPr>
          <w:t xml:space="preserve">P. </w:t>
        </w:r>
      </w:ins>
      <w:ins w:id="256" w:author="tara gallagher" w:date="2022-01-23T19:53:00Z">
        <w:r w:rsidR="00676495">
          <w:rPr>
            <w:rFonts w:ascii="Cambria" w:hAnsi="Cambria"/>
            <w:i/>
            <w:iCs/>
            <w:sz w:val="24"/>
            <w:szCs w:val="24"/>
          </w:rPr>
          <w:t>aeruginosa</w:t>
        </w:r>
      </w:ins>
      <w:ins w:id="257" w:author="tara gallagher" w:date="2022-01-23T19:52:00Z">
        <w:r>
          <w:rPr>
            <w:rFonts w:ascii="Cambria" w:hAnsi="Cambria"/>
            <w:i/>
            <w:iCs/>
            <w:sz w:val="24"/>
            <w:szCs w:val="24"/>
          </w:rPr>
          <w:t xml:space="preserve"> </w:t>
        </w:r>
        <w:r>
          <w:rPr>
            <w:rFonts w:ascii="Cambria" w:hAnsi="Cambria"/>
            <w:sz w:val="24"/>
            <w:szCs w:val="24"/>
          </w:rPr>
          <w:t>biofilms</w:t>
        </w:r>
      </w:ins>
      <w:ins w:id="258" w:author="tara gallagher" w:date="2022-01-23T19:53:00Z">
        <w:r w:rsidR="00676495">
          <w:rPr>
            <w:rFonts w:ascii="Cambria" w:hAnsi="Cambria"/>
            <w:sz w:val="24"/>
            <w:szCs w:val="24"/>
          </w:rPr>
          <w:t xml:space="preserve"> indicated an</w:t>
        </w:r>
      </w:ins>
      <w:ins w:id="259" w:author="tara gallagher" w:date="2022-01-23T19:52:00Z">
        <w:r>
          <w:rPr>
            <w:rFonts w:ascii="Cambria" w:hAnsi="Cambria"/>
            <w:sz w:val="24"/>
            <w:szCs w:val="24"/>
          </w:rPr>
          <w:t xml:space="preserve"> </w:t>
        </w:r>
      </w:ins>
      <w:ins w:id="260" w:author="tara gallagher" w:date="2022-01-23T19:49:00Z">
        <w:r>
          <w:rPr>
            <w:rFonts w:ascii="Cambria" w:hAnsi="Cambria"/>
            <w:sz w:val="24"/>
            <w:szCs w:val="24"/>
          </w:rPr>
          <w:t>accumulation of reduced pyocyanin at the surface of the biofilm</w:t>
        </w:r>
      </w:ins>
      <w:ins w:id="261" w:author="tara gallagher" w:date="2022-01-23T19:52:00Z">
        <w:r w:rsidR="00676495">
          <w:rPr>
            <w:rFonts w:ascii="Cambria" w:hAnsi="Cambria"/>
            <w:sz w:val="24"/>
            <w:szCs w:val="24"/>
          </w:rPr>
          <w:t xml:space="preserve">, where bacterial density </w:t>
        </w:r>
      </w:ins>
      <w:ins w:id="262" w:author="tara gallagher" w:date="2022-01-23T19:54:00Z">
        <w:r w:rsidR="00676495">
          <w:rPr>
            <w:rFonts w:ascii="Cambria" w:hAnsi="Cambria"/>
            <w:sz w:val="24"/>
            <w:szCs w:val="24"/>
          </w:rPr>
          <w:t xml:space="preserve">and oxygen consumption </w:t>
        </w:r>
      </w:ins>
      <w:ins w:id="263" w:author="tara gallagher" w:date="2022-01-23T19:52:00Z">
        <w:r w:rsidR="00676495">
          <w:rPr>
            <w:rFonts w:ascii="Cambria" w:hAnsi="Cambria"/>
            <w:sz w:val="24"/>
            <w:szCs w:val="24"/>
          </w:rPr>
          <w:t>w</w:t>
        </w:r>
      </w:ins>
      <w:ins w:id="264" w:author="tara gallagher" w:date="2022-01-23T19:54:00Z">
        <w:r w:rsidR="00676495">
          <w:rPr>
            <w:rFonts w:ascii="Cambria" w:hAnsi="Cambria"/>
            <w:sz w:val="24"/>
            <w:szCs w:val="24"/>
          </w:rPr>
          <w:t>ere</w:t>
        </w:r>
      </w:ins>
      <w:ins w:id="265" w:author="tara gallagher" w:date="2022-01-23T19:52:00Z">
        <w:r w:rsidR="00676495">
          <w:rPr>
            <w:rFonts w:ascii="Cambria" w:hAnsi="Cambria"/>
            <w:sz w:val="24"/>
            <w:szCs w:val="24"/>
          </w:rPr>
          <w:t xml:space="preserve"> high</w:t>
        </w:r>
      </w:ins>
      <w:ins w:id="266" w:author="tara gallagher" w:date="2022-01-23T19:54:00Z">
        <w:r w:rsidR="00676495">
          <w:rPr>
            <w:rFonts w:ascii="Cambria" w:hAnsi="Cambria"/>
            <w:sz w:val="24"/>
            <w:szCs w:val="24"/>
          </w:rPr>
          <w:t xml:space="preserve">. </w:t>
        </w:r>
      </w:ins>
      <w:ins w:id="267" w:author="tara gallagher" w:date="2022-01-23T19:53:00Z">
        <w:r w:rsidR="00676495">
          <w:rPr>
            <w:rFonts w:ascii="Cambria" w:hAnsi="Cambria"/>
            <w:sz w:val="24"/>
            <w:szCs w:val="24"/>
          </w:rPr>
          <w:t xml:space="preserve">In addition, </w:t>
        </w:r>
      </w:ins>
      <w:ins w:id="268" w:author="tara gallagher" w:date="2022-01-23T19:54:00Z">
        <w:r w:rsidR="00676495">
          <w:rPr>
            <w:rFonts w:ascii="Cambria" w:hAnsi="Cambria"/>
            <w:sz w:val="24"/>
            <w:szCs w:val="24"/>
          </w:rPr>
          <w:t xml:space="preserve">FLIM detected </w:t>
        </w:r>
      </w:ins>
      <w:ins w:id="269" w:author="tara gallagher" w:date="2022-01-23T19:55:00Z">
        <w:r w:rsidR="00676495">
          <w:rPr>
            <w:rFonts w:ascii="Cambria" w:hAnsi="Cambria"/>
            <w:sz w:val="24"/>
            <w:szCs w:val="24"/>
          </w:rPr>
          <w:t>reduced pyocyanin when</w:t>
        </w:r>
      </w:ins>
      <w:ins w:id="270" w:author="tara gallagher" w:date="2022-01-23T19:54:00Z">
        <w:r w:rsidR="00676495">
          <w:rPr>
            <w:rFonts w:ascii="Cambria" w:hAnsi="Cambria"/>
            <w:sz w:val="24"/>
            <w:szCs w:val="24"/>
          </w:rPr>
          <w:t xml:space="preserve"> </w:t>
        </w:r>
        <w:r w:rsidR="00676495">
          <w:rPr>
            <w:rFonts w:ascii="Cambria" w:hAnsi="Cambria"/>
            <w:i/>
            <w:iCs/>
            <w:sz w:val="24"/>
            <w:szCs w:val="24"/>
          </w:rPr>
          <w:t xml:space="preserve">P. aeruginosa </w:t>
        </w:r>
      </w:ins>
      <w:ins w:id="271" w:author="tara gallagher" w:date="2022-01-23T19:55:00Z">
        <w:r w:rsidR="00676495">
          <w:rPr>
            <w:rFonts w:ascii="Cambria" w:hAnsi="Cambria"/>
            <w:sz w:val="24"/>
            <w:szCs w:val="24"/>
          </w:rPr>
          <w:t xml:space="preserve">was cross-fed fermentative metabolites produced by </w:t>
        </w:r>
        <w:proofErr w:type="spellStart"/>
        <w:r w:rsidR="00676495">
          <w:rPr>
            <w:rFonts w:ascii="Cambria" w:hAnsi="Cambria"/>
            <w:i/>
            <w:iCs/>
            <w:sz w:val="24"/>
            <w:szCs w:val="24"/>
          </w:rPr>
          <w:t>Rothia</w:t>
        </w:r>
        <w:proofErr w:type="spellEnd"/>
        <w:r w:rsidR="00676495">
          <w:rPr>
            <w:rFonts w:ascii="Cambria" w:hAnsi="Cambria"/>
            <w:i/>
            <w:iCs/>
            <w:sz w:val="24"/>
            <w:szCs w:val="24"/>
          </w:rPr>
          <w:t xml:space="preserve"> </w:t>
        </w:r>
        <w:proofErr w:type="spellStart"/>
        <w:r w:rsidR="00676495">
          <w:rPr>
            <w:rFonts w:ascii="Cambria" w:hAnsi="Cambria"/>
            <w:i/>
            <w:iCs/>
            <w:sz w:val="24"/>
            <w:szCs w:val="24"/>
          </w:rPr>
          <w:t>mucilaginosa</w:t>
        </w:r>
        <w:proofErr w:type="spellEnd"/>
        <w:r w:rsidR="00676495">
          <w:rPr>
            <w:rFonts w:ascii="Cambria" w:hAnsi="Cambria"/>
            <w:sz w:val="24"/>
            <w:szCs w:val="24"/>
          </w:rPr>
          <w:t xml:space="preserve">. </w:t>
        </w:r>
      </w:ins>
      <w:ins w:id="272" w:author="tara gallagher" w:date="2022-01-23T19:56:00Z">
        <w:r w:rsidR="00676495">
          <w:rPr>
            <w:rFonts w:ascii="Cambria" w:hAnsi="Cambria"/>
            <w:sz w:val="24"/>
            <w:szCs w:val="24"/>
          </w:rPr>
          <w:t>Taken tog</w:t>
        </w:r>
      </w:ins>
      <w:ins w:id="273" w:author="tara gallagher" w:date="2022-01-23T19:57:00Z">
        <w:r w:rsidR="00676495">
          <w:rPr>
            <w:rFonts w:ascii="Cambria" w:hAnsi="Cambria"/>
            <w:sz w:val="24"/>
            <w:szCs w:val="24"/>
          </w:rPr>
          <w:t>et</w:t>
        </w:r>
      </w:ins>
      <w:ins w:id="274" w:author="tara gallagher" w:date="2022-01-23T19:56:00Z">
        <w:r w:rsidR="00676495">
          <w:rPr>
            <w:rFonts w:ascii="Cambria" w:hAnsi="Cambria"/>
            <w:sz w:val="24"/>
            <w:szCs w:val="24"/>
          </w:rPr>
          <w:t xml:space="preserve">her, </w:t>
        </w:r>
      </w:ins>
      <w:ins w:id="275" w:author="tara gallagher" w:date="2022-01-23T18:25:00Z">
        <w:r w:rsidR="002C606B" w:rsidRPr="00CD0D15">
          <w:rPr>
            <w:rFonts w:ascii="Cambria" w:hAnsi="Cambria"/>
            <w:sz w:val="24"/>
            <w:szCs w:val="24"/>
          </w:rPr>
          <w:t xml:space="preserve">FLIM </w:t>
        </w:r>
      </w:ins>
      <w:ins w:id="276" w:author="tara gallagher" w:date="2022-01-23T19:53:00Z">
        <w:r w:rsidR="00676495">
          <w:rPr>
            <w:rFonts w:ascii="Cambria" w:hAnsi="Cambria"/>
            <w:sz w:val="24"/>
            <w:szCs w:val="24"/>
          </w:rPr>
          <w:t>phasor analysis</w:t>
        </w:r>
      </w:ins>
      <w:ins w:id="277" w:author="tara gallagher" w:date="2022-01-23T18:25:00Z">
        <w:r w:rsidR="002C606B" w:rsidRPr="00CD0D15">
          <w:rPr>
            <w:rFonts w:ascii="Cambria" w:hAnsi="Cambria"/>
            <w:sz w:val="24"/>
            <w:szCs w:val="24"/>
          </w:rPr>
          <w:t xml:space="preserve"> can be used to track</w:t>
        </w:r>
      </w:ins>
      <w:ins w:id="278" w:author="tara gallagher" w:date="2022-01-23T19:55:00Z">
        <w:r w:rsidR="00676495">
          <w:rPr>
            <w:rFonts w:ascii="Cambria" w:hAnsi="Cambria"/>
            <w:sz w:val="24"/>
            <w:szCs w:val="24"/>
          </w:rPr>
          <w:t xml:space="preserve"> </w:t>
        </w:r>
      </w:ins>
      <w:ins w:id="279" w:author="tara gallagher" w:date="2022-01-23T19:56:00Z">
        <w:r w:rsidR="00676495">
          <w:rPr>
            <w:rFonts w:ascii="Cambria" w:hAnsi="Cambria"/>
            <w:sz w:val="24"/>
            <w:szCs w:val="24"/>
          </w:rPr>
          <w:t xml:space="preserve">the spatial changes in </w:t>
        </w:r>
      </w:ins>
      <w:ins w:id="280" w:author="tara gallagher" w:date="2022-01-23T19:55:00Z">
        <w:r w:rsidR="00676495">
          <w:rPr>
            <w:rFonts w:ascii="Cambria" w:hAnsi="Cambria"/>
            <w:sz w:val="24"/>
            <w:szCs w:val="24"/>
          </w:rPr>
          <w:t>re</w:t>
        </w:r>
      </w:ins>
      <w:ins w:id="281" w:author="tara gallagher" w:date="2022-01-23T19:56:00Z">
        <w:r w:rsidR="00676495">
          <w:rPr>
            <w:rFonts w:ascii="Cambria" w:hAnsi="Cambria"/>
            <w:sz w:val="24"/>
            <w:szCs w:val="24"/>
          </w:rPr>
          <w:t>duced</w:t>
        </w:r>
      </w:ins>
      <w:ins w:id="282" w:author="tara gallagher" w:date="2022-01-23T18:25:00Z">
        <w:r w:rsidR="002C606B" w:rsidRPr="00CD0D15">
          <w:rPr>
            <w:rFonts w:ascii="Cambria" w:hAnsi="Cambria"/>
            <w:sz w:val="24"/>
            <w:szCs w:val="24"/>
          </w:rPr>
          <w:t xml:space="preserve"> pyocyanin </w:t>
        </w:r>
      </w:ins>
      <w:ins w:id="283" w:author="tara gallagher" w:date="2022-01-23T19:56:00Z">
        <w:r w:rsidR="00676495">
          <w:rPr>
            <w:rFonts w:ascii="Cambria" w:hAnsi="Cambria"/>
            <w:sz w:val="24"/>
            <w:szCs w:val="24"/>
          </w:rPr>
          <w:t xml:space="preserve">and other fluorescent metabolites. </w:t>
        </w:r>
      </w:ins>
    </w:p>
    <w:p w14:paraId="336FAD6F" w14:textId="71891CA8" w:rsidR="002C606B" w:rsidDel="00676495" w:rsidRDefault="002C606B" w:rsidP="00676495">
      <w:pPr>
        <w:spacing w:line="480" w:lineRule="auto"/>
        <w:ind w:firstLine="720"/>
        <w:outlineLvl w:val="0"/>
        <w:rPr>
          <w:del w:id="284" w:author="tara gallagher" w:date="2022-01-23T19:57:00Z"/>
          <w:moveTo w:id="285" w:author="tara gallagher" w:date="2022-01-23T18:24:00Z"/>
          <w:rFonts w:ascii="Cambria" w:hAnsi="Cambria"/>
          <w:sz w:val="24"/>
          <w:szCs w:val="24"/>
        </w:rPr>
        <w:pPrChange w:id="286" w:author="tara gallagher" w:date="2022-01-23T19:55:00Z">
          <w:pPr>
            <w:spacing w:line="480" w:lineRule="auto"/>
            <w:outlineLvl w:val="0"/>
          </w:pPr>
        </w:pPrChange>
      </w:pPr>
      <w:moveToRangeStart w:id="287" w:author="tara gallagher" w:date="2022-01-23T18:24:00Z" w:name="move93854677"/>
      <w:moveTo w:id="288" w:author="tara gallagher" w:date="2022-01-23T18:24:00Z">
        <w:del w:id="289" w:author="tara gallagher" w:date="2022-01-23T19:36:00Z">
          <w:r w:rsidRPr="00CD0D15" w:rsidDel="00CC10B5">
            <w:rPr>
              <w:rFonts w:ascii="Cambria" w:hAnsi="Cambria"/>
              <w:sz w:val="24"/>
              <w:szCs w:val="24"/>
            </w:rPr>
            <w:delText xml:space="preserve">Redox state varies throughout biofilms, and </w:delText>
          </w:r>
        </w:del>
        <w:del w:id="290" w:author="tara gallagher" w:date="2022-01-23T19:49:00Z">
          <w:r w:rsidRPr="00CD0D15" w:rsidDel="00753D8F">
            <w:rPr>
              <w:rFonts w:ascii="Cambria" w:hAnsi="Cambria"/>
              <w:sz w:val="24"/>
              <w:szCs w:val="24"/>
            </w:rPr>
            <w:delText>u</w:delText>
          </w:r>
        </w:del>
        <w:del w:id="291" w:author="tara gallagher" w:date="2022-01-23T19:57:00Z">
          <w:r w:rsidRPr="00CD0D15" w:rsidDel="00676495">
            <w:rPr>
              <w:rFonts w:ascii="Cambria" w:hAnsi="Cambria"/>
              <w:sz w:val="24"/>
              <w:szCs w:val="24"/>
            </w:rPr>
            <w:delText xml:space="preserve">nderstanding spatial changes in </w:delText>
          </w:r>
        </w:del>
        <w:del w:id="292" w:author="tara gallagher" w:date="2022-01-23T19:56:00Z">
          <w:r w:rsidRPr="00CD0D15" w:rsidDel="00676495">
            <w:rPr>
              <w:rFonts w:ascii="Cambria" w:hAnsi="Cambria"/>
              <w:sz w:val="24"/>
              <w:szCs w:val="24"/>
            </w:rPr>
            <w:delText xml:space="preserve">pyocyanin reduction </w:delText>
          </w:r>
        </w:del>
        <w:del w:id="293" w:author="tara gallagher" w:date="2022-01-23T19:57:00Z">
          <w:r w:rsidRPr="00CD0D15" w:rsidDel="00676495">
            <w:rPr>
              <w:rFonts w:ascii="Cambria" w:hAnsi="Cambria"/>
              <w:sz w:val="24"/>
              <w:szCs w:val="24"/>
            </w:rPr>
            <w:delText>can be used to assess bacteria</w:delText>
          </w:r>
          <w:r w:rsidDel="00676495">
            <w:rPr>
              <w:rFonts w:ascii="Cambria" w:hAnsi="Cambria"/>
              <w:sz w:val="24"/>
              <w:szCs w:val="24"/>
            </w:rPr>
            <w:delText>l</w:delText>
          </w:r>
          <w:r w:rsidRPr="00CD0D15" w:rsidDel="00676495">
            <w:rPr>
              <w:rFonts w:ascii="Cambria" w:hAnsi="Cambria"/>
              <w:sz w:val="24"/>
              <w:szCs w:val="24"/>
            </w:rPr>
            <w:delText xml:space="preserve"> activity</w:delText>
          </w:r>
          <w:r w:rsidDel="00676495">
            <w:rPr>
              <w:rFonts w:ascii="Cambria" w:hAnsi="Cambria"/>
              <w:sz w:val="24"/>
              <w:szCs w:val="24"/>
            </w:rPr>
            <w:delText xml:space="preserve">, treatment susceptibility, </w:delText>
          </w:r>
          <w:r w:rsidRPr="00CD0D15" w:rsidDel="00676495">
            <w:rPr>
              <w:rFonts w:ascii="Cambria" w:hAnsi="Cambria"/>
              <w:sz w:val="24"/>
              <w:szCs w:val="24"/>
            </w:rPr>
            <w:delText>and infection progression.</w:delText>
          </w:r>
        </w:del>
        <w:del w:id="294" w:author="tara gallagher" w:date="2022-01-23T18:25:00Z">
          <w:r w:rsidRPr="00CD0D15" w:rsidDel="002C606B">
            <w:rPr>
              <w:rFonts w:ascii="Cambria" w:hAnsi="Cambria"/>
              <w:sz w:val="24"/>
              <w:szCs w:val="24"/>
            </w:rPr>
            <w:delText xml:space="preserve"> We developed and compared our FLIM phasor unmixing approach to HIM phasor unmixing.</w:delText>
          </w:r>
        </w:del>
        <w:del w:id="295" w:author="tara gallagher" w:date="2022-01-23T19:57:00Z">
          <w:r w:rsidRPr="00CD0D15" w:rsidDel="00676495">
            <w:rPr>
              <w:rFonts w:ascii="Cambria" w:hAnsi="Cambria"/>
              <w:sz w:val="24"/>
              <w:szCs w:val="24"/>
            </w:rPr>
            <w:delText xml:space="preserve"> </w:delText>
          </w:r>
        </w:del>
        <w:del w:id="296" w:author="tara gallagher" w:date="2022-01-23T18:25:00Z">
          <w:r w:rsidRPr="00CD0D15" w:rsidDel="002C606B">
            <w:rPr>
              <w:rFonts w:ascii="Cambria" w:hAnsi="Cambria"/>
              <w:sz w:val="24"/>
              <w:szCs w:val="24"/>
            </w:rPr>
            <w:delText xml:space="preserve">DIVER FLIM acquisition and </w:delText>
          </w:r>
          <w:r w:rsidDel="002C606B">
            <w:rPr>
              <w:rFonts w:ascii="Cambria" w:hAnsi="Cambria"/>
              <w:sz w:val="24"/>
              <w:szCs w:val="24"/>
            </w:rPr>
            <w:delText xml:space="preserve">lifetime </w:delText>
          </w:r>
          <w:r w:rsidRPr="00CD0D15" w:rsidDel="002C606B">
            <w:rPr>
              <w:rFonts w:ascii="Cambria" w:hAnsi="Cambria"/>
              <w:sz w:val="24"/>
              <w:szCs w:val="24"/>
            </w:rPr>
            <w:delText xml:space="preserve">phasor unmixing can be used to track pyocyanin </w:delText>
          </w:r>
          <w:r w:rsidDel="002C606B">
            <w:rPr>
              <w:rFonts w:ascii="Cambria" w:hAnsi="Cambria"/>
              <w:sz w:val="24"/>
              <w:szCs w:val="24"/>
            </w:rPr>
            <w:delText xml:space="preserve">redox states </w:delText>
          </w:r>
          <w:r w:rsidRPr="00CD0D15" w:rsidDel="002C606B">
            <w:rPr>
              <w:rFonts w:ascii="Cambria" w:hAnsi="Cambria"/>
              <w:sz w:val="24"/>
              <w:szCs w:val="24"/>
            </w:rPr>
            <w:delText xml:space="preserve">throughout </w:delText>
          </w:r>
          <w:r w:rsidRPr="00CD0D15" w:rsidDel="002C606B">
            <w:rPr>
              <w:rFonts w:ascii="Cambria" w:hAnsi="Cambria"/>
              <w:i/>
              <w:sz w:val="24"/>
              <w:szCs w:val="24"/>
            </w:rPr>
            <w:delText>P. aeruginosa</w:delText>
          </w:r>
          <w:r w:rsidRPr="00CD0D15" w:rsidDel="002C606B">
            <w:rPr>
              <w:rFonts w:ascii="Cambria" w:hAnsi="Cambria"/>
              <w:sz w:val="24"/>
              <w:szCs w:val="24"/>
            </w:rPr>
            <w:delText xml:space="preserve"> biofilms.</w:delText>
          </w:r>
        </w:del>
      </w:moveTo>
    </w:p>
    <w:moveToRangeEnd w:id="287"/>
    <w:p w14:paraId="694F93F4" w14:textId="77777777" w:rsidR="007A61A0" w:rsidRDefault="007A61A0" w:rsidP="00BB5D88">
      <w:pPr>
        <w:spacing w:line="480" w:lineRule="auto"/>
        <w:ind w:firstLine="720"/>
        <w:outlineLvl w:val="0"/>
        <w:rPr>
          <w:ins w:id="297" w:author="Tara" w:date="2021-02-13T16:30:00Z"/>
          <w:rFonts w:ascii="Cambria" w:hAnsi="Cambria"/>
          <w:sz w:val="24"/>
          <w:szCs w:val="24"/>
        </w:rPr>
      </w:pPr>
    </w:p>
    <w:p w14:paraId="7211B357" w14:textId="371AD50A" w:rsidR="007A61A0" w:rsidDel="00CC10B5" w:rsidRDefault="00BB5D88" w:rsidP="00BB5D88">
      <w:pPr>
        <w:spacing w:line="480" w:lineRule="auto"/>
        <w:ind w:firstLine="720"/>
        <w:outlineLvl w:val="0"/>
        <w:rPr>
          <w:ins w:id="298" w:author="Tara" w:date="2021-02-13T16:31:00Z"/>
          <w:del w:id="299" w:author="tara gallagher" w:date="2022-01-23T19:36:00Z"/>
          <w:rFonts w:ascii="Cambria" w:hAnsi="Cambria"/>
          <w:sz w:val="24"/>
          <w:szCs w:val="24"/>
        </w:rPr>
      </w:pPr>
      <w:del w:id="300" w:author="tara gallagher" w:date="2022-01-23T19:36:00Z">
        <w:r w:rsidRPr="00DE717C" w:rsidDel="00CC10B5">
          <w:rPr>
            <w:rFonts w:ascii="Cambria" w:hAnsi="Cambria"/>
            <w:sz w:val="24"/>
            <w:szCs w:val="24"/>
            <w:highlight w:val="yellow"/>
            <w:rPrChange w:id="301" w:author="tara gallagher" w:date="2022-01-23T18:23:00Z">
              <w:rPr>
                <w:rFonts w:ascii="Cambria" w:hAnsi="Cambria"/>
                <w:sz w:val="24"/>
                <w:szCs w:val="24"/>
              </w:rPr>
            </w:rPrChange>
          </w:rPr>
          <w:delText>The phasor is commonly used to unmix two or three fluorescent species using linear algebra (</w:delText>
        </w:r>
        <w:r w:rsidRPr="00DE717C" w:rsidDel="00CC10B5">
          <w:rPr>
            <w:rFonts w:ascii="Cambria" w:hAnsi="Cambria"/>
            <w:b/>
            <w:bCs/>
            <w:sz w:val="24"/>
            <w:szCs w:val="24"/>
            <w:highlight w:val="yellow"/>
            <w:rPrChange w:id="302" w:author="tara gallagher" w:date="2022-01-23T18:23:00Z">
              <w:rPr>
                <w:rFonts w:ascii="Cambria" w:hAnsi="Cambria"/>
                <w:b/>
                <w:bCs/>
                <w:sz w:val="24"/>
                <w:szCs w:val="24"/>
              </w:rPr>
            </w:rPrChange>
          </w:rPr>
          <w:delText>Fig. 3.1</w:delText>
        </w:r>
        <w:r w:rsidRPr="00DE717C" w:rsidDel="00CC10B5">
          <w:rPr>
            <w:rFonts w:ascii="Cambria" w:hAnsi="Cambria"/>
            <w:sz w:val="24"/>
            <w:szCs w:val="24"/>
            <w:highlight w:val="yellow"/>
            <w:rPrChange w:id="303" w:author="tara gallagher" w:date="2022-01-23T18:23:00Z">
              <w:rPr>
                <w:rFonts w:ascii="Cambria" w:hAnsi="Cambria"/>
                <w:sz w:val="24"/>
                <w:szCs w:val="24"/>
              </w:rPr>
            </w:rPrChange>
          </w:rPr>
          <w:delText>)</w:delText>
        </w:r>
      </w:del>
      <w:ins w:id="304" w:author="Tara" w:date="2021-02-13T16:29:00Z">
        <w:del w:id="305" w:author="tara gallagher" w:date="2022-01-23T19:36:00Z">
          <w:r w:rsidR="007A61A0" w:rsidRPr="00DE717C" w:rsidDel="00CC10B5">
            <w:rPr>
              <w:rFonts w:ascii="Cambria" w:hAnsi="Cambria"/>
              <w:sz w:val="24"/>
              <w:szCs w:val="24"/>
              <w:highlight w:val="yellow"/>
              <w:rPrChange w:id="306" w:author="tara gallagher" w:date="2022-01-23T18:23:00Z">
                <w:rPr>
                  <w:rFonts w:ascii="Cambria" w:hAnsi="Cambria"/>
                  <w:sz w:val="24"/>
                  <w:szCs w:val="24"/>
                </w:rPr>
              </w:rPrChange>
            </w:rPr>
            <w:delText>.</w:delText>
          </w:r>
        </w:del>
      </w:ins>
      <w:del w:id="307" w:author="tara gallagher" w:date="2022-01-23T19:36:00Z">
        <w:r w:rsidRPr="00DE717C" w:rsidDel="00CC10B5">
          <w:rPr>
            <w:rFonts w:ascii="Cambria" w:hAnsi="Cambria"/>
            <w:sz w:val="24"/>
            <w:szCs w:val="24"/>
            <w:highlight w:val="yellow"/>
            <w:rPrChange w:id="308" w:author="tara gallagher" w:date="2022-01-23T18:23:00Z">
              <w:rPr>
                <w:rFonts w:ascii="Cambria" w:hAnsi="Cambria"/>
                <w:sz w:val="24"/>
                <w:szCs w:val="24"/>
              </w:rPr>
            </w:rPrChange>
          </w:rPr>
          <w:delText xml:space="preserve">, but </w:delText>
        </w:r>
      </w:del>
      <w:ins w:id="309" w:author="Tara" w:date="2021-02-13T16:29:00Z">
        <w:del w:id="310" w:author="tara gallagher" w:date="2022-01-23T19:36:00Z">
          <w:r w:rsidR="007A61A0" w:rsidRPr="00DE717C" w:rsidDel="00CC10B5">
            <w:rPr>
              <w:rFonts w:ascii="Cambria" w:hAnsi="Cambria"/>
              <w:sz w:val="24"/>
              <w:szCs w:val="24"/>
              <w:highlight w:val="yellow"/>
              <w:rPrChange w:id="311" w:author="tara gallagher" w:date="2022-01-23T18:23:00Z">
                <w:rPr>
                  <w:rFonts w:ascii="Cambria" w:hAnsi="Cambria"/>
                  <w:sz w:val="24"/>
                  <w:szCs w:val="24"/>
                </w:rPr>
              </w:rPrChange>
            </w:rPr>
            <w:delText>A</w:delText>
          </w:r>
        </w:del>
      </w:ins>
      <w:del w:id="312" w:author="tara gallagher" w:date="2022-01-23T19:36:00Z">
        <w:r w:rsidRPr="00DE717C" w:rsidDel="00CC10B5">
          <w:rPr>
            <w:rFonts w:ascii="Cambria" w:hAnsi="Cambria"/>
            <w:sz w:val="24"/>
            <w:szCs w:val="24"/>
            <w:highlight w:val="yellow"/>
            <w:rPrChange w:id="313" w:author="tara gallagher" w:date="2022-01-23T18:23:00Z">
              <w:rPr>
                <w:rFonts w:ascii="Cambria" w:hAnsi="Cambria"/>
                <w:sz w:val="24"/>
                <w:szCs w:val="24"/>
              </w:rPr>
            </w:rPrChange>
          </w:rPr>
          <w:delText>additional fluorescent species can be unmixed if additional harmonics are incorporated into the phasor analyses</w:delText>
        </w:r>
      </w:del>
      <w:ins w:id="314" w:author="Tara" w:date="2021-02-13T16:31:00Z">
        <w:del w:id="315" w:author="tara gallagher" w:date="2022-01-23T19:36:00Z">
          <w:r w:rsidR="00774B5A" w:rsidRPr="00DE717C" w:rsidDel="00CC10B5">
            <w:rPr>
              <w:rFonts w:ascii="Cambria" w:hAnsi="Cambria"/>
              <w:sz w:val="24"/>
              <w:szCs w:val="24"/>
              <w:highlight w:val="yellow"/>
              <w:rPrChange w:id="316" w:author="tara gallagher" w:date="2022-01-23T18:23:00Z">
                <w:rPr>
                  <w:rFonts w:ascii="Cambria" w:hAnsi="Cambria"/>
                  <w:sz w:val="24"/>
                  <w:szCs w:val="24"/>
                </w:rPr>
              </w:rPrChange>
            </w:rPr>
            <w:delText xml:space="preserve">, because </w:delText>
          </w:r>
        </w:del>
      </w:ins>
      <w:del w:id="317" w:author="tara gallagher" w:date="2022-01-23T19:36:00Z">
        <w:r w:rsidRPr="00DE717C" w:rsidDel="00CC10B5">
          <w:rPr>
            <w:rFonts w:ascii="Cambria" w:hAnsi="Cambria"/>
            <w:sz w:val="24"/>
            <w:szCs w:val="24"/>
            <w:highlight w:val="yellow"/>
            <w:rPrChange w:id="318" w:author="tara gallagher" w:date="2022-01-23T18:23:00Z">
              <w:rPr>
                <w:rFonts w:ascii="Cambria" w:hAnsi="Cambria"/>
                <w:sz w:val="24"/>
                <w:szCs w:val="24"/>
              </w:rPr>
            </w:rPrChange>
          </w:rPr>
          <w:delText xml:space="preserve">. </w:delText>
        </w:r>
      </w:del>
      <w:ins w:id="319" w:author="Tara" w:date="2021-02-13T16:31:00Z">
        <w:del w:id="320" w:author="tara gallagher" w:date="2022-01-23T19:36:00Z">
          <w:r w:rsidR="00774B5A" w:rsidRPr="00DE717C" w:rsidDel="00CC10B5">
            <w:rPr>
              <w:rFonts w:ascii="Cambria" w:hAnsi="Cambria"/>
              <w:sz w:val="24"/>
              <w:szCs w:val="24"/>
              <w:highlight w:val="yellow"/>
              <w:rPrChange w:id="321" w:author="tara gallagher" w:date="2022-01-23T18:23:00Z">
                <w:rPr>
                  <w:rFonts w:ascii="Cambria" w:hAnsi="Cambria"/>
                  <w:sz w:val="24"/>
                  <w:szCs w:val="24"/>
                </w:rPr>
              </w:rPrChange>
            </w:rPr>
            <w:delText>t</w:delText>
          </w:r>
        </w:del>
      </w:ins>
      <w:del w:id="322" w:author="tara gallagher" w:date="2022-01-23T19:36:00Z">
        <w:r w:rsidRPr="00DE717C" w:rsidDel="00CC10B5">
          <w:rPr>
            <w:rFonts w:ascii="Cambria" w:hAnsi="Cambria"/>
            <w:sz w:val="24"/>
            <w:szCs w:val="24"/>
            <w:highlight w:val="yellow"/>
            <w:rPrChange w:id="323" w:author="tara gallagher" w:date="2022-01-23T18:23:00Z">
              <w:rPr>
                <w:rFonts w:ascii="Cambria" w:hAnsi="Cambria"/>
                <w:sz w:val="24"/>
                <w:szCs w:val="24"/>
              </w:rPr>
            </w:rPrChange>
          </w:rPr>
          <w:delText xml:space="preserve">The </w:delText>
        </w:r>
        <w:r w:rsidR="00F27C25" w:rsidRPr="00DE717C" w:rsidDel="00CC10B5">
          <w:rPr>
            <w:rFonts w:ascii="Cambria" w:hAnsi="Cambria"/>
            <w:sz w:val="24"/>
            <w:szCs w:val="24"/>
            <w:highlight w:val="yellow"/>
            <w:rPrChange w:id="324" w:author="tara gallagher" w:date="2022-01-23T18:23:00Z">
              <w:rPr>
                <w:rFonts w:ascii="Cambria" w:hAnsi="Cambria"/>
                <w:sz w:val="24"/>
                <w:szCs w:val="24"/>
              </w:rPr>
            </w:rPrChange>
          </w:rPr>
          <w:delText>orthogonality of the Fourier transform guarantees that G and S components for each harmonic can be used as</w:delText>
        </w:r>
      </w:del>
      <w:ins w:id="325" w:author="Tara" w:date="2021-02-13T16:31:00Z">
        <w:del w:id="326" w:author="tara gallagher" w:date="2022-01-23T19:36:00Z">
          <w:r w:rsidR="00774B5A" w:rsidRPr="00DE717C" w:rsidDel="00CC10B5">
            <w:rPr>
              <w:rFonts w:ascii="Cambria" w:hAnsi="Cambria"/>
              <w:sz w:val="24"/>
              <w:szCs w:val="24"/>
              <w:highlight w:val="yellow"/>
              <w:rPrChange w:id="327" w:author="tara gallagher" w:date="2022-01-23T18:23:00Z">
                <w:rPr>
                  <w:rFonts w:ascii="Cambria" w:hAnsi="Cambria"/>
                  <w:sz w:val="24"/>
                  <w:szCs w:val="24"/>
                </w:rPr>
              </w:rPrChange>
            </w:rPr>
            <w:delText>are</w:delText>
          </w:r>
        </w:del>
      </w:ins>
      <w:del w:id="328" w:author="tara gallagher" w:date="2022-01-23T19:36:00Z">
        <w:r w:rsidR="00F27C25" w:rsidRPr="00DE717C" w:rsidDel="00CC10B5">
          <w:rPr>
            <w:rFonts w:ascii="Cambria" w:hAnsi="Cambria"/>
            <w:sz w:val="24"/>
            <w:szCs w:val="24"/>
            <w:highlight w:val="yellow"/>
            <w:rPrChange w:id="329" w:author="tara gallagher" w:date="2022-01-23T18:23:00Z">
              <w:rPr>
                <w:rFonts w:ascii="Cambria" w:hAnsi="Cambria"/>
                <w:sz w:val="24"/>
                <w:szCs w:val="24"/>
              </w:rPr>
            </w:rPrChange>
          </w:rPr>
          <w:delText xml:space="preserve"> independent observations.</w:delText>
        </w:r>
      </w:del>
    </w:p>
    <w:p w14:paraId="7F3D245B" w14:textId="77777777" w:rsidR="007A61A0" w:rsidRDefault="007A61A0" w:rsidP="00BB5D88">
      <w:pPr>
        <w:spacing w:line="480" w:lineRule="auto"/>
        <w:ind w:firstLine="720"/>
        <w:outlineLvl w:val="0"/>
        <w:rPr>
          <w:ins w:id="330" w:author="Tara" w:date="2021-02-13T16:31:00Z"/>
          <w:rFonts w:ascii="Cambria" w:hAnsi="Cambria"/>
          <w:sz w:val="24"/>
          <w:szCs w:val="24"/>
        </w:rPr>
      </w:pPr>
    </w:p>
    <w:p w14:paraId="740379DF" w14:textId="55D7A805" w:rsidR="00F27C25" w:rsidRPr="00CD0D15" w:rsidDel="002C606B" w:rsidRDefault="00F27C25" w:rsidP="00BB5D88">
      <w:pPr>
        <w:spacing w:line="480" w:lineRule="auto"/>
        <w:ind w:firstLine="720"/>
        <w:outlineLvl w:val="0"/>
        <w:rPr>
          <w:del w:id="331" w:author="tara gallagher" w:date="2022-01-23T18:24:00Z"/>
          <w:rFonts w:ascii="Cambria" w:hAnsi="Cambria"/>
          <w:sz w:val="24"/>
          <w:szCs w:val="24"/>
        </w:rPr>
      </w:pPr>
      <w:del w:id="332" w:author="tara gallagher" w:date="2022-01-23T18:24:00Z">
        <w:r w:rsidRPr="00CD0D15" w:rsidDel="002C606B">
          <w:rPr>
            <w:rFonts w:ascii="Cambria" w:hAnsi="Cambria"/>
            <w:sz w:val="24"/>
            <w:szCs w:val="24"/>
          </w:rPr>
          <w:delText xml:space="preserve"> This allows unmixing of a fluorescent signal into its constituent components using linear algebra </w:delText>
        </w:r>
        <w:r w:rsidRPr="00CD0D15" w:rsidDel="002C606B">
          <w:rPr>
            <w:rFonts w:ascii="Cambria" w:hAnsi="Cambria"/>
            <w:sz w:val="24"/>
            <w:szCs w:val="24"/>
          </w:rPr>
          <w:fldChar w:fldCharType="begin"/>
        </w:r>
        <w:r w:rsidR="00E31B30" w:rsidDel="002C606B">
          <w:rPr>
            <w:rFonts w:ascii="Cambria" w:hAnsi="Cambria"/>
            <w:sz w:val="24"/>
            <w:szCs w:val="24"/>
          </w:rPr>
          <w:delInstrText xml:space="preserve"> ADDIN ZOTERO_ITEM CSL_CITATION {"citationID":"9WfQTsIa","properties":{"formattedCitation":"(22)","plainCitation":"(22)","noteIndex":0},"citationItems":[{"id":1351,"uris":["http://zotero.org/users/6261839/items/KYW9N2SI"],"uri":["http://zotero.org/users/6261839/items/KYW9N2SI"],"itemData":{"id":1351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delInstrText>
        </w:r>
        <w:r w:rsidRPr="00CD0D15" w:rsidDel="002C606B">
          <w:rPr>
            <w:rFonts w:ascii="Cambria" w:hAnsi="Cambria"/>
            <w:sz w:val="24"/>
            <w:szCs w:val="24"/>
          </w:rPr>
          <w:fldChar w:fldCharType="separate"/>
        </w:r>
        <w:r w:rsidR="00E31B30" w:rsidDel="002C606B">
          <w:rPr>
            <w:rFonts w:ascii="Cambria" w:hAnsi="Cambria"/>
            <w:noProof/>
            <w:sz w:val="24"/>
            <w:szCs w:val="24"/>
          </w:rPr>
          <w:delText>(22)</w:delText>
        </w:r>
        <w:r w:rsidRPr="00CD0D15" w:rsidDel="002C606B">
          <w:rPr>
            <w:rFonts w:ascii="Cambria" w:hAnsi="Cambria"/>
            <w:sz w:val="24"/>
            <w:szCs w:val="24"/>
          </w:rPr>
          <w:fldChar w:fldCharType="end"/>
        </w:r>
        <w:r w:rsidRPr="00CD0D15" w:rsidDel="002C606B">
          <w:rPr>
            <w:rFonts w:ascii="Cambria" w:hAnsi="Cambria"/>
            <w:sz w:val="24"/>
            <w:szCs w:val="24"/>
          </w:rPr>
          <w:delText xml:space="preserve"> or least-squares optimization if the system is overdetermined. If the bandpass filter used for fluorescence lifetime imaging is the same as the hyperspectral acquisition window, the fractional contributions to the total signal will be same. This insight allows unmixing of fluorescent species present in each pixel in the image simultaneously using both spectral and lifetime data.</w:delText>
        </w:r>
      </w:del>
    </w:p>
    <w:p w14:paraId="44674E3B" w14:textId="7E430E33" w:rsidR="00F27C25" w:rsidRPr="00CD0D15" w:rsidDel="00DE717C" w:rsidRDefault="00F27C25" w:rsidP="00F27C25">
      <w:pPr>
        <w:spacing w:line="480" w:lineRule="auto"/>
        <w:outlineLvl w:val="0"/>
        <w:rPr>
          <w:del w:id="333" w:author="tara gallagher" w:date="2022-01-23T18:20:00Z"/>
          <w:rFonts w:ascii="Cambria" w:hAnsi="Cambria"/>
          <w:sz w:val="24"/>
          <w:szCs w:val="24"/>
        </w:rPr>
      </w:pPr>
    </w:p>
    <w:p w14:paraId="57104D2B" w14:textId="23060988" w:rsidR="00F27C25" w:rsidDel="00676495" w:rsidRDefault="00F27C25" w:rsidP="00F27C25">
      <w:pPr>
        <w:spacing w:line="480" w:lineRule="auto"/>
        <w:outlineLvl w:val="0"/>
        <w:rPr>
          <w:del w:id="334" w:author="tara gallagher" w:date="2022-01-23T19:57:00Z"/>
          <w:rFonts w:ascii="Cambria" w:hAnsi="Cambria"/>
          <w:sz w:val="24"/>
          <w:szCs w:val="24"/>
        </w:rPr>
      </w:pPr>
      <w:r w:rsidRPr="00CD0D15">
        <w:rPr>
          <w:rFonts w:ascii="Cambria" w:hAnsi="Cambria"/>
          <w:sz w:val="24"/>
          <w:szCs w:val="24"/>
        </w:rPr>
        <w:tab/>
      </w:r>
      <w:moveFromRangeStart w:id="335" w:author="tara gallagher" w:date="2022-01-23T18:24:00Z" w:name="move93854677"/>
      <w:moveFrom w:id="336" w:author="tara gallagher" w:date="2022-01-23T18:24:00Z">
        <w:r w:rsidR="00660ED8" w:rsidRPr="00CD0D15" w:rsidDel="002C606B">
          <w:rPr>
            <w:rFonts w:ascii="Cambria" w:hAnsi="Cambria"/>
            <w:sz w:val="24"/>
            <w:szCs w:val="24"/>
          </w:rPr>
          <w:t>Redox state</w:t>
        </w:r>
        <w:r w:rsidRPr="00CD0D15" w:rsidDel="002C606B">
          <w:rPr>
            <w:rFonts w:ascii="Cambria" w:hAnsi="Cambria"/>
            <w:sz w:val="24"/>
            <w:szCs w:val="24"/>
          </w:rPr>
          <w:t xml:space="preserve"> varies throughout biofilms, and u</w:t>
        </w:r>
        <w:r w:rsidR="00660ED8" w:rsidRPr="00CD0D15" w:rsidDel="002C606B">
          <w:rPr>
            <w:rFonts w:ascii="Cambria" w:hAnsi="Cambria"/>
            <w:sz w:val="24"/>
            <w:szCs w:val="24"/>
          </w:rPr>
          <w:t xml:space="preserve">nderstanding spatial changes in pyocyanin reduction </w:t>
        </w:r>
        <w:r w:rsidRPr="00CD0D15" w:rsidDel="002C606B">
          <w:rPr>
            <w:rFonts w:ascii="Cambria" w:hAnsi="Cambria"/>
            <w:sz w:val="24"/>
            <w:szCs w:val="24"/>
          </w:rPr>
          <w:t xml:space="preserve">can be used to assess </w:t>
        </w:r>
        <w:r w:rsidR="00660ED8" w:rsidRPr="00CD0D15" w:rsidDel="002C606B">
          <w:rPr>
            <w:rFonts w:ascii="Cambria" w:hAnsi="Cambria"/>
            <w:sz w:val="24"/>
            <w:szCs w:val="24"/>
          </w:rPr>
          <w:t>bacteria</w:t>
        </w:r>
        <w:r w:rsidR="000635A1" w:rsidDel="002C606B">
          <w:rPr>
            <w:rFonts w:ascii="Cambria" w:hAnsi="Cambria"/>
            <w:sz w:val="24"/>
            <w:szCs w:val="24"/>
          </w:rPr>
          <w:t>l</w:t>
        </w:r>
        <w:r w:rsidR="00660ED8" w:rsidRPr="00CD0D15" w:rsidDel="002C606B">
          <w:rPr>
            <w:rFonts w:ascii="Cambria" w:hAnsi="Cambria"/>
            <w:sz w:val="24"/>
            <w:szCs w:val="24"/>
          </w:rPr>
          <w:t xml:space="preserve"> activity</w:t>
        </w:r>
        <w:r w:rsidR="000635A1" w:rsidDel="002C606B">
          <w:rPr>
            <w:rFonts w:ascii="Cambria" w:hAnsi="Cambria"/>
            <w:sz w:val="24"/>
            <w:szCs w:val="24"/>
          </w:rPr>
          <w:t xml:space="preserve">, treatment susceptibility, </w:t>
        </w:r>
        <w:r w:rsidR="00660ED8" w:rsidRPr="00CD0D15" w:rsidDel="002C606B">
          <w:rPr>
            <w:rFonts w:ascii="Cambria" w:hAnsi="Cambria"/>
            <w:sz w:val="24"/>
            <w:szCs w:val="24"/>
          </w:rPr>
          <w:t>and infection progression</w:t>
        </w:r>
        <w:r w:rsidRPr="00CD0D15" w:rsidDel="002C606B">
          <w:rPr>
            <w:rFonts w:ascii="Cambria" w:hAnsi="Cambria"/>
            <w:sz w:val="24"/>
            <w:szCs w:val="24"/>
          </w:rPr>
          <w:t xml:space="preserve">. We developed and compared our FLIM phasor unmixing approach to HIM phasor unmixing. DIVER FLIM acquisition and </w:t>
        </w:r>
        <w:r w:rsidR="001B3561" w:rsidDel="002C606B">
          <w:rPr>
            <w:rFonts w:ascii="Cambria" w:hAnsi="Cambria"/>
            <w:sz w:val="24"/>
            <w:szCs w:val="24"/>
          </w:rPr>
          <w:t xml:space="preserve">lifetime </w:t>
        </w:r>
        <w:r w:rsidRPr="00CD0D15" w:rsidDel="002C606B">
          <w:rPr>
            <w:rFonts w:ascii="Cambria" w:hAnsi="Cambria"/>
            <w:sz w:val="24"/>
            <w:szCs w:val="24"/>
          </w:rPr>
          <w:t xml:space="preserve">phasor unmixing can be used to track pyocyanin </w:t>
        </w:r>
        <w:r w:rsidR="000635A1" w:rsidDel="002C606B">
          <w:rPr>
            <w:rFonts w:ascii="Cambria" w:hAnsi="Cambria"/>
            <w:sz w:val="24"/>
            <w:szCs w:val="24"/>
          </w:rPr>
          <w:t xml:space="preserve">redox states </w:t>
        </w:r>
        <w:r w:rsidRPr="00CD0D15" w:rsidDel="002C606B">
          <w:rPr>
            <w:rFonts w:ascii="Cambria" w:hAnsi="Cambria"/>
            <w:sz w:val="24"/>
            <w:szCs w:val="24"/>
          </w:rPr>
          <w:t xml:space="preserve">throughout </w:t>
        </w:r>
        <w:r w:rsidRPr="00CD0D15" w:rsidDel="002C606B">
          <w:rPr>
            <w:rFonts w:ascii="Cambria" w:hAnsi="Cambria"/>
            <w:i/>
            <w:sz w:val="24"/>
            <w:szCs w:val="24"/>
          </w:rPr>
          <w:t>P. aeruginosa</w:t>
        </w:r>
        <w:r w:rsidRPr="00CD0D15" w:rsidDel="002C606B">
          <w:rPr>
            <w:rFonts w:ascii="Cambria" w:hAnsi="Cambria"/>
            <w:sz w:val="24"/>
            <w:szCs w:val="24"/>
          </w:rPr>
          <w:t xml:space="preserve"> biofilms.</w:t>
        </w:r>
      </w:moveFrom>
      <w:moveFromRangeEnd w:id="335"/>
    </w:p>
    <w:p w14:paraId="5A926626" w14:textId="77777777" w:rsidR="00A978D6" w:rsidRPr="00CD0D15" w:rsidRDefault="00A978D6" w:rsidP="00F27C25">
      <w:pPr>
        <w:spacing w:line="480" w:lineRule="auto"/>
        <w:outlineLvl w:val="0"/>
        <w:rPr>
          <w:rFonts w:ascii="Cambria" w:hAnsi="Cambria"/>
          <w:sz w:val="24"/>
          <w:szCs w:val="24"/>
        </w:rPr>
      </w:pPr>
    </w:p>
    <w:p w14:paraId="5298757D" w14:textId="75E2C7CC" w:rsidR="00121AA2" w:rsidRPr="00CD0D15" w:rsidRDefault="00121AA2" w:rsidP="00F27C25">
      <w:pPr>
        <w:spacing w:line="480" w:lineRule="auto"/>
        <w:rPr>
          <w:rFonts w:ascii="Cambria" w:hAnsi="Cambria"/>
          <w:b/>
          <w:bCs/>
          <w:sz w:val="24"/>
          <w:szCs w:val="24"/>
        </w:rPr>
      </w:pPr>
      <w:del w:id="337" w:author="tara gallagher" w:date="2021-12-31T14:25:00Z">
        <w:r w:rsidRPr="00CD0D15" w:rsidDel="009467E1">
          <w:rPr>
            <w:rFonts w:ascii="Cambria" w:hAnsi="Cambria"/>
            <w:b/>
            <w:bCs/>
            <w:sz w:val="24"/>
            <w:szCs w:val="24"/>
          </w:rPr>
          <w:delText>Results:</w:delText>
        </w:r>
      </w:del>
      <w:ins w:id="338" w:author="tara gallagher" w:date="2021-12-31T14:25:00Z">
        <w:r w:rsidR="009467E1">
          <w:rPr>
            <w:rFonts w:ascii="Cambria" w:hAnsi="Cambria"/>
            <w:b/>
            <w:bCs/>
            <w:sz w:val="24"/>
            <w:szCs w:val="24"/>
          </w:rPr>
          <w:t>RESULTS:</w:t>
        </w:r>
      </w:ins>
    </w:p>
    <w:p w14:paraId="0D9D3B75" w14:textId="33E6A252" w:rsidR="00F27C25" w:rsidRPr="0030615F" w:rsidRDefault="00F27C25" w:rsidP="00F27C25">
      <w:pPr>
        <w:spacing w:line="480" w:lineRule="auto"/>
        <w:rPr>
          <w:rFonts w:ascii="Cambria" w:hAnsi="Cambria"/>
          <w:b/>
          <w:bCs/>
          <w:sz w:val="24"/>
          <w:szCs w:val="24"/>
        </w:rPr>
      </w:pPr>
      <w:del w:id="339" w:author="Tara" w:date="2021-12-23T07:59:00Z">
        <w:r w:rsidRPr="0030615F" w:rsidDel="00532181">
          <w:rPr>
            <w:rFonts w:ascii="Cambria" w:hAnsi="Cambria"/>
            <w:b/>
            <w:bCs/>
            <w:sz w:val="24"/>
            <w:szCs w:val="24"/>
          </w:rPr>
          <w:delText xml:space="preserve">HIM and </w:delText>
        </w:r>
      </w:del>
      <w:del w:id="340" w:author="tara gallagher" w:date="2021-12-31T12:35:00Z">
        <w:r w:rsidRPr="0030615F" w:rsidDel="000914C0">
          <w:rPr>
            <w:rFonts w:ascii="Cambria" w:hAnsi="Cambria"/>
            <w:b/>
            <w:bCs/>
            <w:sz w:val="24"/>
            <w:szCs w:val="24"/>
          </w:rPr>
          <w:delText>FLIM phasor</w:delText>
        </w:r>
      </w:del>
      <w:ins w:id="341" w:author="tara gallagher" w:date="2021-12-31T12:35:00Z">
        <w:r w:rsidR="000914C0" w:rsidRPr="0030615F">
          <w:rPr>
            <w:rFonts w:ascii="Cambria" w:hAnsi="Cambria"/>
            <w:b/>
            <w:bCs/>
            <w:sz w:val="24"/>
            <w:szCs w:val="24"/>
          </w:rPr>
          <w:t>Spectral</w:t>
        </w:r>
      </w:ins>
      <w:r w:rsidRPr="0030615F">
        <w:rPr>
          <w:rFonts w:ascii="Cambria" w:hAnsi="Cambria"/>
          <w:b/>
          <w:bCs/>
          <w:sz w:val="24"/>
          <w:szCs w:val="24"/>
        </w:rPr>
        <w:t xml:space="preserve"> </w:t>
      </w:r>
      <w:ins w:id="342" w:author="Tara" w:date="2021-12-23T07:59:00Z">
        <w:del w:id="343" w:author="tara gallagher" w:date="2021-12-31T12:03:00Z">
          <w:r w:rsidR="007A78FE" w:rsidRPr="0030615F" w:rsidDel="00AD2C27">
            <w:rPr>
              <w:rFonts w:ascii="Cambria" w:hAnsi="Cambria"/>
              <w:b/>
              <w:bCs/>
              <w:sz w:val="24"/>
              <w:szCs w:val="24"/>
            </w:rPr>
            <w:delText xml:space="preserve">and spectral </w:delText>
          </w:r>
        </w:del>
      </w:ins>
      <w:r w:rsidRPr="0030615F">
        <w:rPr>
          <w:rFonts w:ascii="Cambria" w:hAnsi="Cambria"/>
          <w:b/>
          <w:bCs/>
          <w:sz w:val="24"/>
          <w:szCs w:val="24"/>
        </w:rPr>
        <w:t xml:space="preserve">characterization of </w:t>
      </w:r>
      <w:r w:rsidRPr="0030615F">
        <w:rPr>
          <w:rFonts w:ascii="Cambria" w:hAnsi="Cambria"/>
          <w:b/>
          <w:bCs/>
          <w:i/>
          <w:iCs/>
          <w:sz w:val="24"/>
          <w:szCs w:val="24"/>
        </w:rPr>
        <w:t>P. aeruginosa</w:t>
      </w:r>
      <w:r w:rsidRPr="0030615F">
        <w:rPr>
          <w:rFonts w:ascii="Cambria" w:hAnsi="Cambria"/>
          <w:b/>
          <w:bCs/>
          <w:sz w:val="24"/>
          <w:szCs w:val="24"/>
        </w:rPr>
        <w:t xml:space="preserve"> fluorophores.</w:t>
      </w:r>
    </w:p>
    <w:p w14:paraId="63FEAD86" w14:textId="7A3A1E45" w:rsidR="00F27C25" w:rsidRDefault="00F27C25" w:rsidP="00F27C25">
      <w:pPr>
        <w:spacing w:line="480" w:lineRule="auto"/>
        <w:rPr>
          <w:ins w:id="344" w:author="tara gallagher" w:date="2021-12-31T12:35:00Z"/>
          <w:rFonts w:ascii="Cambria" w:hAnsi="Cambria"/>
          <w:sz w:val="24"/>
          <w:szCs w:val="24"/>
        </w:rPr>
      </w:pPr>
      <w:r w:rsidRPr="00CD0D15">
        <w:rPr>
          <w:rFonts w:ascii="Cambria" w:hAnsi="Cambria"/>
          <w:sz w:val="24"/>
          <w:szCs w:val="24"/>
        </w:rPr>
        <w:tab/>
        <w:t xml:space="preserve"> The two-photon fluorescence emission spectra of </w:t>
      </w:r>
      <w:r w:rsidRPr="00CD0D15">
        <w:rPr>
          <w:rFonts w:ascii="Cambria" w:hAnsi="Cambria"/>
          <w:i/>
          <w:sz w:val="24"/>
          <w:szCs w:val="24"/>
        </w:rPr>
        <w:t>P. aeruginosa</w:t>
      </w:r>
      <w:r w:rsidRPr="00CD0D15">
        <w:rPr>
          <w:rFonts w:ascii="Cambria" w:hAnsi="Cambria"/>
          <w:sz w:val="24"/>
          <w:szCs w:val="24"/>
        </w:rPr>
        <w:t xml:space="preserve"> fluorophores were characterized</w:t>
      </w:r>
      <w:ins w:id="345" w:author="tara gallagher" w:date="2021-12-31T12:06:00Z">
        <w:r w:rsidR="00AD2C27">
          <w:rPr>
            <w:rFonts w:ascii="Cambria" w:hAnsi="Cambria"/>
            <w:sz w:val="24"/>
            <w:szCs w:val="24"/>
          </w:rPr>
          <w:t xml:space="preserve"> </w:t>
        </w:r>
      </w:ins>
      <w:ins w:id="346" w:author="tara gallagher" w:date="2022-01-10T18:38:00Z">
        <w:r w:rsidR="0096585D">
          <w:rPr>
            <w:rFonts w:ascii="Cambria" w:hAnsi="Cambria"/>
            <w:sz w:val="24"/>
            <w:szCs w:val="24"/>
          </w:rPr>
          <w:t>with a hyperspectral imaging microscope</w:t>
        </w:r>
      </w:ins>
      <w:ins w:id="347" w:author="tara gallagher" w:date="2022-01-10T18:45:00Z">
        <w:r w:rsidR="0096585D">
          <w:rPr>
            <w:rFonts w:ascii="Cambria" w:hAnsi="Cambria"/>
            <w:sz w:val="24"/>
            <w:szCs w:val="24"/>
          </w:rPr>
          <w:t xml:space="preserve"> (excitation = 740 nm</w:t>
        </w:r>
      </w:ins>
      <w:ins w:id="348" w:author="tara gallagher" w:date="2022-01-23T20:03:00Z">
        <w:r w:rsidR="00D440B7">
          <w:rPr>
            <w:rFonts w:ascii="Cambria" w:hAnsi="Cambria"/>
            <w:sz w:val="24"/>
            <w:szCs w:val="24"/>
          </w:rPr>
          <w:t>, emission window = 400-690 nm</w:t>
        </w:r>
      </w:ins>
      <w:ins w:id="349" w:author="tara gallagher" w:date="2022-01-10T18:45:00Z">
        <w:r w:rsidR="0096585D">
          <w:rPr>
            <w:rFonts w:ascii="Cambria" w:hAnsi="Cambria"/>
            <w:sz w:val="24"/>
            <w:szCs w:val="24"/>
          </w:rPr>
          <w:t>)</w:t>
        </w:r>
      </w:ins>
      <w:ins w:id="350" w:author="tara gallagher" w:date="2021-12-31T12:06:00Z">
        <w:r w:rsidR="00AD2C27">
          <w:rPr>
            <w:rFonts w:ascii="Cambria" w:hAnsi="Cambria"/>
            <w:sz w:val="24"/>
            <w:szCs w:val="24"/>
          </w:rPr>
          <w:t xml:space="preserve"> </w:t>
        </w:r>
      </w:ins>
      <w:ins w:id="351" w:author="tara gallagher" w:date="2021-12-31T12:04:00Z">
        <w:r w:rsidR="00AD2C27">
          <w:rPr>
            <w:rFonts w:ascii="Cambria" w:hAnsi="Cambria"/>
            <w:sz w:val="24"/>
            <w:szCs w:val="24"/>
          </w:rPr>
          <w:t>(Fig. S1</w:t>
        </w:r>
      </w:ins>
      <w:ins w:id="352" w:author="tara gallagher" w:date="2022-01-10T18:45:00Z">
        <w:r w:rsidR="0096585D">
          <w:rPr>
            <w:rFonts w:ascii="Cambria" w:hAnsi="Cambria"/>
            <w:sz w:val="24"/>
            <w:szCs w:val="24"/>
          </w:rPr>
          <w:t>, Fig. 2</w:t>
        </w:r>
      </w:ins>
      <w:ins w:id="353" w:author="tara gallagher" w:date="2021-12-31T12:04:00Z">
        <w:r w:rsidR="00AD2C27">
          <w:rPr>
            <w:rFonts w:ascii="Cambria" w:hAnsi="Cambria"/>
            <w:sz w:val="24"/>
            <w:szCs w:val="24"/>
          </w:rPr>
          <w:t>)</w:t>
        </w:r>
      </w:ins>
      <w:ins w:id="354" w:author="tara gallagher" w:date="2021-12-31T14:46:00Z">
        <w:r w:rsidR="00192ADE">
          <w:rPr>
            <w:rFonts w:ascii="Cambria" w:hAnsi="Cambria"/>
            <w:sz w:val="24"/>
            <w:szCs w:val="24"/>
          </w:rPr>
          <w:t>. Most of the spectra a</w:t>
        </w:r>
      </w:ins>
      <w:ins w:id="355" w:author="tara gallagher" w:date="2021-12-31T12:09:00Z">
        <w:r w:rsidR="00AD2C27" w:rsidRPr="00CD0D15">
          <w:rPr>
            <w:rFonts w:ascii="Cambria" w:hAnsi="Cambria"/>
            <w:sz w:val="24"/>
            <w:szCs w:val="24"/>
          </w:rPr>
          <w:t>greed with previous</w:t>
        </w:r>
      </w:ins>
      <w:ins w:id="356" w:author="tara gallagher" w:date="2021-12-31T14:47:00Z">
        <w:r w:rsidR="00192ADE">
          <w:rPr>
            <w:rFonts w:ascii="Cambria" w:hAnsi="Cambria"/>
            <w:sz w:val="24"/>
            <w:szCs w:val="24"/>
          </w:rPr>
          <w:t xml:space="preserve"> publications </w:t>
        </w:r>
      </w:ins>
      <w:ins w:id="357" w:author="tara gallagher" w:date="2021-12-31T12:09:00Z">
        <w:r w:rsidR="00AD2C27" w:rsidRPr="00CD0D15">
          <w:rPr>
            <w:rFonts w:ascii="Cambria" w:hAnsi="Cambria"/>
            <w:sz w:val="24"/>
            <w:szCs w:val="24"/>
          </w:rPr>
          <w:fldChar w:fldCharType="begin"/>
        </w:r>
        <w:r w:rsidR="00AD2C27">
          <w:rPr>
            <w:rFonts w:ascii="Cambria" w:hAnsi="Cambria"/>
            <w:sz w:val="24"/>
            <w:szCs w:val="24"/>
          </w:rPr>
          <w: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AD2C27" w:rsidRPr="00CD0D15">
          <w:rPr>
            <w:rFonts w:ascii="Cambria" w:hAnsi="Cambria"/>
            <w:sz w:val="24"/>
            <w:szCs w:val="24"/>
          </w:rPr>
          <w:fldChar w:fldCharType="separate"/>
        </w:r>
        <w:r w:rsidR="00AD2C27">
          <w:rPr>
            <w:rFonts w:ascii="Cambria" w:hAnsi="Cambria"/>
            <w:noProof/>
            <w:sz w:val="24"/>
            <w:szCs w:val="24"/>
          </w:rPr>
          <w:t>(12)</w:t>
        </w:r>
        <w:r w:rsidR="00AD2C27" w:rsidRPr="00CD0D15">
          <w:rPr>
            <w:rFonts w:ascii="Cambria" w:hAnsi="Cambria"/>
            <w:sz w:val="24"/>
            <w:szCs w:val="24"/>
          </w:rPr>
          <w:fldChar w:fldCharType="end"/>
        </w:r>
      </w:ins>
      <w:ins w:id="358" w:author="tara gallagher" w:date="2022-01-10T18:41:00Z">
        <w:r w:rsidR="0096585D">
          <w:rPr>
            <w:rFonts w:ascii="Cambria" w:hAnsi="Cambria"/>
            <w:sz w:val="24"/>
            <w:szCs w:val="24"/>
          </w:rPr>
          <w:t xml:space="preserve">. However, </w:t>
        </w:r>
      </w:ins>
      <w:ins w:id="359" w:author="tara gallagher" w:date="2022-01-10T18:42:00Z">
        <w:r w:rsidR="0096585D">
          <w:rPr>
            <w:rFonts w:ascii="Cambria" w:hAnsi="Cambria"/>
            <w:sz w:val="24"/>
            <w:szCs w:val="24"/>
          </w:rPr>
          <w:t xml:space="preserve">the emission spectra of </w:t>
        </w:r>
      </w:ins>
      <w:ins w:id="360" w:author="tara gallagher" w:date="2021-12-31T14:49:00Z">
        <w:r w:rsidR="00CE19EB">
          <w:rPr>
            <w:rFonts w:ascii="Cambria" w:hAnsi="Cambria"/>
            <w:sz w:val="24"/>
            <w:szCs w:val="24"/>
          </w:rPr>
          <w:t>pyocyanin and 1-hydroxyphenazine</w:t>
        </w:r>
      </w:ins>
      <w:ins w:id="361" w:author="tara gallagher" w:date="2022-01-10T18:41:00Z">
        <w:r w:rsidR="0096585D">
          <w:rPr>
            <w:rFonts w:ascii="Cambria" w:hAnsi="Cambria"/>
            <w:sz w:val="24"/>
            <w:szCs w:val="24"/>
          </w:rPr>
          <w:t xml:space="preserve"> </w:t>
        </w:r>
      </w:ins>
      <w:ins w:id="362" w:author="tara gallagher" w:date="2022-01-10T18:42:00Z">
        <w:r w:rsidR="0096585D">
          <w:rPr>
            <w:rFonts w:ascii="Cambria" w:hAnsi="Cambria"/>
            <w:sz w:val="24"/>
            <w:szCs w:val="24"/>
          </w:rPr>
          <w:t>were broader than</w:t>
        </w:r>
      </w:ins>
      <w:ins w:id="363" w:author="tara gallagher" w:date="2022-01-10T18:45:00Z">
        <w:r w:rsidR="006575C5">
          <w:rPr>
            <w:rFonts w:ascii="Cambria" w:hAnsi="Cambria"/>
            <w:sz w:val="24"/>
            <w:szCs w:val="24"/>
          </w:rPr>
          <w:t xml:space="preserve"> </w:t>
        </w:r>
      </w:ins>
      <w:ins w:id="364" w:author="tara gallagher" w:date="2022-01-23T19:57:00Z">
        <w:r w:rsidR="00BD7C9D">
          <w:rPr>
            <w:rFonts w:ascii="Cambria" w:hAnsi="Cambria"/>
            <w:sz w:val="24"/>
            <w:szCs w:val="24"/>
          </w:rPr>
          <w:t xml:space="preserve">previously </w:t>
        </w:r>
      </w:ins>
      <w:ins w:id="365" w:author="tara gallagher" w:date="2022-01-10T18:46:00Z">
        <w:r w:rsidR="006575C5">
          <w:rPr>
            <w:rFonts w:ascii="Cambria" w:hAnsi="Cambria"/>
            <w:sz w:val="24"/>
            <w:szCs w:val="24"/>
          </w:rPr>
          <w:t>published spectra</w:t>
        </w:r>
      </w:ins>
      <w:ins w:id="366" w:author="tara gallagher" w:date="2022-01-10T18:41:00Z">
        <w:r w:rsidR="0096585D">
          <w:rPr>
            <w:rFonts w:ascii="Cambria" w:hAnsi="Cambria"/>
            <w:sz w:val="24"/>
            <w:szCs w:val="24"/>
          </w:rPr>
          <w:t xml:space="preserve">. </w:t>
        </w:r>
      </w:ins>
      <w:ins w:id="367" w:author="tara gallagher" w:date="2021-12-31T15:07:00Z">
        <w:r w:rsidR="00F4741B">
          <w:rPr>
            <w:rFonts w:ascii="Cambria" w:hAnsi="Cambria"/>
            <w:sz w:val="24"/>
            <w:szCs w:val="24"/>
          </w:rPr>
          <w:t>Interestingly, t</w:t>
        </w:r>
      </w:ins>
      <w:ins w:id="368" w:author="tara gallagher" w:date="2021-12-31T14:50:00Z">
        <w:r w:rsidR="00CE19EB">
          <w:rPr>
            <w:rFonts w:ascii="Cambria" w:hAnsi="Cambria"/>
            <w:sz w:val="24"/>
            <w:szCs w:val="24"/>
          </w:rPr>
          <w:t>he spectra of</w:t>
        </w:r>
      </w:ins>
      <w:ins w:id="369" w:author="tara gallagher" w:date="2022-01-23T19:58:00Z">
        <w:r w:rsidR="00BD7C9D">
          <w:rPr>
            <w:rFonts w:ascii="Cambria" w:hAnsi="Cambria"/>
            <w:sz w:val="24"/>
            <w:szCs w:val="24"/>
          </w:rPr>
          <w:t xml:space="preserve"> chemically and electrochemically </w:t>
        </w:r>
      </w:ins>
      <w:ins w:id="370" w:author="tara gallagher" w:date="2022-01-10T18:39:00Z">
        <w:r w:rsidR="0096585D">
          <w:rPr>
            <w:rFonts w:ascii="Cambria" w:hAnsi="Cambria"/>
            <w:sz w:val="24"/>
            <w:szCs w:val="24"/>
          </w:rPr>
          <w:t xml:space="preserve">reduced </w:t>
        </w:r>
      </w:ins>
      <w:ins w:id="371" w:author="tara gallagher" w:date="2021-12-31T14:50:00Z">
        <w:r w:rsidR="00CE19EB">
          <w:rPr>
            <w:rFonts w:ascii="Cambria" w:hAnsi="Cambria"/>
            <w:sz w:val="24"/>
            <w:szCs w:val="24"/>
          </w:rPr>
          <w:t xml:space="preserve">pyocyanin had </w:t>
        </w:r>
      </w:ins>
      <w:ins w:id="372" w:author="tara gallagher" w:date="2021-12-31T14:52:00Z">
        <w:r w:rsidR="00EE4191">
          <w:rPr>
            <w:rFonts w:ascii="Cambria" w:hAnsi="Cambria"/>
            <w:sz w:val="24"/>
            <w:szCs w:val="24"/>
          </w:rPr>
          <w:t xml:space="preserve">two </w:t>
        </w:r>
      </w:ins>
      <w:ins w:id="373" w:author="tara gallagher" w:date="2021-12-31T14:50:00Z">
        <w:r w:rsidR="00CE19EB">
          <w:rPr>
            <w:rFonts w:ascii="Cambria" w:hAnsi="Cambria"/>
            <w:sz w:val="24"/>
            <w:szCs w:val="24"/>
          </w:rPr>
          <w:t>peak</w:t>
        </w:r>
      </w:ins>
      <w:ins w:id="374" w:author="tara gallagher" w:date="2021-12-31T15:07:00Z">
        <w:r w:rsidR="00F4741B">
          <w:rPr>
            <w:rFonts w:ascii="Cambria" w:hAnsi="Cambria"/>
            <w:sz w:val="24"/>
            <w:szCs w:val="24"/>
          </w:rPr>
          <w:t xml:space="preserve"> wavelengths:</w:t>
        </w:r>
      </w:ins>
      <w:ins w:id="375" w:author="tara gallagher" w:date="2021-12-31T14:50:00Z">
        <w:r w:rsidR="00CE19EB">
          <w:rPr>
            <w:rFonts w:ascii="Cambria" w:hAnsi="Cambria"/>
            <w:sz w:val="24"/>
            <w:szCs w:val="24"/>
          </w:rPr>
          <w:t xml:space="preserve"> </w:t>
        </w:r>
      </w:ins>
      <w:ins w:id="376" w:author="tara gallagher" w:date="2021-12-31T14:51:00Z">
        <w:r w:rsidR="00833BF0">
          <w:rPr>
            <w:rFonts w:ascii="Cambria" w:hAnsi="Cambria"/>
            <w:sz w:val="24"/>
            <w:szCs w:val="24"/>
          </w:rPr>
          <w:t>475 and 520 nm</w:t>
        </w:r>
      </w:ins>
      <w:ins w:id="377" w:author="tara gallagher" w:date="2021-12-31T15:08:00Z">
        <w:r w:rsidR="00F4741B">
          <w:rPr>
            <w:rFonts w:ascii="Cambria" w:hAnsi="Cambria"/>
            <w:sz w:val="24"/>
            <w:szCs w:val="24"/>
          </w:rPr>
          <w:t xml:space="preserve">, while </w:t>
        </w:r>
      </w:ins>
      <w:ins w:id="378" w:author="tara gallagher" w:date="2022-01-10T18:39:00Z">
        <w:r w:rsidR="0096585D">
          <w:rPr>
            <w:rFonts w:ascii="Cambria" w:hAnsi="Cambria"/>
            <w:sz w:val="24"/>
            <w:szCs w:val="24"/>
          </w:rPr>
          <w:t xml:space="preserve">another study reported </w:t>
        </w:r>
      </w:ins>
      <w:ins w:id="379" w:author="tara gallagher" w:date="2021-12-31T15:07:00Z">
        <w:r w:rsidR="00F4741B">
          <w:rPr>
            <w:rFonts w:ascii="Cambria" w:hAnsi="Cambria"/>
            <w:sz w:val="24"/>
            <w:szCs w:val="24"/>
          </w:rPr>
          <w:t xml:space="preserve">reduced pyocyanin </w:t>
        </w:r>
      </w:ins>
      <w:ins w:id="380" w:author="tara gallagher" w:date="2021-12-31T15:08:00Z">
        <w:r w:rsidR="00F4741B">
          <w:rPr>
            <w:rFonts w:ascii="Cambria" w:hAnsi="Cambria"/>
            <w:sz w:val="24"/>
            <w:szCs w:val="24"/>
          </w:rPr>
          <w:t xml:space="preserve">has </w:t>
        </w:r>
      </w:ins>
      <w:ins w:id="381" w:author="tara gallagher" w:date="2022-01-10T18:39:00Z">
        <w:r w:rsidR="0096585D">
          <w:rPr>
            <w:rFonts w:ascii="Cambria" w:hAnsi="Cambria"/>
            <w:sz w:val="24"/>
            <w:szCs w:val="24"/>
          </w:rPr>
          <w:t>a single</w:t>
        </w:r>
      </w:ins>
      <w:ins w:id="382" w:author="tara gallagher" w:date="2021-12-31T15:08:00Z">
        <w:r w:rsidR="00F4741B">
          <w:rPr>
            <w:rFonts w:ascii="Cambria" w:hAnsi="Cambria"/>
            <w:sz w:val="24"/>
            <w:szCs w:val="24"/>
          </w:rPr>
          <w:t xml:space="preserve"> florescent </w:t>
        </w:r>
      </w:ins>
      <w:ins w:id="383" w:author="tara gallagher" w:date="2021-12-31T15:07:00Z">
        <w:r w:rsidR="00F4741B">
          <w:rPr>
            <w:rFonts w:ascii="Cambria" w:hAnsi="Cambria"/>
            <w:sz w:val="24"/>
            <w:szCs w:val="24"/>
          </w:rPr>
          <w:t xml:space="preserve">peak around 475 nm. In addition, </w:t>
        </w:r>
      </w:ins>
      <w:del w:id="384" w:author="tara gallagher" w:date="2021-12-31T12:04:00Z">
        <w:r w:rsidRPr="00CD0D15" w:rsidDel="00AD2C27">
          <w:rPr>
            <w:rFonts w:ascii="Cambria" w:hAnsi="Cambria"/>
            <w:sz w:val="24"/>
            <w:szCs w:val="24"/>
          </w:rPr>
          <w:delText xml:space="preserve"> (</w:delText>
        </w:r>
      </w:del>
      <w:del w:id="385" w:author="tara gallagher" w:date="2021-12-31T12:15:00Z">
        <w:r w:rsidRPr="00CD0D15" w:rsidDel="003A4044">
          <w:rPr>
            <w:rFonts w:ascii="Cambria" w:hAnsi="Cambria"/>
            <w:sz w:val="24"/>
            <w:szCs w:val="24"/>
          </w:rPr>
          <w:delText xml:space="preserve">NADH, </w:delText>
        </w:r>
      </w:del>
      <w:del w:id="386" w:author="tara gallagher" w:date="2021-12-31T12:05:00Z">
        <w:r w:rsidRPr="00CD0D15" w:rsidDel="00AD2C27">
          <w:rPr>
            <w:rFonts w:ascii="Cambria" w:hAnsi="Cambria"/>
            <w:sz w:val="24"/>
            <w:szCs w:val="24"/>
          </w:rPr>
          <w:delText xml:space="preserve">enzyme-bound NADH, </w:delText>
        </w:r>
      </w:del>
      <w:del w:id="387" w:author="tara gallagher" w:date="2021-12-31T12:15:00Z">
        <w:r w:rsidRPr="00CD0D15" w:rsidDel="003A4044">
          <w:rPr>
            <w:rFonts w:ascii="Cambria" w:hAnsi="Cambria"/>
            <w:sz w:val="24"/>
            <w:szCs w:val="24"/>
          </w:rPr>
          <w:delText>FAD, pyoverdine, pyocyanin, 1-hydroxy-phenazine</w:delText>
        </w:r>
      </w:del>
      <w:del w:id="388" w:author="tara gallagher" w:date="2021-12-31T12:09:00Z">
        <w:r w:rsidRPr="00CD0D15" w:rsidDel="00AD2C27">
          <w:rPr>
            <w:rFonts w:ascii="Cambria" w:hAnsi="Cambria"/>
            <w:sz w:val="24"/>
            <w:szCs w:val="24"/>
          </w:rPr>
          <w:delText>, copoprophoryin</w:delText>
        </w:r>
      </w:del>
      <w:del w:id="389" w:author="tara gallagher" w:date="2021-12-31T12:08:00Z">
        <w:r w:rsidRPr="00CD0D15" w:rsidDel="00AD2C27">
          <w:rPr>
            <w:rFonts w:ascii="Cambria" w:hAnsi="Cambria"/>
            <w:sz w:val="24"/>
            <w:szCs w:val="24"/>
          </w:rPr>
          <w:delText>)</w:delText>
        </w:r>
      </w:del>
      <w:del w:id="390" w:author="tara gallagher" w:date="2021-12-31T12:09:00Z">
        <w:r w:rsidRPr="00CD0D15" w:rsidDel="00AD2C27">
          <w:rPr>
            <w:rFonts w:ascii="Cambria" w:hAnsi="Cambria"/>
            <w:sz w:val="24"/>
            <w:szCs w:val="24"/>
          </w:rPr>
          <w:delText xml:space="preserve"> </w:delText>
        </w:r>
      </w:del>
      <w:del w:id="391" w:author="tara gallagher" w:date="2021-12-31T12:15:00Z">
        <w:r w:rsidRPr="00CD0D15" w:rsidDel="003A4044">
          <w:rPr>
            <w:rFonts w:ascii="Cambria" w:hAnsi="Cambria"/>
            <w:sz w:val="24"/>
            <w:szCs w:val="24"/>
          </w:rPr>
          <w:delText>(</w:delText>
        </w:r>
        <w:r w:rsidRPr="00CD0D15" w:rsidDel="003A4044">
          <w:rPr>
            <w:rFonts w:ascii="Cambria" w:hAnsi="Cambria"/>
            <w:b/>
            <w:sz w:val="24"/>
            <w:szCs w:val="24"/>
          </w:rPr>
          <w:delText xml:space="preserve">Fig. </w:delText>
        </w:r>
      </w:del>
      <w:ins w:id="392" w:author="Tara" w:date="2021-12-23T08:00:00Z">
        <w:del w:id="393" w:author="tara gallagher" w:date="2021-12-31T12:15:00Z">
          <w:r w:rsidR="007A78FE" w:rsidDel="003A4044">
            <w:rPr>
              <w:rFonts w:ascii="Cambria" w:hAnsi="Cambria"/>
              <w:b/>
              <w:sz w:val="24"/>
              <w:szCs w:val="24"/>
            </w:rPr>
            <w:delText>2; Fig. S1</w:delText>
          </w:r>
        </w:del>
      </w:ins>
      <w:del w:id="394" w:author="tara gallagher" w:date="2021-12-31T12:15:00Z">
        <w:r w:rsidRPr="00CD0D15" w:rsidDel="003A4044">
          <w:rPr>
            <w:rFonts w:ascii="Cambria" w:hAnsi="Cambria"/>
            <w:b/>
            <w:sz w:val="24"/>
            <w:szCs w:val="24"/>
          </w:rPr>
          <w:delText>S3.1</w:delText>
        </w:r>
        <w:r w:rsidRPr="00CD0D15" w:rsidDel="003A4044">
          <w:rPr>
            <w:rFonts w:ascii="Cambria" w:hAnsi="Cambria"/>
            <w:sz w:val="24"/>
            <w:szCs w:val="24"/>
          </w:rPr>
          <w:delText xml:space="preserve">) </w:delText>
        </w:r>
      </w:del>
      <w:del w:id="395" w:author="tara gallagher" w:date="2021-12-31T12:09:00Z">
        <w:r w:rsidRPr="00CD0D15" w:rsidDel="00AD2C27">
          <w:rPr>
            <w:rFonts w:ascii="Cambria" w:hAnsi="Cambria"/>
            <w:sz w:val="24"/>
            <w:szCs w:val="24"/>
          </w:rPr>
          <w:delText xml:space="preserve">and agreed overall with previously published spectra </w:delText>
        </w:r>
        <w:r w:rsidRPr="00CD0D15" w:rsidDel="00AD2C27">
          <w:rPr>
            <w:rFonts w:ascii="Cambria" w:hAnsi="Cambria"/>
            <w:sz w:val="24"/>
            <w:szCs w:val="24"/>
          </w:rPr>
          <w:fldChar w:fldCharType="begin"/>
        </w:r>
        <w:r w:rsidR="00E31B30" w:rsidDel="00AD2C27">
          <w:rPr>
            <w:rFonts w:ascii="Cambria" w:hAnsi="Cambria"/>
            <w:sz w:val="24"/>
            <w:szCs w:val="24"/>
          </w:rPr>
          <w:del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Pr="00CD0D15" w:rsidDel="00AD2C27">
          <w:rPr>
            <w:rFonts w:ascii="Cambria" w:hAnsi="Cambria"/>
            <w:sz w:val="24"/>
            <w:szCs w:val="24"/>
          </w:rPr>
          <w:fldChar w:fldCharType="separate"/>
        </w:r>
        <w:r w:rsidR="00E31B30" w:rsidDel="00AD2C27">
          <w:rPr>
            <w:rFonts w:ascii="Cambria" w:hAnsi="Cambria"/>
            <w:noProof/>
            <w:sz w:val="24"/>
            <w:szCs w:val="24"/>
          </w:rPr>
          <w:delText>(12)</w:delText>
        </w:r>
        <w:r w:rsidRPr="00CD0D15" w:rsidDel="00AD2C27">
          <w:rPr>
            <w:rFonts w:ascii="Cambria" w:hAnsi="Cambria"/>
            <w:sz w:val="24"/>
            <w:szCs w:val="24"/>
          </w:rPr>
          <w:fldChar w:fldCharType="end"/>
        </w:r>
        <w:r w:rsidRPr="00CD0D15" w:rsidDel="00AD2C27">
          <w:rPr>
            <w:rFonts w:ascii="Cambria" w:hAnsi="Cambria"/>
            <w:sz w:val="24"/>
            <w:szCs w:val="24"/>
          </w:rPr>
          <w:delText xml:space="preserve">. </w:delText>
        </w:r>
      </w:del>
      <w:ins w:id="396" w:author="tara gallagher" w:date="2021-12-31T15:07:00Z">
        <w:r w:rsidR="00F4741B">
          <w:rPr>
            <w:rFonts w:ascii="Cambria" w:hAnsi="Cambria"/>
            <w:sz w:val="24"/>
            <w:szCs w:val="24"/>
          </w:rPr>
          <w:t>t</w:t>
        </w:r>
      </w:ins>
      <w:ins w:id="397" w:author="Tara" w:date="2021-12-23T08:01:00Z">
        <w:del w:id="398" w:author="tara gallagher" w:date="2021-12-31T12:10:00Z">
          <w:r w:rsidR="007A78FE" w:rsidDel="00AD2C27">
            <w:rPr>
              <w:rFonts w:ascii="Cambria" w:hAnsi="Cambria"/>
              <w:sz w:val="24"/>
              <w:szCs w:val="24"/>
            </w:rPr>
            <w:delText>T</w:delText>
          </w:r>
        </w:del>
        <w:r w:rsidR="007A78FE">
          <w:rPr>
            <w:rFonts w:ascii="Cambria" w:hAnsi="Cambria"/>
            <w:sz w:val="24"/>
            <w:szCs w:val="24"/>
          </w:rPr>
          <w:t xml:space="preserve">he </w:t>
        </w:r>
      </w:ins>
      <w:del w:id="399" w:author="Tara" w:date="2021-12-23T08:01:00Z">
        <w:r w:rsidRPr="00CD0D15" w:rsidDel="007A78FE">
          <w:rPr>
            <w:rFonts w:ascii="Cambria" w:hAnsi="Cambria"/>
            <w:sz w:val="24"/>
            <w:szCs w:val="24"/>
          </w:rPr>
          <w:delText xml:space="preserve">Different reduction methods of pyocyanin changed the </w:delText>
        </w:r>
      </w:del>
      <w:r w:rsidRPr="00CD0D15">
        <w:rPr>
          <w:rFonts w:ascii="Cambria" w:hAnsi="Cambria"/>
          <w:sz w:val="24"/>
          <w:szCs w:val="24"/>
        </w:rPr>
        <w:t>fluoresce</w:t>
      </w:r>
      <w:ins w:id="400" w:author="tara gallagher" w:date="2021-12-31T14:28:00Z">
        <w:r w:rsidR="00514555">
          <w:rPr>
            <w:rFonts w:ascii="Cambria" w:hAnsi="Cambria"/>
            <w:sz w:val="24"/>
            <w:szCs w:val="24"/>
          </w:rPr>
          <w:t>nt</w:t>
        </w:r>
      </w:ins>
      <w:del w:id="401" w:author="tara gallagher" w:date="2021-12-31T14:28:00Z">
        <w:r w:rsidRPr="00CD0D15" w:rsidDel="00514555">
          <w:rPr>
            <w:rFonts w:ascii="Cambria" w:hAnsi="Cambria"/>
            <w:sz w:val="24"/>
            <w:szCs w:val="24"/>
          </w:rPr>
          <w:delText>nce</w:delText>
        </w:r>
      </w:del>
      <w:r w:rsidRPr="00CD0D15">
        <w:rPr>
          <w:rFonts w:ascii="Cambria" w:hAnsi="Cambria"/>
          <w:sz w:val="24"/>
          <w:szCs w:val="24"/>
        </w:rPr>
        <w:t xml:space="preserve"> spectra </w:t>
      </w:r>
      <w:del w:id="402" w:author="tara gallagher" w:date="2021-12-31T12:31:00Z">
        <w:r w:rsidRPr="00CD0D15" w:rsidDel="00CD1204">
          <w:rPr>
            <w:rFonts w:ascii="Cambria" w:hAnsi="Cambria"/>
            <w:sz w:val="24"/>
            <w:szCs w:val="24"/>
          </w:rPr>
          <w:delText xml:space="preserve">and lifetime phasor </w:delText>
        </w:r>
      </w:del>
      <w:ins w:id="403" w:author="Tara" w:date="2021-12-23T08:01:00Z">
        <w:r w:rsidR="007A78FE">
          <w:rPr>
            <w:rFonts w:ascii="Cambria" w:hAnsi="Cambria"/>
            <w:sz w:val="24"/>
            <w:szCs w:val="24"/>
          </w:rPr>
          <w:t xml:space="preserve">of pyocyanin shifted </w:t>
        </w:r>
        <w:del w:id="404" w:author="tara gallagher" w:date="2022-01-23T19:58:00Z">
          <w:r w:rsidR="007A78FE" w:rsidDel="00BD7C9D">
            <w:rPr>
              <w:rFonts w:ascii="Cambria" w:hAnsi="Cambria"/>
              <w:sz w:val="24"/>
              <w:szCs w:val="24"/>
            </w:rPr>
            <w:delText>using different electrochemical or chemical reduction methods</w:delText>
          </w:r>
        </w:del>
      </w:ins>
      <w:ins w:id="405" w:author="tara gallagher" w:date="2022-01-23T19:58:00Z">
        <w:r w:rsidR="00BD7C9D">
          <w:rPr>
            <w:rFonts w:ascii="Cambria" w:hAnsi="Cambria"/>
            <w:sz w:val="24"/>
            <w:szCs w:val="24"/>
          </w:rPr>
          <w:t xml:space="preserve">depending on the reduction method used </w:t>
        </w:r>
      </w:ins>
      <w:del w:id="406" w:author="Tara" w:date="2021-12-23T08:01:00Z">
        <w:r w:rsidRPr="00CD0D15" w:rsidDel="007A78FE">
          <w:rPr>
            <w:rFonts w:ascii="Cambria" w:hAnsi="Cambria"/>
            <w:sz w:val="24"/>
            <w:szCs w:val="24"/>
          </w:rPr>
          <w:delText>result</w:delText>
        </w:r>
        <w:r w:rsidR="001B3561" w:rsidDel="007A78FE">
          <w:rPr>
            <w:rFonts w:ascii="Cambria" w:hAnsi="Cambria"/>
            <w:sz w:val="24"/>
            <w:szCs w:val="24"/>
          </w:rPr>
          <w:delText>s</w:delText>
        </w:r>
      </w:del>
      <w:ins w:id="407" w:author="Tara" w:date="2021-12-23T08:00:00Z">
        <w:r w:rsidR="007A78FE">
          <w:rPr>
            <w:rFonts w:ascii="Cambria" w:hAnsi="Cambria"/>
            <w:sz w:val="24"/>
            <w:szCs w:val="24"/>
          </w:rPr>
          <w:t xml:space="preserve"> (Fig. </w:t>
        </w:r>
      </w:ins>
      <w:ins w:id="408" w:author="Tara" w:date="2021-12-23T08:01:00Z">
        <w:r w:rsidR="007A78FE">
          <w:rPr>
            <w:rFonts w:ascii="Cambria" w:hAnsi="Cambria"/>
            <w:sz w:val="24"/>
            <w:szCs w:val="24"/>
          </w:rPr>
          <w:t>S3, S4)</w:t>
        </w:r>
      </w:ins>
      <w:ins w:id="409" w:author="tara gallagher" w:date="2021-12-31T14:51:00Z">
        <w:r w:rsidR="00833BF0">
          <w:rPr>
            <w:rFonts w:ascii="Cambria" w:hAnsi="Cambria"/>
            <w:sz w:val="24"/>
            <w:szCs w:val="24"/>
          </w:rPr>
          <w:t>.</w:t>
        </w:r>
      </w:ins>
      <w:ins w:id="410" w:author="tara gallagher" w:date="2021-12-31T15:08:00Z">
        <w:r w:rsidR="00F4741B">
          <w:rPr>
            <w:rFonts w:ascii="Cambria" w:hAnsi="Cambria"/>
            <w:sz w:val="24"/>
            <w:szCs w:val="24"/>
          </w:rPr>
          <w:t xml:space="preserve"> Specifically, the </w:t>
        </w:r>
      </w:ins>
      <w:ins w:id="411" w:author="tara gallagher" w:date="2021-12-31T15:09:00Z">
        <w:r w:rsidR="00F4741B">
          <w:rPr>
            <w:rFonts w:ascii="Cambria" w:hAnsi="Cambria"/>
            <w:sz w:val="24"/>
            <w:szCs w:val="24"/>
          </w:rPr>
          <w:t xml:space="preserve">florescent spectra shifted towards </w:t>
        </w:r>
      </w:ins>
      <w:ins w:id="412" w:author="tara gallagher" w:date="2022-01-23T19:58:00Z">
        <w:r w:rsidR="00BD7C9D">
          <w:rPr>
            <w:rFonts w:ascii="Cambria" w:hAnsi="Cambria"/>
            <w:sz w:val="24"/>
            <w:szCs w:val="24"/>
          </w:rPr>
          <w:t xml:space="preserve">longer </w:t>
        </w:r>
        <w:r w:rsidR="00BD7C9D">
          <w:rPr>
            <w:rFonts w:ascii="Cambria" w:hAnsi="Cambria"/>
            <w:sz w:val="24"/>
            <w:szCs w:val="24"/>
          </w:rPr>
          <w:lastRenderedPageBreak/>
          <w:t xml:space="preserve">wavelengths with </w:t>
        </w:r>
      </w:ins>
      <w:ins w:id="413" w:author="tara gallagher" w:date="2021-12-31T15:09:00Z">
        <w:r w:rsidR="00F4741B">
          <w:rPr>
            <w:rFonts w:ascii="Cambria" w:hAnsi="Cambria"/>
            <w:sz w:val="24"/>
            <w:szCs w:val="24"/>
          </w:rPr>
          <w:t>higher concentrations of reducing agent (Fig</w:t>
        </w:r>
      </w:ins>
      <w:ins w:id="414" w:author="tara gallagher" w:date="2021-12-31T15:10:00Z">
        <w:r w:rsidR="00F4741B">
          <w:rPr>
            <w:rFonts w:ascii="Cambria" w:hAnsi="Cambria"/>
            <w:sz w:val="24"/>
            <w:szCs w:val="24"/>
          </w:rPr>
          <w:t>. S3)</w:t>
        </w:r>
      </w:ins>
      <w:ins w:id="415" w:author="tara gallagher" w:date="2021-12-31T15:09:00Z">
        <w:r w:rsidR="00F4741B">
          <w:rPr>
            <w:rFonts w:ascii="Cambria" w:hAnsi="Cambria"/>
            <w:sz w:val="24"/>
            <w:szCs w:val="24"/>
          </w:rPr>
          <w:t>.</w:t>
        </w:r>
      </w:ins>
      <w:ins w:id="416" w:author="tara gallagher" w:date="2021-12-31T14:51:00Z">
        <w:r w:rsidR="00833BF0">
          <w:rPr>
            <w:rFonts w:ascii="Cambria" w:hAnsi="Cambria"/>
            <w:sz w:val="24"/>
            <w:szCs w:val="24"/>
          </w:rPr>
          <w:t xml:space="preserve"> Taken together, th</w:t>
        </w:r>
      </w:ins>
      <w:ins w:id="417" w:author="tara gallagher" w:date="2021-12-31T14:53:00Z">
        <w:r w:rsidR="00EE4191">
          <w:rPr>
            <w:rFonts w:ascii="Cambria" w:hAnsi="Cambria"/>
            <w:sz w:val="24"/>
            <w:szCs w:val="24"/>
          </w:rPr>
          <w:t xml:space="preserve">is suggests </w:t>
        </w:r>
      </w:ins>
      <w:ins w:id="418" w:author="tara gallagher" w:date="2022-01-23T19:59:00Z">
        <w:r w:rsidR="0060702F">
          <w:rPr>
            <w:rFonts w:ascii="Cambria" w:hAnsi="Cambria"/>
            <w:sz w:val="24"/>
            <w:szCs w:val="24"/>
          </w:rPr>
          <w:t xml:space="preserve">the chemically and electrochemically reduced </w:t>
        </w:r>
      </w:ins>
      <w:del w:id="419" w:author="tara gallagher" w:date="2021-12-31T12:31:00Z">
        <w:r w:rsidRPr="00CD0D15" w:rsidDel="00AE3DC2">
          <w:rPr>
            <w:rFonts w:ascii="Cambria" w:hAnsi="Cambria"/>
            <w:sz w:val="24"/>
            <w:szCs w:val="24"/>
          </w:rPr>
          <w:delText>. T</w:delText>
        </w:r>
      </w:del>
      <w:del w:id="420" w:author="tara gallagher" w:date="2021-12-31T14:51:00Z">
        <w:r w:rsidRPr="00CD0D15" w:rsidDel="00833BF0">
          <w:rPr>
            <w:rFonts w:ascii="Cambria" w:hAnsi="Cambria"/>
            <w:sz w:val="24"/>
            <w:szCs w:val="24"/>
          </w:rPr>
          <w:delText xml:space="preserve">he </w:delText>
        </w:r>
      </w:del>
      <w:del w:id="421" w:author="tara gallagher" w:date="2021-12-31T15:10:00Z">
        <w:r w:rsidRPr="00CD0D15" w:rsidDel="00F4741B">
          <w:rPr>
            <w:rFonts w:ascii="Cambria" w:hAnsi="Cambria"/>
            <w:sz w:val="24"/>
            <w:szCs w:val="24"/>
          </w:rPr>
          <w:delText>resulting</w:delText>
        </w:r>
      </w:del>
      <w:ins w:id="422" w:author="Tara" w:date="2021-12-23T08:01:00Z">
        <w:del w:id="423" w:author="tara gallagher" w:date="2021-12-31T15:10:00Z">
          <w:r w:rsidR="007A78FE" w:rsidDel="00F4741B">
            <w:rPr>
              <w:rFonts w:ascii="Cambria" w:hAnsi="Cambria"/>
              <w:sz w:val="24"/>
              <w:szCs w:val="24"/>
            </w:rPr>
            <w:delText xml:space="preserve"> </w:delText>
          </w:r>
        </w:del>
        <w:del w:id="424" w:author="tara gallagher" w:date="2021-12-31T14:25:00Z">
          <w:r w:rsidR="007A78FE" w:rsidDel="009467E1">
            <w:rPr>
              <w:rFonts w:ascii="Cambria" w:hAnsi="Cambria"/>
              <w:sz w:val="24"/>
              <w:szCs w:val="24"/>
            </w:rPr>
            <w:delText xml:space="preserve">chemical and electrochemically </w:delText>
          </w:r>
        </w:del>
        <w:del w:id="425" w:author="tara gallagher" w:date="2021-12-31T14:51:00Z">
          <w:r w:rsidR="007A78FE" w:rsidDel="00833BF0">
            <w:rPr>
              <w:rFonts w:ascii="Cambria" w:hAnsi="Cambria"/>
              <w:sz w:val="24"/>
              <w:szCs w:val="24"/>
            </w:rPr>
            <w:delText>reduced</w:delText>
          </w:r>
        </w:del>
      </w:ins>
      <w:del w:id="426" w:author="tara gallagher" w:date="2021-12-31T14:51:00Z">
        <w:r w:rsidRPr="00CD0D15" w:rsidDel="00833BF0">
          <w:rPr>
            <w:rFonts w:ascii="Cambria" w:hAnsi="Cambria"/>
            <w:sz w:val="24"/>
            <w:szCs w:val="24"/>
          </w:rPr>
          <w:delText xml:space="preserve"> </w:delText>
        </w:r>
      </w:del>
      <w:r w:rsidRPr="00CD0D15">
        <w:rPr>
          <w:rFonts w:ascii="Cambria" w:hAnsi="Cambria"/>
          <w:sz w:val="24"/>
          <w:szCs w:val="24"/>
        </w:rPr>
        <w:t>pyocyanin</w:t>
      </w:r>
      <w:ins w:id="427" w:author="tara gallagher" w:date="2021-12-31T15:10:00Z">
        <w:r w:rsidR="00F4741B">
          <w:rPr>
            <w:rFonts w:ascii="Cambria" w:hAnsi="Cambria"/>
            <w:sz w:val="24"/>
            <w:szCs w:val="24"/>
          </w:rPr>
          <w:t xml:space="preserve"> solutions</w:t>
        </w:r>
      </w:ins>
      <w:del w:id="428" w:author="tara gallagher" w:date="2021-12-31T15:10:00Z">
        <w:r w:rsidRPr="00CD0D15" w:rsidDel="00F4741B">
          <w:rPr>
            <w:rFonts w:ascii="Cambria" w:hAnsi="Cambria"/>
            <w:sz w:val="24"/>
            <w:szCs w:val="24"/>
          </w:rPr>
          <w:delText xml:space="preserve"> population</w:delText>
        </w:r>
      </w:del>
      <w:ins w:id="429" w:author="Tara" w:date="2021-12-23T08:02:00Z">
        <w:del w:id="430" w:author="tara gallagher" w:date="2021-12-31T14:51:00Z">
          <w:r w:rsidR="007A78FE" w:rsidDel="00833BF0">
            <w:rPr>
              <w:rFonts w:ascii="Cambria" w:hAnsi="Cambria"/>
              <w:sz w:val="24"/>
              <w:szCs w:val="24"/>
            </w:rPr>
            <w:delText>s</w:delText>
          </w:r>
        </w:del>
      </w:ins>
      <w:r w:rsidRPr="00CD0D15">
        <w:rPr>
          <w:rFonts w:ascii="Cambria" w:hAnsi="Cambria"/>
          <w:sz w:val="24"/>
          <w:szCs w:val="24"/>
        </w:rPr>
        <w:t xml:space="preserve"> </w:t>
      </w:r>
      <w:ins w:id="431" w:author="tara gallagher" w:date="2022-01-23T19:59:00Z">
        <w:r w:rsidR="0060702F">
          <w:rPr>
            <w:rFonts w:ascii="Cambria" w:hAnsi="Cambria"/>
            <w:sz w:val="24"/>
            <w:szCs w:val="24"/>
          </w:rPr>
          <w:t xml:space="preserve">actually consist of </w:t>
        </w:r>
      </w:ins>
      <w:del w:id="432" w:author="tara gallagher" w:date="2021-12-31T14:51:00Z">
        <w:r w:rsidRPr="00CD0D15" w:rsidDel="00833BF0">
          <w:rPr>
            <w:rFonts w:ascii="Cambria" w:hAnsi="Cambria"/>
            <w:sz w:val="24"/>
            <w:szCs w:val="24"/>
          </w:rPr>
          <w:delText xml:space="preserve">likely consisted </w:delText>
        </w:r>
      </w:del>
      <w:ins w:id="433" w:author="Tara" w:date="2021-12-23T08:02:00Z">
        <w:del w:id="434" w:author="tara gallagher" w:date="2021-12-31T14:51:00Z">
          <w:r w:rsidR="007A78FE" w:rsidDel="00833BF0">
            <w:rPr>
              <w:rFonts w:ascii="Cambria" w:hAnsi="Cambria"/>
              <w:sz w:val="24"/>
              <w:szCs w:val="24"/>
            </w:rPr>
            <w:delText xml:space="preserve">of both </w:delText>
          </w:r>
        </w:del>
      </w:ins>
      <w:del w:id="435" w:author="tara gallagher" w:date="2021-12-31T14:51:00Z">
        <w:r w:rsidRPr="00CD0D15" w:rsidDel="00833BF0">
          <w:rPr>
            <w:rFonts w:ascii="Cambria" w:hAnsi="Cambria"/>
            <w:sz w:val="24"/>
            <w:szCs w:val="24"/>
          </w:rPr>
          <w:delText xml:space="preserve">of a mix of </w:delText>
        </w:r>
      </w:del>
      <w:del w:id="436" w:author="tara gallagher" w:date="2021-12-31T14:50:00Z">
        <w:r w:rsidRPr="00CD0D15" w:rsidDel="00CE19EB">
          <w:rPr>
            <w:rFonts w:ascii="Cambria" w:hAnsi="Cambria"/>
            <w:sz w:val="24"/>
            <w:szCs w:val="24"/>
          </w:rPr>
          <w:delText>the</w:delText>
        </w:r>
      </w:del>
      <w:del w:id="437" w:author="tara gallagher" w:date="2021-12-31T14:51:00Z">
        <w:r w:rsidRPr="00CD0D15" w:rsidDel="00833BF0">
          <w:rPr>
            <w:rFonts w:ascii="Cambria" w:hAnsi="Cambria"/>
            <w:sz w:val="24"/>
            <w:szCs w:val="24"/>
          </w:rPr>
          <w:delText xml:space="preserve"> radical and reduced form</w:delText>
        </w:r>
      </w:del>
      <w:ins w:id="438" w:author="tara gallagher" w:date="2021-12-31T14:51:00Z">
        <w:r w:rsidR="00833BF0">
          <w:rPr>
            <w:rFonts w:ascii="Cambria" w:hAnsi="Cambria"/>
            <w:sz w:val="24"/>
            <w:szCs w:val="24"/>
          </w:rPr>
          <w:t xml:space="preserve">multiple </w:t>
        </w:r>
      </w:ins>
      <w:ins w:id="439" w:author="tara gallagher" w:date="2021-12-31T14:52:00Z">
        <w:r w:rsidR="00833BF0">
          <w:rPr>
            <w:rFonts w:ascii="Cambria" w:hAnsi="Cambria"/>
            <w:sz w:val="24"/>
            <w:szCs w:val="24"/>
          </w:rPr>
          <w:t>species</w:t>
        </w:r>
      </w:ins>
      <w:ins w:id="440" w:author="Tara" w:date="2021-12-23T08:02:00Z">
        <w:del w:id="441" w:author="tara gallagher" w:date="2022-01-23T19:59:00Z">
          <w:r w:rsidR="007A78FE" w:rsidDel="00BD7C9D">
            <w:rPr>
              <w:rFonts w:ascii="Cambria" w:hAnsi="Cambria"/>
              <w:sz w:val="24"/>
              <w:szCs w:val="24"/>
            </w:rPr>
            <w:delText xml:space="preserve"> </w:delText>
          </w:r>
        </w:del>
        <w:r w:rsidR="007A78FE">
          <w:rPr>
            <w:rFonts w:ascii="Cambria" w:hAnsi="Cambria"/>
            <w:sz w:val="24"/>
            <w:szCs w:val="24"/>
          </w:rPr>
          <w:t>(</w:t>
        </w:r>
        <w:r w:rsidR="007A78FE" w:rsidRPr="007A78FE">
          <w:rPr>
            <w:rFonts w:ascii="Cambria" w:hAnsi="Cambria"/>
            <w:sz w:val="24"/>
            <w:szCs w:val="24"/>
            <w:highlight w:val="yellow"/>
            <w:rPrChange w:id="442" w:author="Tara" w:date="2021-12-23T08:02:00Z">
              <w:rPr>
                <w:rFonts w:ascii="Cambria" w:hAnsi="Cambria"/>
                <w:sz w:val="24"/>
                <w:szCs w:val="24"/>
              </w:rPr>
            </w:rPrChange>
          </w:rPr>
          <w:t>Fig. S3</w:t>
        </w:r>
        <w:r w:rsidR="007A78FE">
          <w:rPr>
            <w:rFonts w:ascii="Cambria" w:hAnsi="Cambria"/>
            <w:sz w:val="24"/>
            <w:szCs w:val="24"/>
          </w:rPr>
          <w:t xml:space="preserve">). </w:t>
        </w:r>
      </w:ins>
      <w:del w:id="443" w:author="Tara" w:date="2021-12-23T08:02:00Z">
        <w:r w:rsidRPr="00CD0D15" w:rsidDel="007A78FE">
          <w:rPr>
            <w:rFonts w:ascii="Cambria" w:hAnsi="Cambria"/>
            <w:sz w:val="24"/>
            <w:szCs w:val="24"/>
          </w:rPr>
          <w:delText>, but</w:delText>
        </w:r>
      </w:del>
      <w:del w:id="444" w:author="Tara" w:date="2021-12-23T08:00:00Z">
        <w:r w:rsidRPr="00CD0D15" w:rsidDel="007A78FE">
          <w:rPr>
            <w:rFonts w:ascii="Cambria" w:hAnsi="Cambria"/>
            <w:sz w:val="24"/>
            <w:szCs w:val="24"/>
          </w:rPr>
          <w:delText xml:space="preserve"> the</w:delText>
        </w:r>
      </w:del>
      <w:del w:id="445" w:author="Tara" w:date="2021-12-23T08:02:00Z">
        <w:r w:rsidRPr="00CD0D15" w:rsidDel="007A78FE">
          <w:rPr>
            <w:rFonts w:ascii="Cambria" w:hAnsi="Cambria"/>
            <w:sz w:val="24"/>
            <w:szCs w:val="24"/>
          </w:rPr>
          <w:delText xml:space="preserve"> FLIM phasor analysis suggests</w:delText>
        </w:r>
      </w:del>
      <w:del w:id="446" w:author="Tara" w:date="2021-12-23T08:00:00Z">
        <w:r w:rsidRPr="00CD0D15" w:rsidDel="007A78FE">
          <w:rPr>
            <w:rFonts w:ascii="Cambria" w:hAnsi="Cambria"/>
            <w:sz w:val="24"/>
            <w:szCs w:val="24"/>
          </w:rPr>
          <w:delText xml:space="preserve"> </w:delText>
        </w:r>
        <w:r w:rsidR="00306C9A" w:rsidDel="007A78FE">
          <w:rPr>
            <w:rFonts w:ascii="Cambria" w:hAnsi="Cambria"/>
            <w:sz w:val="24"/>
            <w:szCs w:val="24"/>
          </w:rPr>
          <w:delText>our</w:delText>
        </w:r>
      </w:del>
      <w:del w:id="447" w:author="Tara" w:date="2021-12-23T08:02:00Z">
        <w:r w:rsidRPr="00CD0D15" w:rsidDel="007A78FE">
          <w:rPr>
            <w:rFonts w:ascii="Cambria" w:hAnsi="Cambria"/>
            <w:sz w:val="24"/>
            <w:szCs w:val="24"/>
          </w:rPr>
          <w:delText xml:space="preserve"> </w:delText>
        </w:r>
        <w:r w:rsidR="001B3561" w:rsidDel="007A78FE">
          <w:rPr>
            <w:rFonts w:ascii="Cambria" w:hAnsi="Cambria"/>
            <w:sz w:val="24"/>
            <w:szCs w:val="24"/>
          </w:rPr>
          <w:delText xml:space="preserve">FLIM </w:delText>
        </w:r>
        <w:r w:rsidR="00BE0250" w:rsidDel="007A78FE">
          <w:rPr>
            <w:rFonts w:ascii="Cambria" w:hAnsi="Cambria"/>
            <w:sz w:val="24"/>
            <w:szCs w:val="24"/>
          </w:rPr>
          <w:delText>setup</w:delText>
        </w:r>
        <w:r w:rsidR="00306C9A" w:rsidDel="007A78FE">
          <w:rPr>
            <w:rFonts w:ascii="Cambria" w:hAnsi="Cambria"/>
            <w:sz w:val="24"/>
            <w:szCs w:val="24"/>
          </w:rPr>
          <w:delText xml:space="preserve"> primarily </w:delText>
        </w:r>
        <w:r w:rsidRPr="00CD0D15" w:rsidDel="007A78FE">
          <w:rPr>
            <w:rFonts w:ascii="Cambria" w:hAnsi="Cambria"/>
            <w:sz w:val="24"/>
            <w:szCs w:val="24"/>
          </w:rPr>
          <w:delText>acquir</w:delText>
        </w:r>
        <w:r w:rsidR="00306C9A" w:rsidDel="007A78FE">
          <w:rPr>
            <w:rFonts w:ascii="Cambria" w:hAnsi="Cambria"/>
            <w:sz w:val="24"/>
            <w:szCs w:val="24"/>
          </w:rPr>
          <w:delText>e</w:delText>
        </w:r>
      </w:del>
      <w:ins w:id="448" w:author="Heather Maughan" w:date="2020-09-03T14:06:00Z">
        <w:del w:id="449" w:author="Tara" w:date="2021-12-23T08:02:00Z">
          <w:r w:rsidR="00D653D2" w:rsidDel="007A78FE">
            <w:rPr>
              <w:rFonts w:ascii="Cambria" w:hAnsi="Cambria"/>
              <w:sz w:val="24"/>
              <w:szCs w:val="24"/>
            </w:rPr>
            <w:delText>d</w:delText>
          </w:r>
        </w:del>
      </w:ins>
      <w:del w:id="450" w:author="Tara" w:date="2021-12-23T08:02:00Z">
        <w:r w:rsidR="00306C9A" w:rsidDel="007A78FE">
          <w:rPr>
            <w:rFonts w:ascii="Cambria" w:hAnsi="Cambria"/>
            <w:sz w:val="24"/>
            <w:szCs w:val="24"/>
          </w:rPr>
          <w:delText xml:space="preserve">s </w:delText>
        </w:r>
        <w:r w:rsidRPr="00CD0D15" w:rsidDel="007A78FE">
          <w:rPr>
            <w:rFonts w:ascii="Cambria" w:hAnsi="Cambria"/>
            <w:sz w:val="24"/>
            <w:szCs w:val="24"/>
          </w:rPr>
          <w:delText>the reduced form (</w:delText>
        </w:r>
        <w:r w:rsidRPr="00CD0D15" w:rsidDel="007A78FE">
          <w:rPr>
            <w:rFonts w:ascii="Cambria" w:hAnsi="Cambria"/>
            <w:b/>
            <w:sz w:val="24"/>
            <w:szCs w:val="24"/>
          </w:rPr>
          <w:delText>Fig. S3.2</w:delText>
        </w:r>
        <w:r w:rsidRPr="00CD0D15" w:rsidDel="007A78FE">
          <w:rPr>
            <w:rFonts w:ascii="Cambria" w:hAnsi="Cambria"/>
            <w:sz w:val="24"/>
            <w:szCs w:val="24"/>
          </w:rPr>
          <w:delText xml:space="preserve">). </w:delText>
        </w:r>
      </w:del>
    </w:p>
    <w:p w14:paraId="18322613" w14:textId="77777777" w:rsidR="0096585D" w:rsidRDefault="0096585D" w:rsidP="000914C0">
      <w:pPr>
        <w:spacing w:line="480" w:lineRule="auto"/>
        <w:rPr>
          <w:ins w:id="451" w:author="tara gallagher" w:date="2022-01-10T18:40:00Z"/>
          <w:rFonts w:ascii="Cambria" w:hAnsi="Cambria"/>
          <w:b/>
          <w:bCs/>
          <w:sz w:val="24"/>
          <w:szCs w:val="24"/>
        </w:rPr>
      </w:pPr>
    </w:p>
    <w:p w14:paraId="6AF47D34" w14:textId="323F7FD7" w:rsidR="000914C0" w:rsidRPr="0096585D" w:rsidRDefault="000914C0" w:rsidP="00F27C25">
      <w:pPr>
        <w:spacing w:line="480" w:lineRule="auto"/>
        <w:rPr>
          <w:rFonts w:ascii="Cambria" w:hAnsi="Cambria"/>
          <w:b/>
          <w:bCs/>
          <w:sz w:val="24"/>
          <w:szCs w:val="24"/>
          <w:rPrChange w:id="452" w:author="tara gallagher" w:date="2022-01-10T18:40:00Z">
            <w:rPr>
              <w:rFonts w:ascii="Cambria" w:hAnsi="Cambria"/>
              <w:sz w:val="24"/>
              <w:szCs w:val="24"/>
            </w:rPr>
          </w:rPrChange>
        </w:rPr>
      </w:pPr>
      <w:ins w:id="453" w:author="tara gallagher" w:date="2021-12-31T12:35:00Z">
        <w:r>
          <w:rPr>
            <w:rFonts w:ascii="Cambria" w:hAnsi="Cambria"/>
            <w:b/>
            <w:bCs/>
            <w:sz w:val="24"/>
            <w:szCs w:val="24"/>
          </w:rPr>
          <w:t>FLI</w:t>
        </w:r>
      </w:ins>
      <w:ins w:id="454" w:author="tara gallagher" w:date="2022-01-10T18:46:00Z">
        <w:r w:rsidR="006575C5">
          <w:rPr>
            <w:rFonts w:ascii="Cambria" w:hAnsi="Cambria"/>
            <w:b/>
            <w:bCs/>
            <w:sz w:val="24"/>
            <w:szCs w:val="24"/>
          </w:rPr>
          <w:t>M</w:t>
        </w:r>
      </w:ins>
      <w:ins w:id="455" w:author="tara gallagher" w:date="2022-01-10T18:47:00Z">
        <w:r w:rsidR="006575C5">
          <w:rPr>
            <w:rFonts w:ascii="Cambria" w:hAnsi="Cambria"/>
            <w:b/>
            <w:bCs/>
            <w:sz w:val="24"/>
            <w:szCs w:val="24"/>
          </w:rPr>
          <w:t xml:space="preserve"> phasor</w:t>
        </w:r>
      </w:ins>
      <w:ins w:id="456" w:author="tara gallagher" w:date="2021-12-31T12:35:00Z">
        <w:r w:rsidRPr="00CD0D15">
          <w:rPr>
            <w:rFonts w:ascii="Cambria" w:hAnsi="Cambria"/>
            <w:b/>
            <w:bCs/>
            <w:sz w:val="24"/>
            <w:szCs w:val="24"/>
          </w:rPr>
          <w:t xml:space="preserve"> 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ins>
    </w:p>
    <w:p w14:paraId="4A6D2DCC" w14:textId="69E08C8A" w:rsidR="006575C5" w:rsidRDefault="00F27C25" w:rsidP="00F27C25">
      <w:pPr>
        <w:spacing w:line="480" w:lineRule="auto"/>
        <w:rPr>
          <w:ins w:id="457" w:author="tara gallagher" w:date="2022-01-10T18:49:00Z"/>
          <w:rFonts w:ascii="Cambria" w:hAnsi="Cambria"/>
          <w:sz w:val="24"/>
          <w:szCs w:val="24"/>
        </w:rPr>
      </w:pPr>
      <w:r w:rsidRPr="00CD0D15">
        <w:rPr>
          <w:rFonts w:ascii="Cambria" w:hAnsi="Cambria"/>
          <w:sz w:val="24"/>
          <w:szCs w:val="24"/>
        </w:rPr>
        <w:tab/>
      </w:r>
      <w:ins w:id="458" w:author="tara gallagher" w:date="2021-12-31T12:15:00Z">
        <w:r w:rsidR="003A4044">
          <w:rPr>
            <w:rFonts w:ascii="Cambria" w:hAnsi="Cambria"/>
            <w:sz w:val="24"/>
            <w:szCs w:val="24"/>
          </w:rPr>
          <w:t>Based on the spectral analyses, f</w:t>
        </w:r>
      </w:ins>
      <w:ins w:id="459" w:author="tara gallagher" w:date="2021-12-31T12:28:00Z">
        <w:r w:rsidR="00AE3DC2">
          <w:rPr>
            <w:rFonts w:ascii="Cambria" w:hAnsi="Cambria"/>
            <w:sz w:val="24"/>
            <w:szCs w:val="24"/>
          </w:rPr>
          <w:t>our</w:t>
        </w:r>
      </w:ins>
      <w:ins w:id="460" w:author="tara gallagher" w:date="2022-01-10T18:43:00Z">
        <w:r w:rsidR="0096585D">
          <w:rPr>
            <w:rFonts w:ascii="Cambria" w:hAnsi="Cambria"/>
            <w:sz w:val="24"/>
            <w:szCs w:val="24"/>
          </w:rPr>
          <w:t xml:space="preserve"> </w:t>
        </w:r>
      </w:ins>
      <w:ins w:id="461" w:author="tara gallagher" w:date="2022-01-10T18:48:00Z">
        <w:r w:rsidR="006575C5">
          <w:rPr>
            <w:rFonts w:ascii="Cambria" w:hAnsi="Cambria"/>
            <w:sz w:val="24"/>
            <w:szCs w:val="24"/>
          </w:rPr>
          <w:t>(</w:t>
        </w:r>
        <w:r w:rsidR="006575C5" w:rsidRPr="00CD0D15">
          <w:rPr>
            <w:rFonts w:ascii="Cambria" w:hAnsi="Cambria"/>
            <w:sz w:val="24"/>
            <w:szCs w:val="24"/>
          </w:rPr>
          <w:t>NADH, reduced pyocyanin,</w:t>
        </w:r>
        <w:r w:rsidR="006575C5">
          <w:rPr>
            <w:rFonts w:ascii="Cambria" w:hAnsi="Cambria"/>
            <w:sz w:val="24"/>
            <w:szCs w:val="24"/>
          </w:rPr>
          <w:t xml:space="preserve"> 1-hydroxy-phenazine,</w:t>
        </w:r>
        <w:r w:rsidR="006575C5" w:rsidRPr="00CD0D15">
          <w:rPr>
            <w:rFonts w:ascii="Cambria" w:hAnsi="Cambria"/>
            <w:sz w:val="24"/>
            <w:szCs w:val="24"/>
          </w:rPr>
          <w:t xml:space="preserve"> and pyoverdine</w:t>
        </w:r>
        <w:r w:rsidR="006575C5">
          <w:rPr>
            <w:rFonts w:ascii="Cambria" w:hAnsi="Cambria"/>
            <w:sz w:val="24"/>
            <w:szCs w:val="24"/>
          </w:rPr>
          <w:t xml:space="preserve">) </w:t>
        </w:r>
      </w:ins>
      <w:ins w:id="462" w:author="tara gallagher" w:date="2022-01-10T18:43:00Z">
        <w:r w:rsidR="0096585D">
          <w:rPr>
            <w:rFonts w:ascii="Cambria" w:hAnsi="Cambria"/>
            <w:sz w:val="24"/>
            <w:szCs w:val="24"/>
          </w:rPr>
          <w:t>out of</w:t>
        </w:r>
      </w:ins>
      <w:ins w:id="463" w:author="tara gallagher" w:date="2022-01-10T18:47:00Z">
        <w:r w:rsidR="006575C5">
          <w:rPr>
            <w:rFonts w:ascii="Cambria" w:hAnsi="Cambria"/>
            <w:sz w:val="24"/>
            <w:szCs w:val="24"/>
          </w:rPr>
          <w:t xml:space="preserve"> </w:t>
        </w:r>
      </w:ins>
      <w:ins w:id="464" w:author="tara gallagher" w:date="2022-01-23T20:00:00Z">
        <w:r w:rsidR="00D440B7">
          <w:rPr>
            <w:rFonts w:ascii="Cambria" w:hAnsi="Cambria"/>
            <w:sz w:val="24"/>
            <w:szCs w:val="24"/>
          </w:rPr>
          <w:t xml:space="preserve">the </w:t>
        </w:r>
      </w:ins>
      <w:ins w:id="465" w:author="tara gallagher" w:date="2022-01-10T18:47:00Z">
        <w:r w:rsidR="006575C5">
          <w:rPr>
            <w:rFonts w:ascii="Cambria" w:hAnsi="Cambria"/>
            <w:sz w:val="24"/>
            <w:szCs w:val="24"/>
          </w:rPr>
          <w:t>eight</w:t>
        </w:r>
      </w:ins>
      <w:ins w:id="466" w:author="tara gallagher" w:date="2022-01-10T18:43:00Z">
        <w:r w:rsidR="0096585D">
          <w:rPr>
            <w:rFonts w:ascii="Cambria" w:hAnsi="Cambria"/>
            <w:sz w:val="24"/>
            <w:szCs w:val="24"/>
          </w:rPr>
          <w:t xml:space="preserve"> tested</w:t>
        </w:r>
      </w:ins>
      <w:del w:id="467" w:author="tara gallagher" w:date="2021-12-31T12:11:00Z">
        <w:r w:rsidRPr="00CD0D15" w:rsidDel="00AD2C27">
          <w:rPr>
            <w:rFonts w:ascii="Cambria" w:hAnsi="Cambria"/>
            <w:sz w:val="24"/>
            <w:szCs w:val="24"/>
          </w:rPr>
          <w:delText>Four</w:delText>
        </w:r>
      </w:del>
      <w:del w:id="468" w:author="tara gallagher" w:date="2021-12-31T12:28:00Z">
        <w:r w:rsidRPr="00CD0D15" w:rsidDel="00570DEB">
          <w:rPr>
            <w:rFonts w:ascii="Cambria" w:hAnsi="Cambria"/>
            <w:sz w:val="24"/>
            <w:szCs w:val="24"/>
          </w:rPr>
          <w:delText xml:space="preserve"> of the</w:delText>
        </w:r>
      </w:del>
      <w:r w:rsidRPr="00CD0D15">
        <w:rPr>
          <w:rFonts w:ascii="Cambria" w:hAnsi="Cambria"/>
          <w:sz w:val="24"/>
          <w:szCs w:val="24"/>
        </w:rPr>
        <w:t xml:space="preserve"> </w:t>
      </w:r>
      <w:del w:id="469" w:author="tara gallagher" w:date="2021-12-31T12:27:00Z">
        <w:r w:rsidRPr="00CD0D15" w:rsidDel="00570DEB">
          <w:rPr>
            <w:rFonts w:ascii="Cambria" w:hAnsi="Cambria"/>
            <w:sz w:val="24"/>
            <w:szCs w:val="24"/>
          </w:rPr>
          <w:delText xml:space="preserve">seven </w:delText>
        </w:r>
      </w:del>
      <w:ins w:id="470" w:author="Tara" w:date="2021-12-23T08:03:00Z">
        <w:del w:id="471" w:author="tara gallagher" w:date="2021-12-31T12:28:00Z">
          <w:r w:rsidR="007A78FE" w:rsidDel="00570DEB">
            <w:rPr>
              <w:rFonts w:ascii="Cambria" w:hAnsi="Cambria"/>
              <w:sz w:val="24"/>
              <w:szCs w:val="24"/>
            </w:rPr>
            <w:delText>fluorescent solutions</w:delText>
          </w:r>
        </w:del>
      </w:ins>
      <w:del w:id="472" w:author="tara gallagher" w:date="2021-12-31T12:28:00Z">
        <w:r w:rsidRPr="00CD0D15" w:rsidDel="00570DEB">
          <w:rPr>
            <w:rFonts w:ascii="Cambria" w:hAnsi="Cambria"/>
            <w:sz w:val="24"/>
            <w:szCs w:val="24"/>
          </w:rPr>
          <w:delText>species</w:delText>
        </w:r>
      </w:del>
      <w:ins w:id="473" w:author="tara gallagher" w:date="2021-12-31T12:28:00Z">
        <w:r w:rsidR="00AE3DC2">
          <w:rPr>
            <w:rFonts w:ascii="Cambria" w:hAnsi="Cambria"/>
            <w:sz w:val="24"/>
            <w:szCs w:val="24"/>
          </w:rPr>
          <w:t>fluorophores</w:t>
        </w:r>
      </w:ins>
      <w:r w:rsidRPr="00CD0D15">
        <w:rPr>
          <w:rFonts w:ascii="Cambria" w:hAnsi="Cambria"/>
          <w:sz w:val="24"/>
          <w:szCs w:val="24"/>
        </w:rPr>
        <w:t xml:space="preserve"> </w:t>
      </w:r>
      <w:ins w:id="474" w:author="tara gallagher" w:date="2021-12-31T12:28:00Z">
        <w:r w:rsidR="00570DEB">
          <w:rPr>
            <w:rFonts w:ascii="Cambria" w:hAnsi="Cambria"/>
            <w:sz w:val="24"/>
            <w:szCs w:val="24"/>
          </w:rPr>
          <w:t>can be</w:t>
        </w:r>
      </w:ins>
      <w:ins w:id="475" w:author="tara gallagher" w:date="2021-12-31T12:15:00Z">
        <w:r w:rsidR="003A4044">
          <w:rPr>
            <w:rFonts w:ascii="Cambria" w:hAnsi="Cambria"/>
            <w:sz w:val="24"/>
            <w:szCs w:val="24"/>
          </w:rPr>
          <w:t xml:space="preserve"> </w:t>
        </w:r>
      </w:ins>
      <w:del w:id="476" w:author="tara gallagher" w:date="2021-12-31T12:15:00Z">
        <w:r w:rsidRPr="00CD0D15" w:rsidDel="003A4044">
          <w:rPr>
            <w:rFonts w:ascii="Cambria" w:hAnsi="Cambria"/>
            <w:sz w:val="24"/>
            <w:szCs w:val="24"/>
          </w:rPr>
          <w:delText xml:space="preserve">were </w:delText>
        </w:r>
      </w:del>
      <w:r w:rsidRPr="00CD0D15">
        <w:rPr>
          <w:rFonts w:ascii="Cambria" w:hAnsi="Cambria"/>
          <w:sz w:val="24"/>
          <w:szCs w:val="24"/>
        </w:rPr>
        <w:t xml:space="preserve">captured by </w:t>
      </w:r>
      <w:ins w:id="477" w:author="tara gallagher" w:date="2021-12-31T14:34:00Z">
        <w:r w:rsidR="00247A68">
          <w:rPr>
            <w:rFonts w:ascii="Cambria" w:hAnsi="Cambria"/>
            <w:sz w:val="24"/>
            <w:szCs w:val="24"/>
          </w:rPr>
          <w:t xml:space="preserve">the </w:t>
        </w:r>
      </w:ins>
      <w:del w:id="478" w:author="tara gallagher" w:date="2021-12-31T12:36:00Z">
        <w:r w:rsidRPr="00CD0D15" w:rsidDel="000914C0">
          <w:rPr>
            <w:rFonts w:ascii="Cambria" w:hAnsi="Cambria"/>
            <w:sz w:val="24"/>
            <w:szCs w:val="24"/>
          </w:rPr>
          <w:delText>t</w:delText>
        </w:r>
      </w:del>
      <w:del w:id="479" w:author="tara gallagher" w:date="2021-12-31T12:35:00Z">
        <w:r w:rsidRPr="00CD0D15" w:rsidDel="000914C0">
          <w:rPr>
            <w:rFonts w:ascii="Cambria" w:hAnsi="Cambria"/>
            <w:sz w:val="24"/>
            <w:szCs w:val="24"/>
          </w:rPr>
          <w:delText xml:space="preserve">he </w:delText>
        </w:r>
      </w:del>
      <w:r w:rsidRPr="00CD0D15">
        <w:rPr>
          <w:rFonts w:ascii="Cambria" w:hAnsi="Cambria"/>
          <w:sz w:val="24"/>
          <w:szCs w:val="24"/>
        </w:rPr>
        <w:t xml:space="preserve">FLIM </w:t>
      </w:r>
      <w:del w:id="480" w:author="tara gallagher" w:date="2021-12-31T12:35:00Z">
        <w:r w:rsidRPr="00CD0D15" w:rsidDel="000914C0">
          <w:rPr>
            <w:rFonts w:ascii="Cambria" w:hAnsi="Cambria"/>
            <w:sz w:val="24"/>
            <w:szCs w:val="24"/>
          </w:rPr>
          <w:delText xml:space="preserve">DIVER </w:delText>
        </w:r>
      </w:del>
      <w:r w:rsidRPr="00CD0D15">
        <w:rPr>
          <w:rFonts w:ascii="Cambria" w:hAnsi="Cambria"/>
          <w:sz w:val="24"/>
          <w:szCs w:val="24"/>
        </w:rPr>
        <w:t>acquisition parameters</w:t>
      </w:r>
      <w:ins w:id="481" w:author="tara gallagher" w:date="2021-12-31T14:34:00Z">
        <w:r w:rsidR="00247A68">
          <w:rPr>
            <w:rFonts w:ascii="Cambria" w:hAnsi="Cambria"/>
            <w:sz w:val="24"/>
            <w:szCs w:val="24"/>
          </w:rPr>
          <w:t xml:space="preserve"> used in downstream experiments</w:t>
        </w:r>
      </w:ins>
      <w:r w:rsidRPr="00CD0D15">
        <w:rPr>
          <w:rFonts w:ascii="Cambria" w:hAnsi="Cambria"/>
          <w:sz w:val="24"/>
          <w:szCs w:val="24"/>
        </w:rPr>
        <w:t xml:space="preserve">, which included </w:t>
      </w:r>
      <w:ins w:id="482" w:author="tara gallagher" w:date="2021-12-31T12:10:00Z">
        <w:r w:rsidR="00AD2C27">
          <w:rPr>
            <w:rFonts w:ascii="Cambria" w:hAnsi="Cambria"/>
            <w:sz w:val="24"/>
            <w:szCs w:val="24"/>
          </w:rPr>
          <w:t xml:space="preserve">a two-photon excitation wavelength of 740 nm and </w:t>
        </w:r>
      </w:ins>
      <w:r w:rsidRPr="00CD0D15">
        <w:rPr>
          <w:rFonts w:ascii="Cambria" w:hAnsi="Cambria"/>
          <w:sz w:val="24"/>
          <w:szCs w:val="24"/>
        </w:rPr>
        <w:t>an emission filter targeted towards NADH (400-500 nm)</w:t>
      </w:r>
      <w:ins w:id="483" w:author="tara gallagher" w:date="2022-01-10T18:48:00Z">
        <w:r w:rsidR="006575C5">
          <w:rPr>
            <w:rFonts w:ascii="Cambria" w:hAnsi="Cambria"/>
            <w:sz w:val="24"/>
            <w:szCs w:val="24"/>
          </w:rPr>
          <w:t>.</w:t>
        </w:r>
      </w:ins>
      <w:del w:id="484" w:author="tara gallagher" w:date="2022-01-10T18:48:00Z">
        <w:r w:rsidRPr="00CD0D15" w:rsidDel="006575C5">
          <w:rPr>
            <w:rFonts w:ascii="Cambria" w:hAnsi="Cambria"/>
            <w:sz w:val="24"/>
            <w:szCs w:val="24"/>
          </w:rPr>
          <w:delText xml:space="preserve">: NADH, </w:delText>
        </w:r>
      </w:del>
      <w:del w:id="485" w:author="tara gallagher" w:date="2021-12-31T12:14:00Z">
        <w:r w:rsidRPr="00CD0D15" w:rsidDel="003A4044">
          <w:rPr>
            <w:rFonts w:ascii="Cambria" w:hAnsi="Cambria"/>
            <w:sz w:val="24"/>
            <w:szCs w:val="24"/>
          </w:rPr>
          <w:delText>enzyme-bound</w:delText>
        </w:r>
      </w:del>
      <w:del w:id="486" w:author="tara gallagher" w:date="2021-12-31T12:15:00Z">
        <w:r w:rsidRPr="00CD0D15" w:rsidDel="003A4044">
          <w:rPr>
            <w:rFonts w:ascii="Cambria" w:hAnsi="Cambria"/>
            <w:sz w:val="24"/>
            <w:szCs w:val="24"/>
          </w:rPr>
          <w:delText xml:space="preserve"> NADH,</w:delText>
        </w:r>
      </w:del>
      <w:del w:id="487" w:author="tara gallagher" w:date="2021-12-31T12:11:00Z">
        <w:r w:rsidRPr="00CD0D15" w:rsidDel="00AD2C27">
          <w:rPr>
            <w:rFonts w:ascii="Cambria" w:hAnsi="Cambria"/>
            <w:sz w:val="24"/>
            <w:szCs w:val="24"/>
          </w:rPr>
          <w:delText xml:space="preserve"> and</w:delText>
        </w:r>
      </w:del>
      <w:del w:id="488" w:author="tara gallagher" w:date="2021-12-31T12:28:00Z">
        <w:r w:rsidRPr="00CD0D15" w:rsidDel="00570DEB">
          <w:rPr>
            <w:rFonts w:ascii="Cambria" w:hAnsi="Cambria"/>
            <w:sz w:val="24"/>
            <w:szCs w:val="24"/>
          </w:rPr>
          <w:delText xml:space="preserve"> </w:delText>
        </w:r>
      </w:del>
      <w:del w:id="489" w:author="tara gallagher" w:date="2022-01-10T18:48:00Z">
        <w:r w:rsidRPr="00CD0D15" w:rsidDel="006575C5">
          <w:rPr>
            <w:rFonts w:ascii="Cambria" w:hAnsi="Cambria"/>
            <w:sz w:val="24"/>
            <w:szCs w:val="24"/>
          </w:rPr>
          <w:delText>reduced pyocyanin, and apo-pyoverdine</w:delText>
        </w:r>
      </w:del>
      <w:ins w:id="490" w:author="tara gallagher" w:date="2021-12-31T12:14:00Z">
        <w:r w:rsidR="003A4044">
          <w:rPr>
            <w:rFonts w:ascii="Cambria" w:hAnsi="Cambria"/>
            <w:sz w:val="24"/>
            <w:szCs w:val="24"/>
          </w:rPr>
          <w:t xml:space="preserve"> </w:t>
        </w:r>
      </w:ins>
    </w:p>
    <w:p w14:paraId="27114FE1" w14:textId="1C6C4CDC" w:rsidR="006575C5" w:rsidRDefault="00F5270F" w:rsidP="00DE1431">
      <w:pPr>
        <w:spacing w:line="480" w:lineRule="auto"/>
        <w:ind w:firstLine="720"/>
        <w:rPr>
          <w:ins w:id="491" w:author="tara gallagher" w:date="2022-01-10T18:55:00Z"/>
          <w:rFonts w:ascii="Cambria" w:hAnsi="Cambria"/>
          <w:sz w:val="24"/>
          <w:szCs w:val="24"/>
        </w:rPr>
      </w:pPr>
      <w:ins w:id="492" w:author="tara gallagher" w:date="2021-12-31T12:38:00Z">
        <w:r>
          <w:rPr>
            <w:rFonts w:ascii="Cambria" w:hAnsi="Cambria"/>
            <w:sz w:val="24"/>
            <w:szCs w:val="24"/>
          </w:rPr>
          <w:t>F</w:t>
        </w:r>
      </w:ins>
      <w:ins w:id="493" w:author="tara gallagher" w:date="2021-12-31T12:28:00Z">
        <w:r w:rsidR="00AE3DC2">
          <w:rPr>
            <w:rFonts w:ascii="Cambria" w:hAnsi="Cambria"/>
            <w:sz w:val="24"/>
            <w:szCs w:val="24"/>
          </w:rPr>
          <w:t>luoresce</w:t>
        </w:r>
      </w:ins>
      <w:ins w:id="494" w:author="tara gallagher" w:date="2021-12-31T12:38:00Z">
        <w:r>
          <w:rPr>
            <w:rFonts w:ascii="Cambria" w:hAnsi="Cambria"/>
            <w:sz w:val="24"/>
            <w:szCs w:val="24"/>
          </w:rPr>
          <w:t>nce</w:t>
        </w:r>
      </w:ins>
      <w:ins w:id="495" w:author="tara gallagher" w:date="2021-12-31T12:28:00Z">
        <w:r w:rsidR="00AE3DC2">
          <w:rPr>
            <w:rFonts w:ascii="Cambria" w:hAnsi="Cambria"/>
            <w:sz w:val="24"/>
            <w:szCs w:val="24"/>
          </w:rPr>
          <w:t xml:space="preserve"> lifetime</w:t>
        </w:r>
      </w:ins>
      <w:ins w:id="496" w:author="tara gallagher" w:date="2022-01-10T18:50:00Z">
        <w:r w:rsidR="006575C5">
          <w:rPr>
            <w:rFonts w:ascii="Cambria" w:hAnsi="Cambria"/>
            <w:sz w:val="24"/>
            <w:szCs w:val="24"/>
          </w:rPr>
          <w:t xml:space="preserve"> data</w:t>
        </w:r>
      </w:ins>
      <w:ins w:id="497" w:author="tara gallagher" w:date="2021-12-31T12:16:00Z">
        <w:r w:rsidR="00BC0AAC" w:rsidRPr="00CD0D15">
          <w:rPr>
            <w:rFonts w:ascii="Cambria" w:hAnsi="Cambria"/>
            <w:sz w:val="24"/>
            <w:szCs w:val="24"/>
          </w:rPr>
          <w:t xml:space="preserve"> </w:t>
        </w:r>
      </w:ins>
      <w:ins w:id="498" w:author="tara gallagher" w:date="2021-12-31T12:17:00Z">
        <w:r w:rsidR="00BC0AAC">
          <w:rPr>
            <w:rFonts w:ascii="Cambria" w:hAnsi="Cambria"/>
            <w:sz w:val="24"/>
            <w:szCs w:val="24"/>
          </w:rPr>
          <w:t xml:space="preserve">can be represented on the phasor, where </w:t>
        </w:r>
        <w:r w:rsidR="00570DEB">
          <w:rPr>
            <w:rFonts w:ascii="Cambria" w:hAnsi="Cambria"/>
            <w:sz w:val="24"/>
            <w:szCs w:val="24"/>
          </w:rPr>
          <w:t>longer lifetime species are located towards the origin (G=0,</w:t>
        </w:r>
      </w:ins>
      <w:ins w:id="499" w:author="tara gallagher" w:date="2021-12-31T12:39:00Z">
        <w:r>
          <w:rPr>
            <w:rFonts w:ascii="Cambria" w:hAnsi="Cambria"/>
            <w:sz w:val="24"/>
            <w:szCs w:val="24"/>
          </w:rPr>
          <w:t xml:space="preserve"> </w:t>
        </w:r>
      </w:ins>
      <w:ins w:id="500" w:author="tara gallagher" w:date="2021-12-31T12:17:00Z">
        <w:r w:rsidR="00570DEB">
          <w:rPr>
            <w:rFonts w:ascii="Cambria" w:hAnsi="Cambria"/>
            <w:sz w:val="24"/>
            <w:szCs w:val="24"/>
          </w:rPr>
          <w:t>S</w:t>
        </w:r>
      </w:ins>
      <w:ins w:id="501" w:author="tara gallagher" w:date="2021-12-31T12:18:00Z">
        <w:r w:rsidR="00570DEB">
          <w:rPr>
            <w:rFonts w:ascii="Cambria" w:hAnsi="Cambria"/>
            <w:sz w:val="24"/>
            <w:szCs w:val="24"/>
          </w:rPr>
          <w:t>=</w:t>
        </w:r>
      </w:ins>
      <w:ins w:id="502" w:author="tara gallagher" w:date="2021-12-31T12:17:00Z">
        <w:r w:rsidR="00570DEB">
          <w:rPr>
            <w:rFonts w:ascii="Cambria" w:hAnsi="Cambria"/>
            <w:sz w:val="24"/>
            <w:szCs w:val="24"/>
          </w:rPr>
          <w:t xml:space="preserve">0) and shorter lifetime species </w:t>
        </w:r>
      </w:ins>
      <w:ins w:id="503" w:author="tara gallagher" w:date="2022-01-10T18:49:00Z">
        <w:r w:rsidR="006575C5">
          <w:rPr>
            <w:rFonts w:ascii="Cambria" w:hAnsi="Cambria"/>
            <w:sz w:val="24"/>
            <w:szCs w:val="24"/>
          </w:rPr>
          <w:t xml:space="preserve">approach the </w:t>
        </w:r>
      </w:ins>
      <w:ins w:id="504" w:author="tara gallagher" w:date="2021-12-31T12:17:00Z">
        <w:r w:rsidR="00570DEB">
          <w:rPr>
            <w:rFonts w:ascii="Cambria" w:hAnsi="Cambria"/>
            <w:sz w:val="24"/>
            <w:szCs w:val="24"/>
          </w:rPr>
          <w:t>righthand corner (</w:t>
        </w:r>
      </w:ins>
      <w:ins w:id="505" w:author="tara gallagher" w:date="2021-12-31T12:18:00Z">
        <w:r w:rsidR="00570DEB">
          <w:rPr>
            <w:rFonts w:ascii="Cambria" w:hAnsi="Cambria"/>
            <w:sz w:val="24"/>
            <w:szCs w:val="24"/>
          </w:rPr>
          <w:t>G=</w:t>
        </w:r>
      </w:ins>
      <w:ins w:id="506" w:author="tara gallagher" w:date="2021-12-31T12:17:00Z">
        <w:r w:rsidR="00570DEB">
          <w:rPr>
            <w:rFonts w:ascii="Cambria" w:hAnsi="Cambria"/>
            <w:sz w:val="24"/>
            <w:szCs w:val="24"/>
          </w:rPr>
          <w:t>0,</w:t>
        </w:r>
      </w:ins>
      <w:ins w:id="507" w:author="tara gallagher" w:date="2021-12-31T12:39:00Z">
        <w:r>
          <w:rPr>
            <w:rFonts w:ascii="Cambria" w:hAnsi="Cambria"/>
            <w:sz w:val="24"/>
            <w:szCs w:val="24"/>
          </w:rPr>
          <w:t xml:space="preserve"> </w:t>
        </w:r>
      </w:ins>
      <w:ins w:id="508" w:author="tara gallagher" w:date="2021-12-31T12:18:00Z">
        <w:r w:rsidR="00570DEB">
          <w:rPr>
            <w:rFonts w:ascii="Cambria" w:hAnsi="Cambria"/>
            <w:sz w:val="24"/>
            <w:szCs w:val="24"/>
          </w:rPr>
          <w:t>S=</w:t>
        </w:r>
      </w:ins>
      <w:ins w:id="509" w:author="tara gallagher" w:date="2021-12-31T12:17:00Z">
        <w:r w:rsidR="00570DEB">
          <w:rPr>
            <w:rFonts w:ascii="Cambria" w:hAnsi="Cambria"/>
            <w:sz w:val="24"/>
            <w:szCs w:val="24"/>
          </w:rPr>
          <w:t>1)</w:t>
        </w:r>
      </w:ins>
      <w:ins w:id="510" w:author="tara gallagher" w:date="2021-12-31T12:36:00Z">
        <w:r w:rsidR="00F722B3">
          <w:rPr>
            <w:rFonts w:ascii="Cambria" w:hAnsi="Cambria"/>
            <w:sz w:val="24"/>
            <w:szCs w:val="24"/>
          </w:rPr>
          <w:t xml:space="preserve"> (</w:t>
        </w:r>
        <w:r w:rsidR="00F722B3" w:rsidRPr="00F722B3">
          <w:rPr>
            <w:rFonts w:ascii="Cambria" w:hAnsi="Cambria"/>
            <w:b/>
            <w:bCs/>
            <w:sz w:val="24"/>
            <w:szCs w:val="24"/>
            <w:rPrChange w:id="511" w:author="tara gallagher" w:date="2021-12-31T12:36:00Z">
              <w:rPr>
                <w:rFonts w:ascii="Cambria" w:hAnsi="Cambria"/>
                <w:sz w:val="24"/>
                <w:szCs w:val="24"/>
              </w:rPr>
            </w:rPrChange>
          </w:rPr>
          <w:t>Fig. 1</w:t>
        </w:r>
        <w:r w:rsidR="00F722B3">
          <w:rPr>
            <w:rFonts w:ascii="Cambria" w:hAnsi="Cambria"/>
            <w:sz w:val="24"/>
            <w:szCs w:val="24"/>
          </w:rPr>
          <w:t>)</w:t>
        </w:r>
      </w:ins>
      <w:ins w:id="512" w:author="tara gallagher" w:date="2021-12-31T12:18:00Z">
        <w:r w:rsidR="00570DEB">
          <w:rPr>
            <w:rFonts w:ascii="Cambria" w:hAnsi="Cambria"/>
            <w:sz w:val="24"/>
            <w:szCs w:val="24"/>
          </w:rPr>
          <w:t xml:space="preserve">. </w:t>
        </w:r>
      </w:ins>
      <w:ins w:id="513" w:author="tara gallagher" w:date="2022-01-10T18:51:00Z">
        <w:r w:rsidR="006575C5">
          <w:rPr>
            <w:rFonts w:ascii="Cambria" w:hAnsi="Cambria"/>
            <w:sz w:val="24"/>
            <w:szCs w:val="24"/>
          </w:rPr>
          <w:t xml:space="preserve">The </w:t>
        </w:r>
      </w:ins>
      <w:ins w:id="514" w:author="tara gallagher" w:date="2022-01-23T20:00:00Z">
        <w:r w:rsidR="00D440B7">
          <w:rPr>
            <w:rFonts w:ascii="Cambria" w:hAnsi="Cambria"/>
            <w:sz w:val="24"/>
            <w:szCs w:val="24"/>
          </w:rPr>
          <w:t>fluorescence</w:t>
        </w:r>
      </w:ins>
      <w:ins w:id="515" w:author="tara gallagher" w:date="2022-01-10T18:54:00Z">
        <w:r w:rsidR="00DE1431">
          <w:rPr>
            <w:rFonts w:ascii="Cambria" w:hAnsi="Cambria"/>
            <w:sz w:val="24"/>
            <w:szCs w:val="24"/>
          </w:rPr>
          <w:t xml:space="preserve"> lifetime </w:t>
        </w:r>
        <w:proofErr w:type="gramStart"/>
        <w:r w:rsidR="00DE1431">
          <w:rPr>
            <w:rFonts w:ascii="Cambria" w:hAnsi="Cambria"/>
            <w:sz w:val="24"/>
            <w:szCs w:val="24"/>
          </w:rPr>
          <w:t xml:space="preserve">of </w:t>
        </w:r>
      </w:ins>
      <w:ins w:id="516" w:author="tara gallagher" w:date="2022-01-10T18:51:00Z">
        <w:r w:rsidR="006575C5">
          <w:rPr>
            <w:rFonts w:ascii="Cambria" w:hAnsi="Cambria"/>
            <w:sz w:val="24"/>
            <w:szCs w:val="24"/>
          </w:rPr>
          <w:t xml:space="preserve"> </w:t>
        </w:r>
      </w:ins>
      <w:ins w:id="517" w:author="tara gallagher" w:date="2022-01-10T18:52:00Z">
        <w:r w:rsidR="006575C5">
          <w:rPr>
            <w:rFonts w:ascii="Cambria" w:hAnsi="Cambria"/>
            <w:sz w:val="24"/>
            <w:szCs w:val="24"/>
          </w:rPr>
          <w:t>solutions</w:t>
        </w:r>
        <w:proofErr w:type="gramEnd"/>
        <w:r w:rsidR="006575C5">
          <w:rPr>
            <w:rFonts w:ascii="Cambria" w:hAnsi="Cambria"/>
            <w:sz w:val="24"/>
            <w:szCs w:val="24"/>
          </w:rPr>
          <w:t xml:space="preserve"> of </w:t>
        </w:r>
      </w:ins>
      <w:ins w:id="518" w:author="tara gallagher" w:date="2022-01-10T18:51:00Z">
        <w:r w:rsidR="006575C5">
          <w:rPr>
            <w:rFonts w:ascii="Cambria" w:hAnsi="Cambria"/>
            <w:sz w:val="24"/>
            <w:szCs w:val="24"/>
          </w:rPr>
          <w:t>free NADH,</w:t>
        </w:r>
      </w:ins>
      <w:ins w:id="519" w:author="tara gallagher" w:date="2022-01-10T18:52:00Z">
        <w:r w:rsidR="006575C5">
          <w:rPr>
            <w:rFonts w:ascii="Cambria" w:hAnsi="Cambria"/>
            <w:sz w:val="24"/>
            <w:szCs w:val="24"/>
          </w:rPr>
          <w:t xml:space="preserve"> pyoverdine,</w:t>
        </w:r>
      </w:ins>
      <w:ins w:id="520" w:author="tara gallagher" w:date="2022-01-10T18:51:00Z">
        <w:r w:rsidR="006575C5">
          <w:rPr>
            <w:rFonts w:ascii="Cambria" w:hAnsi="Cambria"/>
            <w:sz w:val="24"/>
            <w:szCs w:val="24"/>
          </w:rPr>
          <w:t xml:space="preserve"> </w:t>
        </w:r>
      </w:ins>
      <w:ins w:id="521" w:author="tara gallagher" w:date="2022-01-10T18:52:00Z">
        <w:r w:rsidR="006575C5">
          <w:rPr>
            <w:rFonts w:ascii="Cambria" w:hAnsi="Cambria"/>
            <w:sz w:val="24"/>
            <w:szCs w:val="24"/>
          </w:rPr>
          <w:t>reduced 1-hydroxy-phenazine, and reduced pyocyanin</w:t>
        </w:r>
      </w:ins>
      <w:ins w:id="522" w:author="tara gallagher" w:date="2022-01-10T18:53:00Z">
        <w:r w:rsidR="006575C5">
          <w:rPr>
            <w:rFonts w:ascii="Cambria" w:hAnsi="Cambria"/>
            <w:sz w:val="24"/>
            <w:szCs w:val="24"/>
          </w:rPr>
          <w:t xml:space="preserve"> </w:t>
        </w:r>
      </w:ins>
      <w:ins w:id="523" w:author="tara gallagher" w:date="2022-01-10T18:52:00Z">
        <w:r w:rsidR="006575C5">
          <w:rPr>
            <w:rFonts w:ascii="Cambria" w:hAnsi="Cambria"/>
            <w:sz w:val="24"/>
            <w:szCs w:val="24"/>
          </w:rPr>
          <w:t xml:space="preserve">are </w:t>
        </w:r>
      </w:ins>
      <w:ins w:id="524" w:author="tara gallagher" w:date="2022-01-10T18:54:00Z">
        <w:r w:rsidR="00DE1431">
          <w:rPr>
            <w:rFonts w:ascii="Cambria" w:hAnsi="Cambria"/>
            <w:sz w:val="24"/>
            <w:szCs w:val="24"/>
          </w:rPr>
          <w:t>represented on the phasor</w:t>
        </w:r>
      </w:ins>
      <w:ins w:id="525" w:author="tara gallagher" w:date="2022-01-23T20:02:00Z">
        <w:r w:rsidR="00D440B7">
          <w:rPr>
            <w:rFonts w:ascii="Cambria" w:hAnsi="Cambria"/>
            <w:sz w:val="24"/>
            <w:szCs w:val="24"/>
          </w:rPr>
          <w:t>. The</w:t>
        </w:r>
      </w:ins>
      <w:ins w:id="526" w:author="tara gallagher" w:date="2022-01-23T20:04:00Z">
        <w:r w:rsidR="00D440B7">
          <w:rPr>
            <w:rFonts w:ascii="Cambria" w:hAnsi="Cambria"/>
            <w:sz w:val="24"/>
            <w:szCs w:val="24"/>
          </w:rPr>
          <w:t xml:space="preserve"> FLIM</w:t>
        </w:r>
      </w:ins>
      <w:ins w:id="527" w:author="tara gallagher" w:date="2022-01-23T20:02:00Z">
        <w:r w:rsidR="00D440B7">
          <w:rPr>
            <w:rFonts w:ascii="Cambria" w:hAnsi="Cambria"/>
            <w:sz w:val="24"/>
            <w:szCs w:val="24"/>
          </w:rPr>
          <w:t xml:space="preserve"> phasor position of the solutions are on (or near) the universal circle,</w:t>
        </w:r>
      </w:ins>
      <w:ins w:id="528" w:author="tara gallagher" w:date="2022-01-23T20:01:00Z">
        <w:r w:rsidR="00D440B7">
          <w:rPr>
            <w:rFonts w:ascii="Cambria" w:hAnsi="Cambria"/>
            <w:sz w:val="24"/>
            <w:szCs w:val="24"/>
          </w:rPr>
          <w:t xml:space="preserve"> suggesting </w:t>
        </w:r>
      </w:ins>
      <w:ins w:id="529" w:author="tara gallagher" w:date="2022-01-23T20:04:00Z">
        <w:r w:rsidR="00D440B7">
          <w:rPr>
            <w:rFonts w:ascii="Cambria" w:hAnsi="Cambria"/>
            <w:sz w:val="24"/>
            <w:szCs w:val="24"/>
          </w:rPr>
          <w:t>the captured signals each come from one species with a single exponential</w:t>
        </w:r>
      </w:ins>
      <w:ins w:id="530" w:author="tara gallagher" w:date="2022-01-10T18:54:00Z">
        <w:r w:rsidR="00DE1431">
          <w:rPr>
            <w:rFonts w:ascii="Cambria" w:hAnsi="Cambria"/>
            <w:sz w:val="24"/>
            <w:szCs w:val="24"/>
          </w:rPr>
          <w:t xml:space="preserve"> </w:t>
        </w:r>
      </w:ins>
      <w:ins w:id="531" w:author="tara gallagher" w:date="2022-01-23T20:04:00Z">
        <w:r w:rsidR="00D440B7">
          <w:rPr>
            <w:rFonts w:ascii="Cambria" w:hAnsi="Cambria"/>
            <w:sz w:val="24"/>
            <w:szCs w:val="24"/>
          </w:rPr>
          <w:t xml:space="preserve">decay </w:t>
        </w:r>
      </w:ins>
      <w:ins w:id="532" w:author="tara gallagher" w:date="2022-01-10T18:52:00Z">
        <w:r w:rsidR="006575C5">
          <w:rPr>
            <w:rFonts w:ascii="Cambria" w:hAnsi="Cambria"/>
            <w:sz w:val="24"/>
            <w:szCs w:val="24"/>
          </w:rPr>
          <w:t>(</w:t>
        </w:r>
        <w:r w:rsidR="006575C5" w:rsidRPr="006575C5">
          <w:rPr>
            <w:rFonts w:ascii="Cambria" w:hAnsi="Cambria"/>
            <w:b/>
            <w:bCs/>
            <w:sz w:val="24"/>
            <w:szCs w:val="24"/>
            <w:rPrChange w:id="533" w:author="tara gallagher" w:date="2022-01-10T18:52:00Z">
              <w:rPr>
                <w:rFonts w:ascii="Cambria" w:hAnsi="Cambria"/>
                <w:sz w:val="24"/>
                <w:szCs w:val="24"/>
              </w:rPr>
            </w:rPrChange>
          </w:rPr>
          <w:t>Fig. 2</w:t>
        </w:r>
        <w:r w:rsidR="006575C5">
          <w:rPr>
            <w:rFonts w:ascii="Cambria" w:hAnsi="Cambria"/>
            <w:sz w:val="24"/>
            <w:szCs w:val="24"/>
          </w:rPr>
          <w:t>)</w:t>
        </w:r>
      </w:ins>
      <w:ins w:id="534" w:author="tara gallagher" w:date="2022-01-10T18:53:00Z">
        <w:r w:rsidR="006575C5">
          <w:rPr>
            <w:rFonts w:ascii="Cambria" w:hAnsi="Cambria"/>
            <w:sz w:val="24"/>
            <w:szCs w:val="24"/>
          </w:rPr>
          <w:t xml:space="preserve">. </w:t>
        </w:r>
        <w:r w:rsidR="00A1406C">
          <w:rPr>
            <w:rFonts w:ascii="Cambria" w:hAnsi="Cambria"/>
            <w:sz w:val="24"/>
            <w:szCs w:val="24"/>
          </w:rPr>
          <w:t xml:space="preserve">The phasor </w:t>
        </w:r>
      </w:ins>
      <w:ins w:id="535" w:author="tara gallagher" w:date="2022-01-10T18:54:00Z">
        <w:r w:rsidR="00DE1431">
          <w:rPr>
            <w:rFonts w:ascii="Cambria" w:hAnsi="Cambria"/>
            <w:sz w:val="24"/>
            <w:szCs w:val="24"/>
          </w:rPr>
          <w:t>position</w:t>
        </w:r>
      </w:ins>
      <w:ins w:id="536" w:author="tara gallagher" w:date="2022-01-10T18:53:00Z">
        <w:r w:rsidR="00A1406C">
          <w:rPr>
            <w:rFonts w:ascii="Cambria" w:hAnsi="Cambria"/>
            <w:sz w:val="24"/>
            <w:szCs w:val="24"/>
          </w:rPr>
          <w:t xml:space="preserve"> of </w:t>
        </w:r>
        <w:proofErr w:type="spellStart"/>
        <w:r w:rsidR="00A1406C">
          <w:rPr>
            <w:rFonts w:ascii="Cambria" w:hAnsi="Cambria"/>
            <w:sz w:val="24"/>
            <w:szCs w:val="24"/>
          </w:rPr>
          <w:t>Malate_Dehydrogenze</w:t>
        </w:r>
        <w:proofErr w:type="spellEnd"/>
        <w:r w:rsidR="00A1406C">
          <w:rPr>
            <w:rFonts w:ascii="Cambria" w:hAnsi="Cambria"/>
            <w:sz w:val="24"/>
            <w:szCs w:val="24"/>
          </w:rPr>
          <w:t xml:space="preserve"> (MDH</w:t>
        </w:r>
      </w:ins>
      <w:ins w:id="537" w:author="tara gallagher" w:date="2022-01-10T18:54:00Z">
        <w:r w:rsidR="00A1406C">
          <w:rPr>
            <w:rFonts w:ascii="Cambria" w:hAnsi="Cambria"/>
            <w:sz w:val="24"/>
            <w:szCs w:val="24"/>
          </w:rPr>
          <w:t xml:space="preserve">) bound </w:t>
        </w:r>
        <w:proofErr w:type="gramStart"/>
        <w:r w:rsidR="00A1406C">
          <w:rPr>
            <w:rFonts w:ascii="Cambria" w:hAnsi="Cambria"/>
            <w:sz w:val="24"/>
            <w:szCs w:val="24"/>
          </w:rPr>
          <w:t>NADH</w:t>
        </w:r>
        <w:proofErr w:type="gramEnd"/>
        <w:r w:rsidR="00A1406C">
          <w:rPr>
            <w:rFonts w:ascii="Cambria" w:hAnsi="Cambria"/>
            <w:sz w:val="24"/>
            <w:szCs w:val="24"/>
          </w:rPr>
          <w:t xml:space="preserve"> and </w:t>
        </w:r>
        <w:r w:rsidR="00DE1431">
          <w:rPr>
            <w:rFonts w:ascii="Cambria" w:hAnsi="Cambria"/>
            <w:sz w:val="24"/>
            <w:szCs w:val="24"/>
          </w:rPr>
          <w:t>an oxidized lipid signal (OLS) associated with fat</w:t>
        </w:r>
      </w:ins>
      <w:ins w:id="538" w:author="tara gallagher" w:date="2022-01-10T18:55:00Z">
        <w:r w:rsidR="00DE1431">
          <w:rPr>
            <w:rFonts w:ascii="Cambria" w:hAnsi="Cambria"/>
            <w:sz w:val="24"/>
            <w:szCs w:val="24"/>
          </w:rPr>
          <w:t>ty acid oxidation</w:t>
        </w:r>
      </w:ins>
      <w:ins w:id="539" w:author="tara gallagher" w:date="2022-01-10T18:54:00Z">
        <w:r w:rsidR="00DE1431">
          <w:rPr>
            <w:rFonts w:ascii="Cambria" w:hAnsi="Cambria"/>
            <w:sz w:val="24"/>
            <w:szCs w:val="24"/>
          </w:rPr>
          <w:t>, are also depicted</w:t>
        </w:r>
      </w:ins>
      <w:ins w:id="540" w:author="tara gallagher" w:date="2022-01-23T20:04:00Z">
        <w:r w:rsidR="00D440B7">
          <w:rPr>
            <w:rFonts w:ascii="Cambria" w:hAnsi="Cambria"/>
            <w:sz w:val="24"/>
            <w:szCs w:val="24"/>
          </w:rPr>
          <w:t xml:space="preserve"> (</w:t>
        </w:r>
        <w:r w:rsidR="00D440B7" w:rsidRPr="00D440B7">
          <w:rPr>
            <w:rFonts w:ascii="Cambria" w:hAnsi="Cambria"/>
            <w:sz w:val="24"/>
            <w:szCs w:val="24"/>
            <w:highlight w:val="yellow"/>
            <w:rPrChange w:id="541" w:author="tara gallagher" w:date="2022-01-23T20:05:00Z">
              <w:rPr>
                <w:rFonts w:ascii="Cambria" w:hAnsi="Cambria"/>
                <w:sz w:val="24"/>
                <w:szCs w:val="24"/>
              </w:rPr>
            </w:rPrChange>
          </w:rPr>
          <w:t>ref</w:t>
        </w:r>
        <w:r w:rsidR="00D440B7">
          <w:rPr>
            <w:rFonts w:ascii="Cambria" w:hAnsi="Cambria"/>
            <w:sz w:val="24"/>
            <w:szCs w:val="24"/>
          </w:rPr>
          <w:t>)</w:t>
        </w:r>
      </w:ins>
      <w:ins w:id="542" w:author="tara gallagher" w:date="2022-01-10T18:54:00Z">
        <w:r w:rsidR="00DE1431">
          <w:rPr>
            <w:rFonts w:ascii="Cambria" w:hAnsi="Cambria"/>
            <w:sz w:val="24"/>
            <w:szCs w:val="24"/>
          </w:rPr>
          <w:t xml:space="preserve">.  </w:t>
        </w:r>
      </w:ins>
      <w:ins w:id="543" w:author="tara gallagher" w:date="2022-01-10T18:53:00Z">
        <w:r w:rsidR="006575C5">
          <w:rPr>
            <w:rFonts w:ascii="Cambria" w:hAnsi="Cambria"/>
            <w:sz w:val="24"/>
            <w:szCs w:val="24"/>
          </w:rPr>
          <w:t xml:space="preserve">Worth </w:t>
        </w:r>
      </w:ins>
      <w:ins w:id="544" w:author="tara gallagher" w:date="2022-01-10T18:50:00Z">
        <w:r w:rsidR="006575C5">
          <w:rPr>
            <w:rFonts w:ascii="Cambria" w:hAnsi="Cambria"/>
            <w:sz w:val="24"/>
            <w:szCs w:val="24"/>
          </w:rPr>
          <w:t>noting, reduced pyocyanin had a</w:t>
        </w:r>
      </w:ins>
      <w:ins w:id="545" w:author="tara gallagher" w:date="2022-01-10T18:53:00Z">
        <w:r w:rsidR="006575C5">
          <w:rPr>
            <w:rFonts w:ascii="Cambria" w:hAnsi="Cambria"/>
            <w:sz w:val="24"/>
            <w:szCs w:val="24"/>
          </w:rPr>
          <w:t xml:space="preserve"> long lifetime signal with a</w:t>
        </w:r>
      </w:ins>
      <w:ins w:id="546" w:author="tara gallagher" w:date="2022-01-10T18:50:00Z">
        <w:r w:rsidR="006575C5">
          <w:rPr>
            <w:rFonts w:ascii="Cambria" w:hAnsi="Cambria"/>
            <w:sz w:val="24"/>
            <w:szCs w:val="24"/>
          </w:rPr>
          <w:t xml:space="preserve"> phasor position distinct from the other fluorophores</w:t>
        </w:r>
        <w:r w:rsidR="006575C5" w:rsidRPr="00CD0D15">
          <w:rPr>
            <w:rFonts w:ascii="Cambria" w:hAnsi="Cambria"/>
            <w:sz w:val="24"/>
            <w:szCs w:val="24"/>
          </w:rPr>
          <w:t xml:space="preserve"> (</w:t>
        </w:r>
        <w:r w:rsidR="006575C5" w:rsidRPr="00CD0D15">
          <w:rPr>
            <w:rFonts w:ascii="Cambria" w:hAnsi="Cambria"/>
            <w:b/>
            <w:sz w:val="24"/>
            <w:szCs w:val="24"/>
          </w:rPr>
          <w:t>Fig. 2</w:t>
        </w:r>
        <w:r w:rsidR="006575C5" w:rsidRPr="00CD0D15">
          <w:rPr>
            <w:rFonts w:ascii="Cambria" w:hAnsi="Cambria"/>
            <w:sz w:val="24"/>
            <w:szCs w:val="24"/>
          </w:rPr>
          <w:t>).</w:t>
        </w:r>
      </w:ins>
      <w:ins w:id="547" w:author="tara gallagher" w:date="2022-01-23T20:05:00Z">
        <w:r w:rsidR="00D440B7">
          <w:rPr>
            <w:rFonts w:ascii="Cambria" w:hAnsi="Cambria"/>
            <w:sz w:val="24"/>
            <w:szCs w:val="24"/>
          </w:rPr>
          <w:t xml:space="preserve"> </w:t>
        </w:r>
      </w:ins>
      <w:ins w:id="548" w:author="tara gallagher" w:date="2022-01-10T19:00:00Z">
        <w:r w:rsidR="00111D50">
          <w:rPr>
            <w:rFonts w:ascii="Cambria" w:hAnsi="Cambria"/>
            <w:sz w:val="24"/>
            <w:szCs w:val="24"/>
          </w:rPr>
          <w:t xml:space="preserve">Furthermore, this long lifetime signal (&gt;10 ns) has only been identified in </w:t>
        </w:r>
        <w:r w:rsidR="00111D50">
          <w:rPr>
            <w:rFonts w:ascii="Cambria" w:hAnsi="Cambria"/>
            <w:i/>
            <w:iCs/>
            <w:sz w:val="24"/>
            <w:szCs w:val="24"/>
          </w:rPr>
          <w:t xml:space="preserve">P. aeruginosa </w:t>
        </w:r>
        <w:r w:rsidR="00111D50">
          <w:rPr>
            <w:rFonts w:ascii="Cambria" w:hAnsi="Cambria"/>
            <w:sz w:val="24"/>
            <w:szCs w:val="24"/>
          </w:rPr>
          <w:t>cultures</w:t>
        </w:r>
      </w:ins>
      <w:ins w:id="549" w:author="tara gallagher" w:date="2022-01-10T19:01:00Z">
        <w:r w:rsidR="00111D50">
          <w:rPr>
            <w:rFonts w:ascii="Cambria" w:hAnsi="Cambria"/>
            <w:sz w:val="24"/>
            <w:szCs w:val="24"/>
          </w:rPr>
          <w:t xml:space="preserve"> and not in other  microbial cultures </w:t>
        </w:r>
      </w:ins>
      <w:ins w:id="550" w:author="tara gallagher" w:date="2022-01-10T19:00:00Z">
        <w:r w:rsidR="00111D50">
          <w:rPr>
            <w:rFonts w:ascii="Cambria" w:hAnsi="Cambria"/>
            <w:sz w:val="24"/>
            <w:szCs w:val="24"/>
          </w:rPr>
          <w:t>(Fig. S1)</w:t>
        </w:r>
      </w:ins>
      <w:ins w:id="551" w:author="tara gallagher" w:date="2022-01-10T19:01:00Z">
        <w:r w:rsidR="00111D50">
          <w:rPr>
            <w:rFonts w:ascii="Cambria" w:hAnsi="Cambria"/>
            <w:sz w:val="24"/>
            <w:szCs w:val="24"/>
          </w:rPr>
          <w:t xml:space="preserve"> (</w:t>
        </w:r>
        <w:r w:rsidR="00111D50" w:rsidRPr="00111D50">
          <w:rPr>
            <w:rFonts w:ascii="Cambria" w:hAnsi="Cambria"/>
            <w:sz w:val="24"/>
            <w:szCs w:val="24"/>
            <w:highlight w:val="yellow"/>
            <w:rPrChange w:id="552" w:author="tara gallagher" w:date="2022-01-10T19:01:00Z">
              <w:rPr>
                <w:rFonts w:ascii="Cambria" w:hAnsi="Cambria"/>
                <w:sz w:val="24"/>
                <w:szCs w:val="24"/>
              </w:rPr>
            </w:rPrChange>
          </w:rPr>
          <w:t>ref</w:t>
        </w:r>
        <w:r w:rsidR="00111D50">
          <w:rPr>
            <w:rFonts w:ascii="Cambria" w:hAnsi="Cambria"/>
            <w:sz w:val="24"/>
            <w:szCs w:val="24"/>
          </w:rPr>
          <w:t>)</w:t>
        </w:r>
      </w:ins>
      <w:ins w:id="553" w:author="tara gallagher" w:date="2022-01-10T19:00:00Z">
        <w:r w:rsidR="00111D50">
          <w:rPr>
            <w:rFonts w:ascii="Cambria" w:hAnsi="Cambria"/>
            <w:sz w:val="24"/>
            <w:szCs w:val="24"/>
          </w:rPr>
          <w:t xml:space="preserve">. </w:t>
        </w:r>
      </w:ins>
    </w:p>
    <w:p w14:paraId="11F09BCA" w14:textId="77777777" w:rsidR="00DE1431" w:rsidRDefault="00DE1431" w:rsidP="00DE1431">
      <w:pPr>
        <w:spacing w:line="480" w:lineRule="auto"/>
        <w:ind w:firstLine="720"/>
        <w:rPr>
          <w:ins w:id="554" w:author="tara gallagher" w:date="2022-01-10T18:50:00Z"/>
          <w:rFonts w:ascii="Cambria" w:hAnsi="Cambria"/>
          <w:sz w:val="24"/>
          <w:szCs w:val="24"/>
        </w:rPr>
      </w:pPr>
    </w:p>
    <w:p w14:paraId="0C185F02" w14:textId="54BD591F" w:rsidR="000914C0" w:rsidRDefault="009467E1" w:rsidP="006575C5">
      <w:pPr>
        <w:spacing w:line="480" w:lineRule="auto"/>
        <w:ind w:firstLine="720"/>
        <w:rPr>
          <w:ins w:id="555" w:author="tara gallagher" w:date="2021-12-31T12:31:00Z"/>
          <w:rFonts w:ascii="Cambria" w:hAnsi="Cambria"/>
          <w:sz w:val="24"/>
          <w:szCs w:val="24"/>
        </w:rPr>
        <w:pPrChange w:id="556" w:author="tara gallagher" w:date="2022-01-10T18:49:00Z">
          <w:pPr>
            <w:spacing w:line="480" w:lineRule="auto"/>
          </w:pPr>
        </w:pPrChange>
      </w:pPr>
      <w:ins w:id="557" w:author="tara gallagher" w:date="2021-12-31T14:26:00Z">
        <w:r>
          <w:rPr>
            <w:rFonts w:ascii="Cambria" w:hAnsi="Cambria"/>
            <w:sz w:val="24"/>
            <w:szCs w:val="24"/>
          </w:rPr>
          <w:t>T</w:t>
        </w:r>
      </w:ins>
      <w:ins w:id="558" w:author="tara gallagher" w:date="2021-12-31T12:40:00Z">
        <w:r w:rsidR="000769FD">
          <w:rPr>
            <w:rFonts w:ascii="Cambria" w:hAnsi="Cambria"/>
            <w:sz w:val="24"/>
            <w:szCs w:val="24"/>
          </w:rPr>
          <w:t>he</w:t>
        </w:r>
      </w:ins>
      <w:ins w:id="559" w:author="tara gallagher" w:date="2021-12-31T12:41:00Z">
        <w:r w:rsidR="000769FD">
          <w:rPr>
            <w:rFonts w:ascii="Cambria" w:hAnsi="Cambria"/>
            <w:sz w:val="24"/>
            <w:szCs w:val="24"/>
          </w:rPr>
          <w:t xml:space="preserve"> </w:t>
        </w:r>
      </w:ins>
      <w:ins w:id="560" w:author="tara gallagher" w:date="2021-12-31T12:42:00Z">
        <w:r w:rsidR="00670710">
          <w:rPr>
            <w:rFonts w:ascii="Cambria" w:hAnsi="Cambria"/>
            <w:sz w:val="24"/>
            <w:szCs w:val="24"/>
          </w:rPr>
          <w:t xml:space="preserve">fluorescence </w:t>
        </w:r>
      </w:ins>
      <w:ins w:id="561" w:author="tara gallagher" w:date="2021-12-31T12:40:00Z">
        <w:r w:rsidR="000769FD">
          <w:rPr>
            <w:rFonts w:ascii="Cambria" w:hAnsi="Cambria"/>
            <w:sz w:val="24"/>
            <w:szCs w:val="24"/>
          </w:rPr>
          <w:t xml:space="preserve">lifetime </w:t>
        </w:r>
      </w:ins>
      <w:ins w:id="562" w:author="tara gallagher" w:date="2021-12-31T12:41:00Z">
        <w:r w:rsidR="000769FD">
          <w:rPr>
            <w:rFonts w:ascii="Cambria" w:hAnsi="Cambria"/>
            <w:sz w:val="24"/>
            <w:szCs w:val="24"/>
          </w:rPr>
          <w:t xml:space="preserve">of </w:t>
        </w:r>
      </w:ins>
      <w:ins w:id="563" w:author="tara gallagher" w:date="2021-12-31T12:43:00Z">
        <w:r w:rsidR="00670710">
          <w:rPr>
            <w:rFonts w:ascii="Cambria" w:hAnsi="Cambria"/>
            <w:sz w:val="24"/>
            <w:szCs w:val="24"/>
          </w:rPr>
          <w:t xml:space="preserve">reduced </w:t>
        </w:r>
      </w:ins>
      <w:ins w:id="564" w:author="tara gallagher" w:date="2021-12-31T12:41:00Z">
        <w:r w:rsidR="000769FD">
          <w:rPr>
            <w:rFonts w:ascii="Cambria" w:hAnsi="Cambria"/>
            <w:sz w:val="24"/>
            <w:szCs w:val="24"/>
          </w:rPr>
          <w:t>pyocyanin shift</w:t>
        </w:r>
      </w:ins>
      <w:ins w:id="565" w:author="tara gallagher" w:date="2021-12-31T13:05:00Z">
        <w:r w:rsidR="00A85377">
          <w:rPr>
            <w:rFonts w:ascii="Cambria" w:hAnsi="Cambria"/>
            <w:sz w:val="24"/>
            <w:szCs w:val="24"/>
          </w:rPr>
          <w:t>ed</w:t>
        </w:r>
      </w:ins>
      <w:ins w:id="566" w:author="tara gallagher" w:date="2021-12-31T12:41:00Z">
        <w:r w:rsidR="000769FD">
          <w:rPr>
            <w:rFonts w:ascii="Cambria" w:hAnsi="Cambria"/>
            <w:sz w:val="24"/>
            <w:szCs w:val="24"/>
          </w:rPr>
          <w:t xml:space="preserve"> </w:t>
        </w:r>
      </w:ins>
      <w:ins w:id="567" w:author="tara gallagher" w:date="2021-12-31T12:42:00Z">
        <w:r w:rsidR="00670710">
          <w:rPr>
            <w:rFonts w:ascii="Cambria" w:hAnsi="Cambria"/>
            <w:sz w:val="24"/>
            <w:szCs w:val="24"/>
          </w:rPr>
          <w:t xml:space="preserve">depending on local conditions. </w:t>
        </w:r>
      </w:ins>
      <w:ins w:id="568" w:author="tara gallagher" w:date="2021-12-31T12:43:00Z">
        <w:r w:rsidR="00670710">
          <w:rPr>
            <w:rFonts w:ascii="Cambria" w:hAnsi="Cambria"/>
            <w:sz w:val="24"/>
            <w:szCs w:val="24"/>
          </w:rPr>
          <w:t>Specifically, pyocyanin’s fluorescence lifetime</w:t>
        </w:r>
      </w:ins>
      <w:ins w:id="569" w:author="tara gallagher" w:date="2021-12-31T12:45:00Z">
        <w:r w:rsidR="00B51C82">
          <w:rPr>
            <w:rFonts w:ascii="Cambria" w:hAnsi="Cambria"/>
            <w:sz w:val="24"/>
            <w:szCs w:val="24"/>
          </w:rPr>
          <w:t xml:space="preserve"> </w:t>
        </w:r>
      </w:ins>
      <w:ins w:id="570" w:author="tara gallagher" w:date="2021-12-31T15:05:00Z">
        <w:r w:rsidR="007C0B23">
          <w:rPr>
            <w:rFonts w:ascii="Cambria" w:hAnsi="Cambria"/>
            <w:sz w:val="24"/>
            <w:szCs w:val="24"/>
          </w:rPr>
          <w:t>increased</w:t>
        </w:r>
      </w:ins>
      <w:ins w:id="571" w:author="tara gallagher" w:date="2021-12-31T12:45:00Z">
        <w:r w:rsidR="00B51C82">
          <w:rPr>
            <w:rFonts w:ascii="Cambria" w:hAnsi="Cambria"/>
            <w:sz w:val="24"/>
            <w:szCs w:val="24"/>
          </w:rPr>
          <w:t xml:space="preserve"> with increasing concentrations of </w:t>
        </w:r>
      </w:ins>
      <w:ins w:id="572" w:author="tara gallagher" w:date="2021-12-31T14:30:00Z">
        <w:r w:rsidR="00FA1EFA">
          <w:rPr>
            <w:rFonts w:ascii="Cambria" w:hAnsi="Cambria"/>
            <w:sz w:val="24"/>
            <w:szCs w:val="24"/>
          </w:rPr>
          <w:t>TCEP</w:t>
        </w:r>
      </w:ins>
      <w:ins w:id="573" w:author="tara gallagher" w:date="2021-12-31T13:05:00Z">
        <w:r w:rsidR="00A85377">
          <w:rPr>
            <w:rFonts w:ascii="Cambria" w:hAnsi="Cambria"/>
            <w:sz w:val="24"/>
            <w:szCs w:val="24"/>
          </w:rPr>
          <w:t xml:space="preserve"> (</w:t>
        </w:r>
        <w:r w:rsidR="00A85377" w:rsidRPr="00A85377">
          <w:rPr>
            <w:rFonts w:ascii="Cambria" w:hAnsi="Cambria"/>
            <w:sz w:val="24"/>
            <w:szCs w:val="24"/>
            <w:highlight w:val="yellow"/>
            <w:rPrChange w:id="574" w:author="tara gallagher" w:date="2021-12-31T13:05:00Z">
              <w:rPr>
                <w:rFonts w:ascii="Cambria" w:hAnsi="Cambria"/>
                <w:sz w:val="24"/>
                <w:szCs w:val="24"/>
              </w:rPr>
            </w:rPrChange>
          </w:rPr>
          <w:t>Fig. S3, S4)</w:t>
        </w:r>
      </w:ins>
      <w:ins w:id="575" w:author="tara gallagher" w:date="2021-12-31T12:45:00Z">
        <w:r w:rsidR="00B51C82" w:rsidRPr="00A85377">
          <w:rPr>
            <w:rFonts w:ascii="Cambria" w:hAnsi="Cambria"/>
            <w:sz w:val="24"/>
            <w:szCs w:val="24"/>
            <w:highlight w:val="yellow"/>
            <w:rPrChange w:id="576" w:author="tara gallagher" w:date="2021-12-31T13:05:00Z">
              <w:rPr>
                <w:rFonts w:ascii="Cambria" w:hAnsi="Cambria"/>
                <w:sz w:val="24"/>
                <w:szCs w:val="24"/>
              </w:rPr>
            </w:rPrChange>
          </w:rPr>
          <w:t>.</w:t>
        </w:r>
        <w:r w:rsidR="00B51C82">
          <w:rPr>
            <w:rFonts w:ascii="Cambria" w:hAnsi="Cambria"/>
            <w:sz w:val="24"/>
            <w:szCs w:val="24"/>
          </w:rPr>
          <w:t xml:space="preserve"> </w:t>
        </w:r>
      </w:ins>
      <w:ins w:id="577" w:author="tara gallagher" w:date="2021-12-31T14:29:00Z">
        <w:r w:rsidR="00514555">
          <w:rPr>
            <w:rFonts w:ascii="Cambria" w:hAnsi="Cambria"/>
            <w:sz w:val="24"/>
            <w:szCs w:val="24"/>
          </w:rPr>
          <w:t xml:space="preserve">The </w:t>
        </w:r>
      </w:ins>
      <w:ins w:id="578" w:author="tara gallagher" w:date="2021-12-31T14:32:00Z">
        <w:r w:rsidR="00FA1EFA">
          <w:rPr>
            <w:rFonts w:ascii="Cambria" w:hAnsi="Cambria"/>
            <w:sz w:val="24"/>
            <w:szCs w:val="24"/>
          </w:rPr>
          <w:t xml:space="preserve">FLIM </w:t>
        </w:r>
      </w:ins>
      <w:ins w:id="579" w:author="tara gallagher" w:date="2021-12-31T14:29:00Z">
        <w:r w:rsidR="00514555">
          <w:rPr>
            <w:rFonts w:ascii="Cambria" w:hAnsi="Cambria"/>
            <w:sz w:val="24"/>
            <w:szCs w:val="24"/>
          </w:rPr>
          <w:t xml:space="preserve">phasor position of pyocyanin </w:t>
        </w:r>
        <w:r w:rsidR="00FA1EFA">
          <w:rPr>
            <w:rFonts w:ascii="Cambria" w:hAnsi="Cambria"/>
            <w:sz w:val="24"/>
            <w:szCs w:val="24"/>
          </w:rPr>
          <w:t>was nearly on the universal circle</w:t>
        </w:r>
      </w:ins>
      <w:ins w:id="580" w:author="tara gallagher" w:date="2022-01-10T18:57:00Z">
        <w:r w:rsidR="00152AED">
          <w:rPr>
            <w:rFonts w:ascii="Cambria" w:hAnsi="Cambria"/>
            <w:sz w:val="24"/>
            <w:szCs w:val="24"/>
          </w:rPr>
          <w:t xml:space="preserve"> </w:t>
        </w:r>
        <w:r w:rsidR="00DE1431">
          <w:rPr>
            <w:rFonts w:ascii="Cambria" w:hAnsi="Cambria"/>
            <w:sz w:val="24"/>
            <w:szCs w:val="24"/>
          </w:rPr>
          <w:t xml:space="preserve">when pyocyanin was mixed with a </w:t>
        </w:r>
      </w:ins>
      <w:ins w:id="581" w:author="tara gallagher" w:date="2021-12-31T14:30:00Z">
        <w:r w:rsidR="00FA1EFA">
          <w:rPr>
            <w:rFonts w:ascii="Cambria" w:hAnsi="Cambria"/>
            <w:sz w:val="24"/>
            <w:szCs w:val="24"/>
          </w:rPr>
          <w:t>1:1 ratio of TCE</w:t>
        </w:r>
      </w:ins>
      <w:ins w:id="582" w:author="tara gallagher" w:date="2022-01-23T20:06:00Z">
        <w:r w:rsidR="0027207C">
          <w:rPr>
            <w:rFonts w:ascii="Cambria" w:hAnsi="Cambria"/>
            <w:sz w:val="24"/>
            <w:szCs w:val="24"/>
          </w:rPr>
          <w:t>P (Fig. 2, S3, S4)</w:t>
        </w:r>
      </w:ins>
      <w:ins w:id="583" w:author="tara gallagher" w:date="2022-01-10T18:57:00Z">
        <w:r w:rsidR="00152AED">
          <w:rPr>
            <w:rFonts w:ascii="Cambria" w:hAnsi="Cambria"/>
            <w:sz w:val="24"/>
            <w:szCs w:val="24"/>
          </w:rPr>
          <w:t xml:space="preserve">. </w:t>
        </w:r>
      </w:ins>
      <w:ins w:id="584" w:author="tara gallagher" w:date="2022-01-10T18:55:00Z">
        <w:r w:rsidR="00DE1431">
          <w:rPr>
            <w:rFonts w:ascii="Cambria" w:hAnsi="Cambria"/>
            <w:sz w:val="24"/>
            <w:szCs w:val="24"/>
          </w:rPr>
          <w:t>Taken together, t</w:t>
        </w:r>
      </w:ins>
      <w:ins w:id="585" w:author="tara gallagher" w:date="2021-12-31T14:31:00Z">
        <w:r w:rsidR="00FA1EFA">
          <w:rPr>
            <w:rFonts w:ascii="Cambria" w:hAnsi="Cambria"/>
            <w:sz w:val="24"/>
            <w:szCs w:val="24"/>
          </w:rPr>
          <w:t>he</w:t>
        </w:r>
      </w:ins>
      <w:ins w:id="586" w:author="tara gallagher" w:date="2021-12-31T14:33:00Z">
        <w:r w:rsidR="00FA1EFA">
          <w:rPr>
            <w:rFonts w:ascii="Cambria" w:hAnsi="Cambria"/>
            <w:sz w:val="24"/>
            <w:szCs w:val="24"/>
          </w:rPr>
          <w:t xml:space="preserve"> spectral and phasor data suggest th</w:t>
        </w:r>
      </w:ins>
      <w:ins w:id="587" w:author="tara gallagher" w:date="2022-01-10T18:55:00Z">
        <w:r w:rsidR="00DE1431">
          <w:rPr>
            <w:rFonts w:ascii="Cambria" w:hAnsi="Cambria"/>
            <w:sz w:val="24"/>
            <w:szCs w:val="24"/>
          </w:rPr>
          <w:t xml:space="preserve">at </w:t>
        </w:r>
      </w:ins>
      <w:proofErr w:type="gramStart"/>
      <w:ins w:id="588" w:author="tara gallagher" w:date="2022-01-10T18:56:00Z">
        <w:r w:rsidR="00DE1431">
          <w:rPr>
            <w:rFonts w:ascii="Cambria" w:hAnsi="Cambria"/>
            <w:sz w:val="24"/>
            <w:szCs w:val="24"/>
          </w:rPr>
          <w:t>chemically</w:t>
        </w:r>
      </w:ins>
      <w:ins w:id="589" w:author="tara gallagher" w:date="2022-01-23T20:06:00Z">
        <w:r w:rsidR="0027207C">
          <w:rPr>
            <w:rFonts w:ascii="Cambria" w:hAnsi="Cambria"/>
            <w:sz w:val="24"/>
            <w:szCs w:val="24"/>
          </w:rPr>
          <w:t xml:space="preserve"> </w:t>
        </w:r>
      </w:ins>
      <w:ins w:id="590" w:author="tara gallagher" w:date="2022-01-10T18:56:00Z">
        <w:r w:rsidR="00DE1431">
          <w:rPr>
            <w:rFonts w:ascii="Cambria" w:hAnsi="Cambria"/>
            <w:sz w:val="24"/>
            <w:szCs w:val="24"/>
          </w:rPr>
          <w:t xml:space="preserve"> and</w:t>
        </w:r>
        <w:proofErr w:type="gramEnd"/>
        <w:r w:rsidR="00DE1431">
          <w:rPr>
            <w:rFonts w:ascii="Cambria" w:hAnsi="Cambria"/>
            <w:sz w:val="24"/>
            <w:szCs w:val="24"/>
          </w:rPr>
          <w:t xml:space="preserve"> electrochemically-reduced pyocyanin solutions contain multiple forms, but the </w:t>
        </w:r>
      </w:ins>
      <w:ins w:id="591" w:author="tara gallagher" w:date="2021-12-31T14:32:00Z">
        <w:r w:rsidR="00FA1EFA">
          <w:rPr>
            <w:rFonts w:ascii="Cambria" w:hAnsi="Cambria"/>
            <w:sz w:val="24"/>
            <w:szCs w:val="24"/>
          </w:rPr>
          <w:t>FLIM settings</w:t>
        </w:r>
      </w:ins>
      <w:ins w:id="592" w:author="tara gallagher" w:date="2021-12-31T14:33:00Z">
        <w:r w:rsidR="00FA1EFA">
          <w:rPr>
            <w:rFonts w:ascii="Cambria" w:hAnsi="Cambria"/>
            <w:sz w:val="24"/>
            <w:szCs w:val="24"/>
          </w:rPr>
          <w:t xml:space="preserve"> (400-500 nm emission filter)</w:t>
        </w:r>
      </w:ins>
      <w:ins w:id="593" w:author="tara gallagher" w:date="2021-12-31T14:32:00Z">
        <w:r w:rsidR="00FA1EFA">
          <w:rPr>
            <w:rFonts w:ascii="Cambria" w:hAnsi="Cambria"/>
            <w:sz w:val="24"/>
            <w:szCs w:val="24"/>
          </w:rPr>
          <w:t xml:space="preserve"> </w:t>
        </w:r>
      </w:ins>
      <w:ins w:id="594" w:author="tara gallagher" w:date="2022-01-10T18:56:00Z">
        <w:r w:rsidR="00DE1431">
          <w:rPr>
            <w:rFonts w:ascii="Cambria" w:hAnsi="Cambria"/>
            <w:sz w:val="24"/>
            <w:szCs w:val="24"/>
          </w:rPr>
          <w:t xml:space="preserve">likely capture only one form. </w:t>
        </w:r>
      </w:ins>
    </w:p>
    <w:p w14:paraId="3C53EC75" w14:textId="32D53AA2" w:rsidR="00F27C25" w:rsidRPr="00CD0D15" w:rsidDel="006575C5" w:rsidRDefault="00F27C25" w:rsidP="00F27C25">
      <w:pPr>
        <w:spacing w:line="480" w:lineRule="auto"/>
        <w:rPr>
          <w:del w:id="595" w:author="tara gallagher" w:date="2022-01-10T18:50:00Z"/>
          <w:rFonts w:ascii="Cambria" w:hAnsi="Cambria"/>
          <w:sz w:val="24"/>
          <w:szCs w:val="24"/>
        </w:rPr>
      </w:pPr>
      <w:del w:id="596" w:author="tara gallagher" w:date="2021-12-31T12:14:00Z">
        <w:r w:rsidRPr="00CD0D15" w:rsidDel="003A4044">
          <w:rPr>
            <w:rFonts w:ascii="Cambria" w:hAnsi="Cambria"/>
            <w:sz w:val="24"/>
            <w:szCs w:val="24"/>
          </w:rPr>
          <w:delText xml:space="preserve"> (</w:delText>
        </w:r>
        <w:r w:rsidRPr="007A78FE" w:rsidDel="003A4044">
          <w:rPr>
            <w:rFonts w:ascii="Cambria" w:hAnsi="Cambria"/>
            <w:b/>
            <w:sz w:val="24"/>
            <w:szCs w:val="24"/>
            <w:highlight w:val="yellow"/>
            <w:rPrChange w:id="597" w:author="Tara" w:date="2021-12-23T08:03:00Z">
              <w:rPr>
                <w:rFonts w:ascii="Cambria" w:hAnsi="Cambria"/>
                <w:b/>
                <w:sz w:val="24"/>
                <w:szCs w:val="24"/>
              </w:rPr>
            </w:rPrChange>
          </w:rPr>
          <w:delText>Fig.</w:delText>
        </w:r>
      </w:del>
      <w:del w:id="598" w:author="tara gallagher" w:date="2021-12-31T12:11:00Z">
        <w:r w:rsidRPr="007A78FE" w:rsidDel="00AD2C27">
          <w:rPr>
            <w:rFonts w:ascii="Cambria" w:hAnsi="Cambria"/>
            <w:b/>
            <w:sz w:val="24"/>
            <w:szCs w:val="24"/>
            <w:highlight w:val="yellow"/>
            <w:rPrChange w:id="599" w:author="Tara" w:date="2021-12-23T08:03:00Z">
              <w:rPr>
                <w:rFonts w:ascii="Cambria" w:hAnsi="Cambria"/>
                <w:b/>
                <w:sz w:val="24"/>
                <w:szCs w:val="24"/>
              </w:rPr>
            </w:rPrChange>
          </w:rPr>
          <w:delText xml:space="preserve"> S3.1</w:delText>
        </w:r>
      </w:del>
      <w:del w:id="600" w:author="tara gallagher" w:date="2021-12-31T12:14:00Z">
        <w:r w:rsidRPr="00CD0D15" w:rsidDel="003A4044">
          <w:rPr>
            <w:rFonts w:ascii="Cambria" w:hAnsi="Cambria"/>
            <w:sz w:val="24"/>
            <w:szCs w:val="24"/>
          </w:rPr>
          <w:delText xml:space="preserve">). </w:delText>
        </w:r>
      </w:del>
      <w:del w:id="601" w:author="tara gallagher" w:date="2021-12-31T12:16:00Z">
        <w:r w:rsidRPr="00CD0D15" w:rsidDel="00BC0AAC">
          <w:rPr>
            <w:rFonts w:ascii="Cambria" w:hAnsi="Cambria"/>
            <w:sz w:val="24"/>
            <w:szCs w:val="24"/>
          </w:rPr>
          <w:delText xml:space="preserve">The FLIM </w:delText>
        </w:r>
      </w:del>
      <w:del w:id="602" w:author="tara gallagher" w:date="2021-12-31T12:11:00Z">
        <w:r w:rsidRPr="00CD0D15" w:rsidDel="00AD2C27">
          <w:rPr>
            <w:rFonts w:ascii="Cambria" w:hAnsi="Cambria"/>
            <w:sz w:val="24"/>
            <w:szCs w:val="24"/>
          </w:rPr>
          <w:delText xml:space="preserve">and HIM </w:delText>
        </w:r>
      </w:del>
      <w:del w:id="603" w:author="tara gallagher" w:date="2021-12-31T12:16:00Z">
        <w:r w:rsidRPr="00CD0D15" w:rsidDel="00BC0AAC">
          <w:rPr>
            <w:rFonts w:ascii="Cambria" w:hAnsi="Cambria"/>
            <w:sz w:val="24"/>
            <w:szCs w:val="24"/>
          </w:rPr>
          <w:delText>phasor components for the</w:delText>
        </w:r>
      </w:del>
      <w:del w:id="604" w:author="tara gallagher" w:date="2021-12-31T12:11:00Z">
        <w:r w:rsidRPr="00CD0D15" w:rsidDel="00AD2C27">
          <w:rPr>
            <w:rFonts w:ascii="Cambria" w:hAnsi="Cambria"/>
            <w:sz w:val="24"/>
            <w:szCs w:val="24"/>
          </w:rPr>
          <w:delText xml:space="preserve"> pure</w:delText>
        </w:r>
      </w:del>
      <w:del w:id="605" w:author="tara gallagher" w:date="2021-12-31T12:16:00Z">
        <w:r w:rsidRPr="00CD0D15" w:rsidDel="00BC0AAC">
          <w:rPr>
            <w:rFonts w:ascii="Cambria" w:hAnsi="Cambria"/>
            <w:sz w:val="24"/>
            <w:szCs w:val="24"/>
          </w:rPr>
          <w:delText xml:space="preserve"> fluorescent s</w:delText>
        </w:r>
      </w:del>
      <w:del w:id="606" w:author="tara gallagher" w:date="2021-12-31T12:11:00Z">
        <w:r w:rsidRPr="00CD0D15" w:rsidDel="00AD2C27">
          <w:rPr>
            <w:rFonts w:ascii="Cambria" w:hAnsi="Cambria"/>
            <w:sz w:val="24"/>
            <w:szCs w:val="24"/>
          </w:rPr>
          <w:delText>pecies</w:delText>
        </w:r>
      </w:del>
      <w:del w:id="607" w:author="tara gallagher" w:date="2021-12-31T12:16:00Z">
        <w:r w:rsidRPr="00CD0D15" w:rsidDel="00BC0AAC">
          <w:rPr>
            <w:rFonts w:ascii="Cambria" w:hAnsi="Cambria"/>
            <w:sz w:val="24"/>
            <w:szCs w:val="24"/>
          </w:rPr>
          <w:delText xml:space="preserve"> were determined</w:delText>
        </w:r>
        <w:r w:rsidR="002500B8" w:rsidDel="00BC0AAC">
          <w:rPr>
            <w:rFonts w:ascii="Cambria" w:hAnsi="Cambria"/>
            <w:sz w:val="24"/>
            <w:szCs w:val="24"/>
          </w:rPr>
          <w:delText xml:space="preserve">, </w:delText>
        </w:r>
      </w:del>
      <w:del w:id="608" w:author="tara gallagher" w:date="2021-12-31T14:26:00Z">
        <w:r w:rsidR="002500B8" w:rsidDel="004C0C23">
          <w:rPr>
            <w:rFonts w:ascii="Cambria" w:hAnsi="Cambria"/>
            <w:sz w:val="24"/>
            <w:szCs w:val="24"/>
          </w:rPr>
          <w:delText xml:space="preserve">and </w:delText>
        </w:r>
      </w:del>
      <w:del w:id="609" w:author="tara gallagher" w:date="2022-01-10T18:50:00Z">
        <w:r w:rsidR="002500B8" w:rsidDel="006575C5">
          <w:rPr>
            <w:rFonts w:ascii="Cambria" w:hAnsi="Cambria"/>
            <w:sz w:val="24"/>
            <w:szCs w:val="24"/>
          </w:rPr>
          <w:delText xml:space="preserve">pyocyanin had a </w:delText>
        </w:r>
      </w:del>
      <w:del w:id="610" w:author="tara gallagher" w:date="2021-12-31T15:12:00Z">
        <w:r w:rsidR="002500B8" w:rsidDel="0097042D">
          <w:rPr>
            <w:rFonts w:ascii="Cambria" w:hAnsi="Cambria"/>
            <w:sz w:val="24"/>
            <w:szCs w:val="24"/>
          </w:rPr>
          <w:delText xml:space="preserve">distinct FLIM </w:delText>
        </w:r>
      </w:del>
      <w:del w:id="611" w:author="tara gallagher" w:date="2021-12-31T12:11:00Z">
        <w:r w:rsidR="002500B8" w:rsidDel="00AD2C27">
          <w:rPr>
            <w:rFonts w:ascii="Cambria" w:hAnsi="Cambria"/>
            <w:sz w:val="24"/>
            <w:szCs w:val="24"/>
          </w:rPr>
          <w:delText>and HIM phasor</w:delText>
        </w:r>
      </w:del>
      <w:del w:id="612" w:author="tara gallagher" w:date="2022-01-10T18:50:00Z">
        <w:r w:rsidR="002500B8" w:rsidDel="006575C5">
          <w:rPr>
            <w:rFonts w:ascii="Cambria" w:hAnsi="Cambria"/>
            <w:sz w:val="24"/>
            <w:szCs w:val="24"/>
          </w:rPr>
          <w:delText xml:space="preserve"> </w:delText>
        </w:r>
      </w:del>
      <w:del w:id="613" w:author="tara gallagher" w:date="2021-12-31T15:12:00Z">
        <w:r w:rsidR="002500B8" w:rsidDel="0097042D">
          <w:rPr>
            <w:rFonts w:ascii="Cambria" w:hAnsi="Cambria"/>
            <w:sz w:val="24"/>
            <w:szCs w:val="24"/>
          </w:rPr>
          <w:delText>signature</w:delText>
        </w:r>
      </w:del>
      <w:del w:id="614" w:author="tara gallagher" w:date="2022-01-10T18:50:00Z">
        <w:r w:rsidRPr="00CD0D15" w:rsidDel="006575C5">
          <w:rPr>
            <w:rFonts w:ascii="Cambria" w:hAnsi="Cambria"/>
            <w:sz w:val="24"/>
            <w:szCs w:val="24"/>
          </w:rPr>
          <w:delText xml:space="preserve"> (</w:delText>
        </w:r>
        <w:r w:rsidRPr="00CD0D15" w:rsidDel="006575C5">
          <w:rPr>
            <w:rFonts w:ascii="Cambria" w:hAnsi="Cambria"/>
            <w:b/>
            <w:sz w:val="24"/>
            <w:szCs w:val="24"/>
          </w:rPr>
          <w:delText xml:space="preserve">Fig. </w:delText>
        </w:r>
      </w:del>
      <w:del w:id="615" w:author="tara gallagher" w:date="2021-12-31T12:11:00Z">
        <w:r w:rsidRPr="00CD0D15" w:rsidDel="00AD2C27">
          <w:rPr>
            <w:rFonts w:ascii="Cambria" w:hAnsi="Cambria"/>
            <w:b/>
            <w:sz w:val="24"/>
            <w:szCs w:val="24"/>
          </w:rPr>
          <w:delText>3.</w:delText>
        </w:r>
      </w:del>
      <w:del w:id="616" w:author="tara gallagher" w:date="2022-01-10T18:50:00Z">
        <w:r w:rsidRPr="00CD0D15" w:rsidDel="006575C5">
          <w:rPr>
            <w:rFonts w:ascii="Cambria" w:hAnsi="Cambria"/>
            <w:b/>
            <w:sz w:val="24"/>
            <w:szCs w:val="24"/>
          </w:rPr>
          <w:delText>2</w:delText>
        </w:r>
        <w:r w:rsidRPr="00CD0D15" w:rsidDel="006575C5">
          <w:rPr>
            <w:rFonts w:ascii="Cambria" w:hAnsi="Cambria"/>
            <w:sz w:val="24"/>
            <w:szCs w:val="24"/>
          </w:rPr>
          <w:delText xml:space="preserve">). </w:delText>
        </w:r>
      </w:del>
      <w:del w:id="617" w:author="tara gallagher" w:date="2021-12-31T12:11:00Z">
        <w:r w:rsidRPr="00CD0D15" w:rsidDel="00AD2C27">
          <w:rPr>
            <w:rFonts w:ascii="Cambria" w:hAnsi="Cambria"/>
            <w:sz w:val="24"/>
            <w:szCs w:val="24"/>
          </w:rPr>
          <w:delText>To compare the detected fluorescent species across both methods, the HIM spectral window was truncated to 410-500 nm to exclude measurements of species not captured with our FLIM acquisition settings (</w:delText>
        </w:r>
        <w:r w:rsidRPr="00CD0D15" w:rsidDel="00AD2C27">
          <w:rPr>
            <w:rFonts w:ascii="Cambria" w:hAnsi="Cambria"/>
            <w:b/>
            <w:sz w:val="24"/>
            <w:szCs w:val="24"/>
          </w:rPr>
          <w:delText>Fig. S1</w:delText>
        </w:r>
        <w:r w:rsidRPr="00CD0D15" w:rsidDel="00AD2C27">
          <w:rPr>
            <w:rFonts w:ascii="Cambria" w:hAnsi="Cambria"/>
            <w:sz w:val="24"/>
            <w:szCs w:val="24"/>
          </w:rPr>
          <w:delText xml:space="preserve">). </w:delText>
        </w:r>
      </w:del>
    </w:p>
    <w:p w14:paraId="7AA32B3A" w14:textId="1271D546" w:rsidR="00F27C25" w:rsidDel="00111D50" w:rsidRDefault="00F27C25" w:rsidP="00F27C25">
      <w:pPr>
        <w:spacing w:line="480" w:lineRule="auto"/>
        <w:rPr>
          <w:del w:id="618" w:author="tara gallagher" w:date="2022-01-10T19:03:00Z"/>
          <w:rFonts w:ascii="Cambria" w:hAnsi="Cambria"/>
          <w:sz w:val="24"/>
          <w:szCs w:val="24"/>
        </w:rPr>
      </w:pPr>
    </w:p>
    <w:p w14:paraId="340F9893" w14:textId="77777777" w:rsidR="00111D50" w:rsidRPr="00CD0D15" w:rsidRDefault="00111D50" w:rsidP="00F27C25">
      <w:pPr>
        <w:spacing w:line="480" w:lineRule="auto"/>
        <w:rPr>
          <w:ins w:id="619" w:author="tara gallagher" w:date="2022-01-10T19:03:00Z"/>
          <w:rFonts w:ascii="Cambria" w:hAnsi="Cambria"/>
          <w:sz w:val="24"/>
          <w:szCs w:val="24"/>
        </w:rPr>
      </w:pPr>
    </w:p>
    <w:p w14:paraId="0F21A743" w14:textId="4647469B" w:rsidR="00F767AC" w:rsidRPr="00CD0D15" w:rsidDel="00D63B6D" w:rsidRDefault="0030615F" w:rsidP="00F767AC">
      <w:pPr>
        <w:spacing w:line="480" w:lineRule="auto"/>
        <w:rPr>
          <w:del w:id="620" w:author="tara gallagher" w:date="2021-12-31T15:30:00Z"/>
          <w:moveTo w:id="621" w:author="tara gallagher" w:date="2021-12-31T12:12:00Z"/>
          <w:rFonts w:ascii="Cambria" w:hAnsi="Cambria"/>
          <w:b/>
          <w:bCs/>
          <w:sz w:val="24"/>
          <w:szCs w:val="24"/>
        </w:rPr>
      </w:pPr>
      <w:ins w:id="622" w:author="tara gallagher" w:date="2022-01-10T20:17:00Z">
        <w:r>
          <w:rPr>
            <w:rFonts w:ascii="Cambria" w:hAnsi="Cambria"/>
            <w:b/>
            <w:bCs/>
            <w:sz w:val="24"/>
            <w:szCs w:val="24"/>
          </w:rPr>
          <w:t xml:space="preserve">Longer fluorescence lifetimes at the surface of </w:t>
        </w:r>
        <w:r>
          <w:rPr>
            <w:rFonts w:ascii="Cambria" w:hAnsi="Cambria"/>
            <w:b/>
            <w:bCs/>
            <w:i/>
            <w:iCs/>
            <w:sz w:val="24"/>
            <w:szCs w:val="24"/>
          </w:rPr>
          <w:t xml:space="preserve">P. </w:t>
        </w:r>
        <w:proofErr w:type="spellStart"/>
        <w:r>
          <w:rPr>
            <w:rFonts w:ascii="Cambria" w:hAnsi="Cambria"/>
            <w:b/>
            <w:bCs/>
            <w:i/>
            <w:iCs/>
            <w:sz w:val="24"/>
            <w:szCs w:val="24"/>
          </w:rPr>
          <w:t>aergunisa</w:t>
        </w:r>
        <w:proofErr w:type="spellEnd"/>
        <w:r>
          <w:rPr>
            <w:rFonts w:ascii="Cambria" w:hAnsi="Cambria"/>
            <w:b/>
            <w:bCs/>
            <w:i/>
            <w:iCs/>
            <w:sz w:val="24"/>
            <w:szCs w:val="24"/>
          </w:rPr>
          <w:t xml:space="preserve"> </w:t>
        </w:r>
        <w:r>
          <w:rPr>
            <w:rFonts w:ascii="Cambria" w:hAnsi="Cambria"/>
            <w:b/>
            <w:bCs/>
            <w:sz w:val="24"/>
            <w:szCs w:val="24"/>
          </w:rPr>
          <w:t>biofilms</w:t>
        </w:r>
      </w:ins>
      <w:moveToRangeStart w:id="623" w:author="tara gallagher" w:date="2021-12-31T12:12:00Z" w:name="move91845154"/>
      <w:moveTo w:id="624" w:author="tara gallagher" w:date="2021-12-31T12:12:00Z">
        <w:del w:id="625" w:author="tara gallagher" w:date="2021-12-31T15:30:00Z">
          <w:r w:rsidR="00F767AC" w:rsidRPr="00CD0D15" w:rsidDel="00D63B6D">
            <w:rPr>
              <w:rFonts w:ascii="Cambria" w:hAnsi="Cambria"/>
              <w:b/>
              <w:bCs/>
              <w:sz w:val="24"/>
              <w:szCs w:val="24"/>
            </w:rPr>
            <w:delText xml:space="preserve">Fluorescence lifetime and pyocyanin measurements throughout </w:delText>
          </w:r>
          <w:r w:rsidR="00F767AC" w:rsidRPr="00CD0D15" w:rsidDel="00D63B6D">
            <w:rPr>
              <w:rFonts w:ascii="Cambria" w:hAnsi="Cambria"/>
              <w:b/>
              <w:bCs/>
              <w:i/>
              <w:sz w:val="24"/>
              <w:szCs w:val="24"/>
            </w:rPr>
            <w:delText>P. aeruginosa</w:delText>
          </w:r>
          <w:r w:rsidR="00F767AC" w:rsidRPr="00CD0D15" w:rsidDel="00D63B6D">
            <w:rPr>
              <w:rFonts w:ascii="Cambria" w:hAnsi="Cambria"/>
              <w:b/>
              <w:bCs/>
              <w:sz w:val="24"/>
              <w:szCs w:val="24"/>
            </w:rPr>
            <w:delText xml:space="preserve"> biofilms with the DIVER microscope.</w:delText>
          </w:r>
        </w:del>
      </w:moveTo>
    </w:p>
    <w:moveToRangeEnd w:id="623"/>
    <w:p w14:paraId="00457D51" w14:textId="7FE1A91D" w:rsidR="00F27C25" w:rsidRPr="004143A1" w:rsidDel="00F767AC" w:rsidRDefault="00F27C25" w:rsidP="00F27C25">
      <w:pPr>
        <w:spacing w:line="480" w:lineRule="auto"/>
        <w:rPr>
          <w:del w:id="626" w:author="tara gallagher" w:date="2021-12-31T12:12:00Z"/>
          <w:rFonts w:ascii="Cambria" w:hAnsi="Cambria"/>
          <w:b/>
          <w:bCs/>
          <w:sz w:val="24"/>
          <w:szCs w:val="24"/>
        </w:rPr>
      </w:pPr>
      <w:del w:id="627" w:author="tara gallagher" w:date="2021-12-31T12:12:00Z">
        <w:r w:rsidRPr="00CD0D15" w:rsidDel="00F767AC">
          <w:rPr>
            <w:rFonts w:ascii="Cambria" w:hAnsi="Cambria"/>
            <w:b/>
            <w:bCs/>
            <w:sz w:val="24"/>
            <w:szCs w:val="24"/>
          </w:rPr>
          <w:delText xml:space="preserve">Comparison of HIM and FLIM unmixing results. </w:delText>
        </w:r>
      </w:del>
    </w:p>
    <w:p w14:paraId="5875851D" w14:textId="6962D1C6" w:rsidR="004143A1" w:rsidRPr="004143A1" w:rsidDel="00D63B6D" w:rsidRDefault="00F27C25" w:rsidP="00F27C25">
      <w:pPr>
        <w:spacing w:line="480" w:lineRule="auto"/>
        <w:rPr>
          <w:del w:id="628" w:author="tara gallagher" w:date="2021-12-31T15:30:00Z"/>
          <w:rFonts w:ascii="Cambria" w:hAnsi="Cambria"/>
          <w:sz w:val="24"/>
          <w:szCs w:val="24"/>
        </w:rPr>
      </w:pPr>
      <w:del w:id="629" w:author="tara gallagher" w:date="2021-12-31T15:30:00Z">
        <w:r w:rsidRPr="00CD0D15" w:rsidDel="00D63B6D">
          <w:rPr>
            <w:rFonts w:ascii="Cambria" w:hAnsi="Cambria"/>
            <w:sz w:val="24"/>
            <w:szCs w:val="24"/>
          </w:rPr>
          <w:tab/>
          <w:delText xml:space="preserve">The spectral and fluorescence fractional contributions of NADH, enzyme-bound NADH, reduced pyocyanin, and apo-pyoverdine were determined at the surface of five-day old biofilms of WT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w:delText>
        </w:r>
        <w:r w:rsidR="003B581F" w:rsidDel="00D63B6D">
          <w:rPr>
            <w:rFonts w:ascii="Cambria" w:hAnsi="Cambria"/>
            <w:sz w:val="24"/>
            <w:szCs w:val="24"/>
          </w:rPr>
          <w:delText xml:space="preserve">PA14 </w:delText>
        </w:r>
        <w:r w:rsidRPr="00CD0D15" w:rsidDel="00D63B6D">
          <w:rPr>
            <w:rFonts w:ascii="Cambria" w:hAnsi="Cambria"/>
            <w:sz w:val="24"/>
            <w:szCs w:val="24"/>
          </w:rPr>
          <w:delText xml:space="preserve">and a phenazine knockout </w:delText>
        </w:r>
        <w:r w:rsidR="003B581F" w:rsidDel="00D63B6D">
          <w:rPr>
            <w:rFonts w:ascii="Cambria" w:hAnsi="Cambria"/>
            <w:sz w:val="24"/>
            <w:szCs w:val="24"/>
          </w:rPr>
          <w:delText xml:space="preserve">of the same strain </w:delText>
        </w:r>
        <w:r w:rsidRPr="00CD0D15" w:rsidDel="00D63B6D">
          <w:rPr>
            <w:rFonts w:ascii="Cambria" w:hAnsi="Cambria"/>
            <w:sz w:val="24"/>
            <w:szCs w:val="24"/>
          </w:rPr>
          <w:delText>(</w:delText>
        </w:r>
        <w:r w:rsidRPr="00CD0D15" w:rsidDel="00D63B6D">
          <w:rPr>
            <w:rFonts w:ascii="Cambria" w:hAnsi="Cambria"/>
            <w:i/>
            <w:sz w:val="24"/>
            <w:szCs w:val="24"/>
          </w:rPr>
          <w:delText>∆phz</w:delText>
        </w:r>
        <w:r w:rsidRPr="00CD0D15" w:rsidDel="00D63B6D">
          <w:rPr>
            <w:rFonts w:ascii="Cambria" w:hAnsi="Cambria"/>
            <w:sz w:val="24"/>
            <w:szCs w:val="24"/>
          </w:rPr>
          <w:delText>), which does not synthesize any phenazines including pyocyanin (</w:delText>
        </w:r>
        <w:r w:rsidRPr="00CD0D15" w:rsidDel="00D63B6D">
          <w:rPr>
            <w:rFonts w:ascii="Cambria" w:hAnsi="Cambria"/>
            <w:b/>
            <w:sz w:val="24"/>
            <w:szCs w:val="24"/>
          </w:rPr>
          <w:delText>Fig. 3.3</w:delText>
        </w:r>
        <w:r w:rsidRPr="00CD0D15" w:rsidDel="00D63B6D">
          <w:rPr>
            <w:rFonts w:ascii="Cambria" w:hAnsi="Cambria"/>
            <w:sz w:val="24"/>
            <w:szCs w:val="24"/>
          </w:rPr>
          <w:delText xml:space="preserve">). To assess the robustness of the unmixing approaches across different systems, the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strains were grown in two conditions</w:delText>
        </w:r>
      </w:del>
      <w:ins w:id="630" w:author="Heather Maughan" w:date="2020-09-03T14:07:00Z">
        <w:del w:id="631" w:author="tara gallagher" w:date="2021-12-31T15:30:00Z">
          <w:r w:rsidR="00D653D2" w:rsidDel="00D63B6D">
            <w:rPr>
              <w:rFonts w:ascii="Cambria" w:hAnsi="Cambria"/>
              <w:sz w:val="24"/>
              <w:szCs w:val="24"/>
            </w:rPr>
            <w:delText>:</w:delText>
          </w:r>
        </w:del>
      </w:ins>
      <w:del w:id="632" w:author="tara gallagher" w:date="2021-12-31T15:30:00Z">
        <w:r w:rsidRPr="00CD0D15" w:rsidDel="00D63B6D">
          <w:rPr>
            <w:rFonts w:ascii="Cambria" w:hAnsi="Cambria"/>
            <w:sz w:val="24"/>
            <w:szCs w:val="24"/>
          </w:rPr>
          <w:delText>, M9 succinate and artificial sputum medium</w:delText>
        </w:r>
      </w:del>
      <w:ins w:id="633" w:author="Heather Maughan" w:date="2020-09-03T14:07:00Z">
        <w:del w:id="634" w:author="tara gallagher" w:date="2021-12-31T15:30:00Z">
          <w:r w:rsidR="00D653D2" w:rsidDel="00D63B6D">
            <w:rPr>
              <w:rFonts w:ascii="Cambria" w:hAnsi="Cambria"/>
              <w:sz w:val="24"/>
              <w:szCs w:val="24"/>
            </w:rPr>
            <w:delText xml:space="preserve"> (ASM)</w:delText>
          </w:r>
        </w:del>
      </w:ins>
      <w:del w:id="635" w:author="tara gallagher" w:date="2021-12-31T15:30:00Z">
        <w:r w:rsidRPr="00CD0D15" w:rsidDel="00D63B6D">
          <w:rPr>
            <w:rFonts w:ascii="Cambria" w:hAnsi="Cambria"/>
            <w:sz w:val="24"/>
            <w:szCs w:val="24"/>
          </w:rPr>
          <w:delText xml:space="preserve">. After imaging the aerobic cultures, the cultures were placed in an oxygen-limited environment for 2h, because we hypothesized that low oxygen would result in reduction of pyocyanin. </w:delText>
        </w:r>
        <w:r w:rsidR="004143A1" w:rsidDel="00D63B6D">
          <w:rPr>
            <w:rFonts w:ascii="Cambria" w:hAnsi="Cambria"/>
            <w:sz w:val="24"/>
            <w:szCs w:val="24"/>
          </w:rPr>
          <w:delText xml:space="preserve">WT </w:delText>
        </w:r>
        <w:r w:rsidR="004143A1" w:rsidDel="00D63B6D">
          <w:rPr>
            <w:rFonts w:ascii="Cambria" w:hAnsi="Cambria"/>
            <w:i/>
            <w:iCs/>
            <w:sz w:val="24"/>
            <w:szCs w:val="24"/>
          </w:rPr>
          <w:delText xml:space="preserve">P. aeruginosa </w:delText>
        </w:r>
        <w:r w:rsidR="004143A1" w:rsidDel="00D63B6D">
          <w:rPr>
            <w:rFonts w:ascii="Cambria" w:hAnsi="Cambria"/>
            <w:sz w:val="24"/>
            <w:szCs w:val="24"/>
          </w:rPr>
          <w:delText>PA14 shifted towards the reduced pyocyanin FLIM and HIM signal in hypoxic conditions,</w:delText>
        </w:r>
        <w:r w:rsidR="008B390A" w:rsidDel="00D63B6D">
          <w:rPr>
            <w:rFonts w:ascii="Cambria" w:hAnsi="Cambria"/>
            <w:sz w:val="24"/>
            <w:szCs w:val="24"/>
          </w:rPr>
          <w:delText xml:space="preserve">. This </w:delText>
        </w:r>
        <w:r w:rsidR="004143A1" w:rsidDel="00D63B6D">
          <w:rPr>
            <w:rFonts w:ascii="Cambria" w:hAnsi="Cambria"/>
            <w:sz w:val="24"/>
            <w:szCs w:val="24"/>
          </w:rPr>
          <w:delText>pyocyanin shift was not observed in the phenazine mutant cultures (</w:delText>
        </w:r>
        <w:r w:rsidR="004143A1" w:rsidRPr="004143A1" w:rsidDel="00D63B6D">
          <w:rPr>
            <w:rFonts w:ascii="Cambria" w:hAnsi="Cambria"/>
            <w:b/>
            <w:bCs/>
            <w:sz w:val="24"/>
            <w:szCs w:val="24"/>
          </w:rPr>
          <w:delText>Fig. 3.4</w:delText>
        </w:r>
        <w:r w:rsidR="004143A1" w:rsidDel="00D63B6D">
          <w:rPr>
            <w:rFonts w:ascii="Cambria" w:hAnsi="Cambria"/>
            <w:sz w:val="24"/>
            <w:szCs w:val="24"/>
          </w:rPr>
          <w:delText>).</w:delText>
        </w:r>
        <w:r w:rsidR="007211AE" w:rsidDel="00D63B6D">
          <w:rPr>
            <w:rFonts w:ascii="Cambria" w:hAnsi="Cambria"/>
            <w:sz w:val="24"/>
            <w:szCs w:val="24"/>
          </w:rPr>
          <w:delText xml:space="preserve"> The FLIM and HIM phasor visualizations indicate</w:delText>
        </w:r>
      </w:del>
      <w:ins w:id="636" w:author="Heather Maughan" w:date="2020-09-03T14:07:00Z">
        <w:del w:id="637" w:author="tara gallagher" w:date="2021-12-31T15:30:00Z">
          <w:r w:rsidR="00D653D2" w:rsidDel="00D63B6D">
            <w:rPr>
              <w:rFonts w:ascii="Cambria" w:hAnsi="Cambria"/>
              <w:sz w:val="24"/>
              <w:szCs w:val="24"/>
            </w:rPr>
            <w:delText>d</w:delText>
          </w:r>
        </w:del>
      </w:ins>
      <w:del w:id="638" w:author="tara gallagher" w:date="2021-12-31T15:30:00Z">
        <w:r w:rsidR="007211AE" w:rsidDel="00D63B6D">
          <w:rPr>
            <w:rFonts w:ascii="Cambria" w:hAnsi="Cambria"/>
            <w:sz w:val="24"/>
            <w:szCs w:val="24"/>
          </w:rPr>
          <w:delText xml:space="preserve"> </w:delText>
        </w:r>
        <w:r w:rsidR="001C73A0" w:rsidDel="00D63B6D">
          <w:rPr>
            <w:rFonts w:ascii="Cambria" w:hAnsi="Cambria"/>
            <w:sz w:val="24"/>
            <w:szCs w:val="24"/>
          </w:rPr>
          <w:delText xml:space="preserve">reduced </w:delText>
        </w:r>
        <w:r w:rsidR="007211AE" w:rsidDel="00D63B6D">
          <w:rPr>
            <w:rFonts w:ascii="Cambria" w:hAnsi="Cambria"/>
            <w:sz w:val="24"/>
            <w:szCs w:val="24"/>
          </w:rPr>
          <w:delText xml:space="preserve">pyocyanin contributed to a higher proportion of the fluorescent signal </w:delText>
        </w:r>
        <w:r w:rsidR="001C73A0" w:rsidDel="00D63B6D">
          <w:rPr>
            <w:rFonts w:ascii="Cambria" w:hAnsi="Cambria"/>
            <w:sz w:val="24"/>
            <w:szCs w:val="24"/>
          </w:rPr>
          <w:delText>when WT PA14 was grown in</w:delText>
        </w:r>
        <w:r w:rsidR="007211AE" w:rsidDel="00D63B6D">
          <w:rPr>
            <w:rFonts w:ascii="Cambria" w:hAnsi="Cambria"/>
            <w:sz w:val="24"/>
            <w:szCs w:val="24"/>
          </w:rPr>
          <w:delText xml:space="preserve"> ASM</w:delText>
        </w:r>
        <w:r w:rsidR="008B390A" w:rsidDel="00D63B6D">
          <w:rPr>
            <w:rFonts w:ascii="Cambria" w:hAnsi="Cambria"/>
            <w:sz w:val="24"/>
            <w:szCs w:val="24"/>
          </w:rPr>
          <w:delText xml:space="preserve"> and incubated in low oxygen conditions. </w:delText>
        </w:r>
      </w:del>
    </w:p>
    <w:p w14:paraId="6A4E8F9D" w14:textId="201F0A52" w:rsidR="004143A1" w:rsidRPr="00CD0D15" w:rsidDel="00D63B6D" w:rsidRDefault="004143A1" w:rsidP="00724A9A">
      <w:pPr>
        <w:spacing w:line="480" w:lineRule="auto"/>
        <w:ind w:firstLine="720"/>
        <w:rPr>
          <w:del w:id="639" w:author="tara gallagher" w:date="2021-12-31T15:30:00Z"/>
          <w:rFonts w:ascii="Cambria" w:hAnsi="Cambria"/>
          <w:sz w:val="24"/>
          <w:szCs w:val="24"/>
        </w:rPr>
      </w:pPr>
      <w:del w:id="640" w:author="tara gallagher" w:date="2021-12-31T15:30:00Z">
        <w:r w:rsidRPr="00CD0D15" w:rsidDel="00D63B6D">
          <w:rPr>
            <w:rFonts w:ascii="Cambria" w:hAnsi="Cambria"/>
            <w:sz w:val="24"/>
            <w:szCs w:val="24"/>
          </w:rPr>
          <w:delText xml:space="preserve">The HIM and FLIM data were unmixed to determine the fractional contribution of reduced pyocyanin, apo pyoverdine, NADH, and enzyme-bound NADH. The fluorescence lifetime of enzyme-bound NADH depends on local factors, including enzyme type and pH </w:delText>
        </w:r>
        <w:r w:rsidRPr="00CD0D15" w:rsidDel="00D63B6D">
          <w:rPr>
            <w:rFonts w:ascii="Cambria" w:hAnsi="Cambria"/>
            <w:sz w:val="24"/>
            <w:szCs w:val="24"/>
          </w:rPr>
          <w:fldChar w:fldCharType="begin"/>
        </w:r>
        <w:r w:rsidR="00E31B30" w:rsidDel="00D63B6D">
          <w:rPr>
            <w:rFonts w:ascii="Cambria" w:hAnsi="Cambria"/>
            <w:sz w:val="24"/>
            <w:szCs w:val="24"/>
          </w:rPr>
          <w:delInstrText xml:space="preserve"> ADDIN ZOTERO_ITEM CSL_CITATION {"citationID":"KBoM9YMy","properties":{"formattedCitation":"(23)","plainCitation":"(23)","noteIndex":0},"citationItems":[{"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delInstrText>
        </w:r>
        <w:r w:rsidRPr="00CD0D15" w:rsidDel="00D63B6D">
          <w:rPr>
            <w:rFonts w:ascii="Cambria" w:hAnsi="Cambria"/>
            <w:sz w:val="24"/>
            <w:szCs w:val="24"/>
          </w:rPr>
          <w:fldChar w:fldCharType="separate"/>
        </w:r>
        <w:r w:rsidR="00E31B30" w:rsidDel="00D63B6D">
          <w:rPr>
            <w:rFonts w:ascii="Cambria" w:hAnsi="Cambria"/>
            <w:noProof/>
            <w:sz w:val="24"/>
            <w:szCs w:val="24"/>
          </w:rPr>
          <w:delText>(23)</w:delText>
        </w:r>
        <w:r w:rsidRPr="00CD0D15" w:rsidDel="00D63B6D">
          <w:rPr>
            <w:rFonts w:ascii="Cambria" w:hAnsi="Cambria"/>
            <w:sz w:val="24"/>
            <w:szCs w:val="24"/>
          </w:rPr>
          <w:fldChar w:fldCharType="end"/>
        </w:r>
        <w:r w:rsidRPr="00CD0D15" w:rsidDel="00D63B6D">
          <w:rPr>
            <w:rFonts w:ascii="Cambria" w:hAnsi="Cambria"/>
            <w:sz w:val="24"/>
            <w:szCs w:val="24"/>
          </w:rPr>
          <w:delText xml:space="preserve">, and is not well-characterized in bacterial systems. The FLIM NADH phasor trajectory of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cultures shift</w:delText>
        </w:r>
      </w:del>
      <w:ins w:id="641" w:author="Heather Maughan" w:date="2020-09-03T14:08:00Z">
        <w:del w:id="642" w:author="tara gallagher" w:date="2021-12-31T15:30:00Z">
          <w:r w:rsidR="00D653D2" w:rsidDel="00D63B6D">
            <w:rPr>
              <w:rFonts w:ascii="Cambria" w:hAnsi="Cambria"/>
              <w:sz w:val="24"/>
              <w:szCs w:val="24"/>
            </w:rPr>
            <w:delText>ed</w:delText>
          </w:r>
        </w:del>
      </w:ins>
      <w:del w:id="643" w:author="tara gallagher" w:date="2021-12-31T15:30:00Z">
        <w:r w:rsidRPr="00CD0D15" w:rsidDel="00D63B6D">
          <w:rPr>
            <w:rFonts w:ascii="Cambria" w:hAnsi="Cambria"/>
            <w:sz w:val="24"/>
            <w:szCs w:val="24"/>
          </w:rPr>
          <w:delText>s in different media backgrounds and suggested NADH bound to certain enzymes may have a lifetime shorter than 3.4 ns (</w:delText>
        </w:r>
        <w:r w:rsidRPr="00CD0D15" w:rsidDel="00D63B6D">
          <w:rPr>
            <w:rFonts w:ascii="Cambria" w:hAnsi="Cambria"/>
            <w:b/>
            <w:sz w:val="24"/>
            <w:szCs w:val="24"/>
          </w:rPr>
          <w:delText>Fig. S3.</w:delText>
        </w:r>
        <w:r w:rsidR="006821D4" w:rsidDel="00D63B6D">
          <w:rPr>
            <w:rFonts w:ascii="Cambria" w:hAnsi="Cambria"/>
            <w:b/>
            <w:sz w:val="24"/>
            <w:szCs w:val="24"/>
          </w:rPr>
          <w:delText>5</w:delText>
        </w:r>
        <w:r w:rsidRPr="00CD0D15" w:rsidDel="00D63B6D">
          <w:rPr>
            <w:rFonts w:ascii="Cambria" w:hAnsi="Cambria"/>
            <w:sz w:val="24"/>
            <w:szCs w:val="24"/>
          </w:rPr>
          <w:delText xml:space="preserve">). We used 2.8 ns as the fluorescence lifetime representation for enzyme-bound NADH in </w:delText>
        </w:r>
        <w:r w:rsidRPr="00CD0D15" w:rsidDel="00D63B6D">
          <w:rPr>
            <w:rFonts w:ascii="Cambria" w:hAnsi="Cambria"/>
            <w:i/>
            <w:sz w:val="24"/>
            <w:szCs w:val="24"/>
          </w:rPr>
          <w:delText>P. aeruginosa</w:delText>
        </w:r>
        <w:r w:rsidR="006821D4" w:rsidDel="00D63B6D">
          <w:rPr>
            <w:rFonts w:ascii="Cambria" w:hAnsi="Cambria"/>
            <w:i/>
            <w:sz w:val="24"/>
            <w:szCs w:val="24"/>
          </w:rPr>
          <w:delText xml:space="preserve"> </w:delText>
        </w:r>
        <w:r w:rsidR="006821D4" w:rsidDel="00D63B6D">
          <w:rPr>
            <w:rFonts w:ascii="Cambria" w:hAnsi="Cambria"/>
            <w:iCs/>
            <w:sz w:val="24"/>
            <w:szCs w:val="24"/>
          </w:rPr>
          <w:delText>(</w:delText>
        </w:r>
        <w:r w:rsidR="006821D4" w:rsidRPr="006821D4" w:rsidDel="00D63B6D">
          <w:rPr>
            <w:rFonts w:ascii="Cambria" w:hAnsi="Cambria"/>
            <w:b/>
            <w:bCs/>
            <w:iCs/>
            <w:sz w:val="24"/>
            <w:szCs w:val="24"/>
          </w:rPr>
          <w:delText>Fig. S3.3</w:delText>
        </w:r>
        <w:r w:rsidR="006821D4" w:rsidDel="00D63B6D">
          <w:rPr>
            <w:rFonts w:ascii="Cambria" w:hAnsi="Cambria"/>
            <w:iCs/>
            <w:sz w:val="24"/>
            <w:szCs w:val="24"/>
          </w:rPr>
          <w:delText>)</w:delText>
        </w:r>
        <w:r w:rsidRPr="00CD0D15" w:rsidDel="00D63B6D">
          <w:rPr>
            <w:rFonts w:ascii="Cambria" w:hAnsi="Cambria"/>
            <w:i/>
            <w:sz w:val="24"/>
            <w:szCs w:val="24"/>
          </w:rPr>
          <w:delText>.</w:delText>
        </w:r>
        <w:r w:rsidDel="00D63B6D">
          <w:rPr>
            <w:rFonts w:ascii="Cambria" w:hAnsi="Cambria"/>
            <w:sz w:val="24"/>
            <w:szCs w:val="24"/>
          </w:rPr>
          <w:delText xml:space="preserve"> A</w:delText>
        </w:r>
        <w:r w:rsidR="00CD0D15" w:rsidDel="00D63B6D">
          <w:rPr>
            <w:rFonts w:ascii="Cambria" w:hAnsi="Cambria"/>
            <w:sz w:val="24"/>
            <w:szCs w:val="24"/>
          </w:rPr>
          <w:delText xml:space="preserve">lthough </w:delText>
        </w:r>
        <w:r w:rsidR="00CD0D15" w:rsidRPr="00CD0D15" w:rsidDel="00D63B6D">
          <w:rPr>
            <w:rFonts w:ascii="Cambria" w:hAnsi="Cambria"/>
            <w:i/>
            <w:sz w:val="24"/>
            <w:szCs w:val="24"/>
          </w:rPr>
          <w:delText>∆phz</w:delText>
        </w:r>
        <w:r w:rsidR="00CD0D15" w:rsidDel="00D63B6D">
          <w:rPr>
            <w:rFonts w:ascii="Cambria" w:hAnsi="Cambria"/>
            <w:i/>
            <w:sz w:val="24"/>
            <w:szCs w:val="24"/>
          </w:rPr>
          <w:delText xml:space="preserve"> </w:delText>
        </w:r>
        <w:r w:rsidR="00CD0D15" w:rsidDel="00D63B6D">
          <w:rPr>
            <w:rFonts w:ascii="Cambria" w:hAnsi="Cambria"/>
            <w:sz w:val="24"/>
            <w:szCs w:val="24"/>
          </w:rPr>
          <w:delText xml:space="preserve">does not produce </w:delText>
        </w:r>
        <w:r w:rsidR="003B581F" w:rsidDel="00D63B6D">
          <w:rPr>
            <w:rFonts w:ascii="Cambria" w:hAnsi="Cambria"/>
            <w:sz w:val="24"/>
            <w:szCs w:val="24"/>
          </w:rPr>
          <w:delText>pyocyanin</w:delText>
        </w:r>
        <w:r w:rsidR="00CD0D15" w:rsidDel="00D63B6D">
          <w:rPr>
            <w:rFonts w:ascii="Cambria" w:hAnsi="Cambria"/>
            <w:sz w:val="24"/>
            <w:szCs w:val="24"/>
          </w:rPr>
          <w:delText>, both the FLIM and HIM unmixing methods still detected low fractional contributions from pyocyanin (</w:delText>
        </w:r>
        <w:r w:rsidR="00CD0D15" w:rsidRPr="00CD0D15" w:rsidDel="00D63B6D">
          <w:rPr>
            <w:rFonts w:ascii="Cambria" w:hAnsi="Cambria"/>
            <w:b/>
            <w:sz w:val="24"/>
            <w:szCs w:val="24"/>
          </w:rPr>
          <w:delText>Fig. 3.</w:delText>
        </w:r>
        <w:r w:rsidR="007211AE" w:rsidDel="00D63B6D">
          <w:rPr>
            <w:rFonts w:ascii="Cambria" w:hAnsi="Cambria"/>
            <w:b/>
            <w:sz w:val="24"/>
            <w:szCs w:val="24"/>
          </w:rPr>
          <w:delText>5</w:delText>
        </w:r>
        <w:r w:rsidR="00CD0D15" w:rsidDel="00D63B6D">
          <w:rPr>
            <w:rFonts w:ascii="Cambria" w:hAnsi="Cambria"/>
            <w:sz w:val="24"/>
            <w:szCs w:val="24"/>
          </w:rPr>
          <w:delText xml:space="preserve">). </w:delText>
        </w:r>
      </w:del>
    </w:p>
    <w:p w14:paraId="685303CA" w14:textId="120A4A15" w:rsidR="00F27C25" w:rsidRPr="00CD0D15" w:rsidDel="00D63B6D" w:rsidRDefault="00F27C25" w:rsidP="00F27C25">
      <w:pPr>
        <w:spacing w:line="480" w:lineRule="auto"/>
        <w:rPr>
          <w:del w:id="644" w:author="tara gallagher" w:date="2021-12-31T15:30:00Z"/>
          <w:rFonts w:ascii="Cambria" w:hAnsi="Cambria"/>
          <w:sz w:val="24"/>
          <w:szCs w:val="24"/>
        </w:rPr>
      </w:pPr>
      <w:del w:id="645" w:author="tara gallagher" w:date="2021-12-31T15:30:00Z">
        <w:r w:rsidRPr="00CD0D15" w:rsidDel="00D63B6D">
          <w:rPr>
            <w:rFonts w:ascii="Cambria" w:hAnsi="Cambria"/>
            <w:sz w:val="24"/>
            <w:szCs w:val="24"/>
          </w:rPr>
          <w:tab/>
          <w:delText xml:space="preserve">Overall, HIM and FLIM unmixing did not correlate for the M9 succinate cultures and </w:delText>
        </w:r>
        <w:r w:rsidR="008B390A" w:rsidDel="00D63B6D">
          <w:rPr>
            <w:rFonts w:ascii="Cambria" w:hAnsi="Cambria"/>
            <w:sz w:val="24"/>
            <w:szCs w:val="24"/>
          </w:rPr>
          <w:delText>moderately</w:delText>
        </w:r>
        <w:r w:rsidRPr="00CD0D15" w:rsidDel="00D63B6D">
          <w:rPr>
            <w:rFonts w:ascii="Cambria" w:hAnsi="Cambria"/>
            <w:sz w:val="24"/>
            <w:szCs w:val="24"/>
          </w:rPr>
          <w:delText xml:space="preserve"> correlated for ASM cultures (</w:delText>
        </w:r>
        <w:r w:rsidRPr="00CD0D15" w:rsidDel="00D63B6D">
          <w:rPr>
            <w:rFonts w:ascii="Cambria" w:hAnsi="Cambria"/>
            <w:b/>
            <w:sz w:val="24"/>
            <w:szCs w:val="24"/>
          </w:rPr>
          <w:delText>Fig. 3.</w:delText>
        </w:r>
        <w:r w:rsidR="007211AE" w:rsidDel="00D63B6D">
          <w:rPr>
            <w:rFonts w:ascii="Cambria" w:hAnsi="Cambria"/>
            <w:b/>
            <w:sz w:val="24"/>
            <w:szCs w:val="24"/>
          </w:rPr>
          <w:delText>5</w:delText>
        </w:r>
        <w:r w:rsidRPr="00CD0D15" w:rsidDel="00D63B6D">
          <w:rPr>
            <w:rFonts w:ascii="Cambria" w:hAnsi="Cambria"/>
            <w:sz w:val="24"/>
            <w:szCs w:val="24"/>
          </w:rPr>
          <w:delText xml:space="preserve">). Pyoverdine and enzyme-bound NADH have similar spectra and lifetimes, </w:delText>
        </w:r>
        <w:r w:rsidR="006055BB" w:rsidDel="00D63B6D">
          <w:rPr>
            <w:rFonts w:ascii="Cambria" w:hAnsi="Cambria"/>
            <w:sz w:val="24"/>
            <w:szCs w:val="24"/>
          </w:rPr>
          <w:delText xml:space="preserve">and </w:delText>
        </w:r>
        <w:r w:rsidRPr="00CD0D15" w:rsidDel="00D63B6D">
          <w:rPr>
            <w:rFonts w:ascii="Cambria" w:hAnsi="Cambria"/>
            <w:sz w:val="24"/>
            <w:szCs w:val="24"/>
          </w:rPr>
          <w:delText>our unmixing method could not accurately distinguish these two fluorophores</w:delText>
        </w:r>
        <w:r w:rsidR="006055BB" w:rsidDel="00D63B6D">
          <w:rPr>
            <w:rFonts w:ascii="Cambria" w:hAnsi="Cambria"/>
            <w:sz w:val="24"/>
            <w:szCs w:val="24"/>
          </w:rPr>
          <w:delText xml:space="preserve"> </w:delText>
        </w:r>
        <w:r w:rsidR="006055BB" w:rsidRPr="00CD0D15" w:rsidDel="00D63B6D">
          <w:rPr>
            <w:rFonts w:ascii="Cambria" w:hAnsi="Cambria"/>
            <w:sz w:val="24"/>
            <w:szCs w:val="24"/>
          </w:rPr>
          <w:delText>with the narrow spectral band of acquisition</w:delText>
        </w:r>
        <w:r w:rsidRPr="00CD0D15" w:rsidDel="00D63B6D">
          <w:rPr>
            <w:rFonts w:ascii="Cambria" w:hAnsi="Cambria"/>
            <w:sz w:val="24"/>
            <w:szCs w:val="24"/>
          </w:rPr>
          <w:delText xml:space="preserve"> (</w:delText>
        </w:r>
        <w:r w:rsidRPr="00CD0D15" w:rsidDel="00D63B6D">
          <w:rPr>
            <w:rFonts w:ascii="Cambria" w:hAnsi="Cambria"/>
            <w:b/>
            <w:sz w:val="24"/>
            <w:szCs w:val="24"/>
          </w:rPr>
          <w:delText>Fig. 3.2, S3.1</w:delText>
        </w:r>
        <w:r w:rsidRPr="00CD0D15" w:rsidDel="00D63B6D">
          <w:rPr>
            <w:rFonts w:ascii="Cambria" w:hAnsi="Cambria"/>
            <w:sz w:val="24"/>
            <w:szCs w:val="24"/>
          </w:rPr>
          <w:delText>). The HIM and FLIM fractional contributions predictions of pyocyanin were similar</w:delText>
        </w:r>
        <w:r w:rsidR="007211AE" w:rsidDel="00D63B6D">
          <w:rPr>
            <w:rFonts w:ascii="Cambria" w:hAnsi="Cambria"/>
            <w:sz w:val="24"/>
            <w:szCs w:val="24"/>
          </w:rPr>
          <w:delText xml:space="preserve"> in cultures with </w:delText>
        </w:r>
        <w:r w:rsidR="008F24F9" w:rsidDel="00D63B6D">
          <w:rPr>
            <w:rFonts w:ascii="Cambria" w:hAnsi="Cambria"/>
            <w:sz w:val="24"/>
            <w:szCs w:val="24"/>
          </w:rPr>
          <w:delText xml:space="preserve">high pyocyanin production (WT PA14 in ASM) </w:delText>
        </w:r>
        <w:r w:rsidRPr="00CD0D15" w:rsidDel="00D63B6D">
          <w:rPr>
            <w:rFonts w:ascii="Cambria" w:hAnsi="Cambria"/>
            <w:sz w:val="24"/>
            <w:szCs w:val="24"/>
          </w:rPr>
          <w:delText>(</w:delText>
        </w:r>
        <w:r w:rsidRPr="00CD0D15" w:rsidDel="00D63B6D">
          <w:rPr>
            <w:rFonts w:ascii="Cambria" w:hAnsi="Cambria"/>
            <w:b/>
            <w:sz w:val="24"/>
            <w:szCs w:val="24"/>
          </w:rPr>
          <w:delText>Fig. 3.</w:delText>
        </w:r>
        <w:r w:rsidR="00235EA7" w:rsidDel="00D63B6D">
          <w:rPr>
            <w:rFonts w:ascii="Cambria" w:hAnsi="Cambria"/>
            <w:b/>
            <w:sz w:val="24"/>
            <w:szCs w:val="24"/>
          </w:rPr>
          <w:delText>5</w:delText>
        </w:r>
        <w:r w:rsidRPr="00CD0D15" w:rsidDel="00D63B6D">
          <w:rPr>
            <w:rFonts w:ascii="Cambria" w:hAnsi="Cambria"/>
            <w:b/>
            <w:sz w:val="24"/>
            <w:szCs w:val="24"/>
          </w:rPr>
          <w:delText>B</w:delText>
        </w:r>
        <w:r w:rsidRPr="00CD0D15" w:rsidDel="00D63B6D">
          <w:rPr>
            <w:rFonts w:ascii="Cambria" w:hAnsi="Cambria"/>
            <w:sz w:val="24"/>
            <w:szCs w:val="24"/>
          </w:rPr>
          <w:delText>)</w:delText>
        </w:r>
        <w:r w:rsidR="00F94186" w:rsidDel="00D63B6D">
          <w:rPr>
            <w:rFonts w:ascii="Cambria" w:hAnsi="Cambria"/>
            <w:sz w:val="24"/>
            <w:szCs w:val="24"/>
          </w:rPr>
          <w:delText xml:space="preserve">. </w:delText>
        </w:r>
      </w:del>
    </w:p>
    <w:p w14:paraId="53C54F28" w14:textId="77777777" w:rsidR="00F27C25" w:rsidRPr="00CD0D15" w:rsidRDefault="00F27C25" w:rsidP="00F27C25">
      <w:pPr>
        <w:spacing w:line="480" w:lineRule="auto"/>
        <w:rPr>
          <w:rFonts w:ascii="Cambria" w:hAnsi="Cambria"/>
          <w:sz w:val="24"/>
          <w:szCs w:val="24"/>
        </w:rPr>
      </w:pPr>
    </w:p>
    <w:p w14:paraId="537AA55F" w14:textId="476A90B0" w:rsidR="00F27C25" w:rsidRPr="00CD0D15" w:rsidDel="00F767AC" w:rsidRDefault="00F27C25" w:rsidP="00F27C25">
      <w:pPr>
        <w:spacing w:line="480" w:lineRule="auto"/>
        <w:rPr>
          <w:moveFrom w:id="646" w:author="tara gallagher" w:date="2021-12-31T12:12:00Z"/>
          <w:rFonts w:ascii="Cambria" w:hAnsi="Cambria"/>
          <w:b/>
          <w:bCs/>
          <w:sz w:val="24"/>
          <w:szCs w:val="24"/>
        </w:rPr>
      </w:pPr>
      <w:moveFromRangeStart w:id="647" w:author="tara gallagher" w:date="2021-12-31T12:12:00Z" w:name="move91845154"/>
      <w:moveFrom w:id="648" w:author="tara gallagher" w:date="2021-12-31T12:12:00Z">
        <w:r w:rsidRPr="00CD0D15" w:rsidDel="00F767AC">
          <w:rPr>
            <w:rFonts w:ascii="Cambria" w:hAnsi="Cambria"/>
            <w:b/>
            <w:bCs/>
            <w:sz w:val="24"/>
            <w:szCs w:val="24"/>
          </w:rPr>
          <w:t xml:space="preserve">Fluorescence lifetime and pyocyanin measurements throughout </w:t>
        </w:r>
        <w:r w:rsidRPr="00CD0D15" w:rsidDel="00F767AC">
          <w:rPr>
            <w:rFonts w:ascii="Cambria" w:hAnsi="Cambria"/>
            <w:b/>
            <w:bCs/>
            <w:i/>
            <w:sz w:val="24"/>
            <w:szCs w:val="24"/>
          </w:rPr>
          <w:t>P. aeruginosa</w:t>
        </w:r>
        <w:r w:rsidRPr="00CD0D15" w:rsidDel="00F767AC">
          <w:rPr>
            <w:rFonts w:ascii="Cambria" w:hAnsi="Cambria"/>
            <w:b/>
            <w:bCs/>
            <w:sz w:val="24"/>
            <w:szCs w:val="24"/>
          </w:rPr>
          <w:t xml:space="preserve"> biofilms with the DIVER microscope.</w:t>
        </w:r>
      </w:moveFrom>
    </w:p>
    <w:moveFromRangeEnd w:id="647"/>
    <w:p w14:paraId="5BB543E5" w14:textId="77777777" w:rsidR="00715463" w:rsidRDefault="00F27C25" w:rsidP="006B3AF0">
      <w:pPr>
        <w:spacing w:line="480" w:lineRule="auto"/>
        <w:rPr>
          <w:ins w:id="649" w:author="tara gallagher" w:date="2022-01-23T21:23:00Z"/>
          <w:rFonts w:ascii="Cambria" w:hAnsi="Cambria"/>
          <w:sz w:val="24"/>
          <w:szCs w:val="24"/>
        </w:rPr>
      </w:pPr>
      <w:r w:rsidRPr="00CD0D15">
        <w:rPr>
          <w:rFonts w:ascii="Cambria" w:hAnsi="Cambria"/>
          <w:sz w:val="24"/>
          <w:szCs w:val="24"/>
        </w:rPr>
        <w:tab/>
        <w:t xml:space="preserve">The fluorescence intensity and lifetime were acquired throughout different depths of </w:t>
      </w:r>
      <w:ins w:id="650" w:author="tara gallagher" w:date="2021-12-31T15:31:00Z">
        <w:r w:rsidR="00D63B6D">
          <w:rPr>
            <w:rFonts w:ascii="Cambria" w:hAnsi="Cambria"/>
            <w:sz w:val="24"/>
            <w:szCs w:val="24"/>
          </w:rPr>
          <w:t>three</w:t>
        </w:r>
      </w:ins>
      <w:del w:id="651" w:author="tara gallagher" w:date="2021-12-31T15:31:00Z">
        <w:r w:rsidRPr="00CD0D15" w:rsidDel="00D63B6D">
          <w:rPr>
            <w:rFonts w:ascii="Cambria" w:hAnsi="Cambria"/>
            <w:sz w:val="24"/>
            <w:szCs w:val="24"/>
          </w:rPr>
          <w:delText>five</w:delText>
        </w:r>
      </w:del>
      <w:r w:rsidRPr="00CD0D15">
        <w:rPr>
          <w:rFonts w:ascii="Cambria" w:hAnsi="Cambria"/>
          <w:sz w:val="24"/>
          <w:szCs w:val="24"/>
        </w:rPr>
        <w:t xml:space="preserve">-day old </w:t>
      </w:r>
      <w:r w:rsidRPr="00201A3D">
        <w:rPr>
          <w:rFonts w:ascii="Cambria" w:hAnsi="Cambria"/>
          <w:i/>
          <w:sz w:val="24"/>
          <w:szCs w:val="24"/>
        </w:rPr>
        <w:t>P. aeruginosa</w:t>
      </w:r>
      <w:r w:rsidRPr="00CD0D15">
        <w:rPr>
          <w:rFonts w:ascii="Cambria" w:hAnsi="Cambria"/>
          <w:sz w:val="24"/>
          <w:szCs w:val="24"/>
        </w:rPr>
        <w:t xml:space="preserve"> biofilms grown in artificial sputum medium</w:t>
      </w:r>
      <w:ins w:id="652" w:author="tara gallagher" w:date="2021-12-31T15:31:00Z">
        <w:r w:rsidR="00D63B6D">
          <w:rPr>
            <w:rFonts w:ascii="Cambria" w:hAnsi="Cambria"/>
            <w:sz w:val="24"/>
            <w:szCs w:val="24"/>
          </w:rPr>
          <w:t xml:space="preserve"> (ASM) or M9 succinate agar</w:t>
        </w:r>
      </w:ins>
      <w:r w:rsidRPr="00CD0D15">
        <w:rPr>
          <w:rFonts w:ascii="Cambria" w:hAnsi="Cambria"/>
          <w:sz w:val="24"/>
          <w:szCs w:val="24"/>
        </w:rPr>
        <w:t xml:space="preserve"> using the DIVER </w:t>
      </w:r>
      <w:ins w:id="653" w:author="tara gallagher" w:date="2022-01-10T20:17:00Z">
        <w:r w:rsidR="0030615F">
          <w:rPr>
            <w:rFonts w:ascii="Cambria" w:hAnsi="Cambria"/>
            <w:sz w:val="24"/>
            <w:szCs w:val="24"/>
          </w:rPr>
          <w:t xml:space="preserve">FLIM </w:t>
        </w:r>
      </w:ins>
      <w:r w:rsidRPr="00CD0D15">
        <w:rPr>
          <w:rFonts w:ascii="Cambria" w:hAnsi="Cambria"/>
          <w:sz w:val="24"/>
          <w:szCs w:val="24"/>
        </w:rPr>
        <w:fldChar w:fldCharType="begin"/>
      </w:r>
      <w:r w:rsidR="00E31B30">
        <w:rPr>
          <w:rFonts w:ascii="Cambria" w:hAnsi="Cambria"/>
          <w:sz w:val="24"/>
          <w:szCs w:val="24"/>
        </w:rPr>
        <w:instrText xml:space="preserve"> ADDIN ZOTERO_ITEM CSL_CITATION {"citationID":"ljWkDcGC","properties":{"formattedCitation":"(13,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w:t>
      </w:r>
      <w:ins w:id="654" w:author="tara gallagher" w:date="2022-01-10T20:21:00Z">
        <w:r w:rsidR="00C47437">
          <w:rPr>
            <w:rFonts w:ascii="Cambria" w:hAnsi="Cambria"/>
            <w:sz w:val="24"/>
            <w:szCs w:val="24"/>
          </w:rPr>
          <w:t xml:space="preserve"> </w:t>
        </w:r>
      </w:ins>
      <w:r w:rsidRPr="00CD0D15">
        <w:rPr>
          <w:rFonts w:ascii="Cambria" w:hAnsi="Cambria"/>
          <w:sz w:val="24"/>
          <w:szCs w:val="24"/>
        </w:rPr>
        <w:t xml:space="preserve"> </w:t>
      </w:r>
      <w:ins w:id="655" w:author="tara gallagher" w:date="2022-01-23T20:07:00Z">
        <w:r w:rsidR="00E83C9D">
          <w:rPr>
            <w:rFonts w:ascii="Cambria" w:hAnsi="Cambria"/>
            <w:sz w:val="24"/>
            <w:szCs w:val="24"/>
          </w:rPr>
          <w:t xml:space="preserve">Two strains of </w:t>
        </w:r>
        <w:r w:rsidR="00E83C9D">
          <w:rPr>
            <w:rFonts w:ascii="Cambria" w:hAnsi="Cambria"/>
            <w:i/>
            <w:iCs/>
            <w:sz w:val="24"/>
            <w:szCs w:val="24"/>
          </w:rPr>
          <w:t xml:space="preserve">P. </w:t>
        </w:r>
        <w:proofErr w:type="spellStart"/>
        <w:r w:rsidR="00E83C9D">
          <w:rPr>
            <w:rFonts w:ascii="Cambria" w:hAnsi="Cambria"/>
            <w:i/>
            <w:iCs/>
            <w:sz w:val="24"/>
            <w:szCs w:val="24"/>
          </w:rPr>
          <w:t>aerignosa</w:t>
        </w:r>
      </w:ins>
      <w:proofErr w:type="spellEnd"/>
      <w:ins w:id="656" w:author="tara gallagher" w:date="2022-01-23T20:08:00Z">
        <w:r w:rsidR="00E83C9D">
          <w:rPr>
            <w:rFonts w:ascii="Cambria" w:hAnsi="Cambria"/>
            <w:i/>
            <w:iCs/>
            <w:sz w:val="24"/>
            <w:szCs w:val="24"/>
          </w:rPr>
          <w:t xml:space="preserve"> </w:t>
        </w:r>
        <w:r w:rsidR="00E83C9D">
          <w:rPr>
            <w:rFonts w:ascii="Cambria" w:hAnsi="Cambria"/>
            <w:sz w:val="24"/>
            <w:szCs w:val="24"/>
          </w:rPr>
          <w:t>PA14</w:t>
        </w:r>
      </w:ins>
      <w:ins w:id="657" w:author="tara gallagher" w:date="2022-01-23T20:07:00Z">
        <w:r w:rsidR="00E83C9D">
          <w:rPr>
            <w:rFonts w:ascii="Cambria" w:hAnsi="Cambria"/>
            <w:i/>
            <w:iCs/>
            <w:sz w:val="24"/>
            <w:szCs w:val="24"/>
          </w:rPr>
          <w:t xml:space="preserve"> </w:t>
        </w:r>
        <w:r w:rsidR="00E83C9D">
          <w:rPr>
            <w:rFonts w:ascii="Cambria" w:hAnsi="Cambria"/>
            <w:sz w:val="24"/>
            <w:szCs w:val="24"/>
          </w:rPr>
          <w:t xml:space="preserve">were cultured: wildtype (WT) and </w:t>
        </w:r>
      </w:ins>
      <w:ins w:id="658" w:author="tara gallagher" w:date="2022-01-23T20:08:00Z">
        <w:r w:rsidR="00E83C9D">
          <w:rPr>
            <w:rFonts w:ascii="Cambria" w:hAnsi="Cambria"/>
            <w:sz w:val="24"/>
            <w:szCs w:val="24"/>
          </w:rPr>
          <w:t>a phenazine double mutant (</w:t>
        </w:r>
        <w:r w:rsidR="00E83C9D" w:rsidRPr="00DD1753">
          <w:rPr>
            <w:rFonts w:ascii="Cambria" w:hAnsi="Cambria"/>
            <w:sz w:val="24"/>
            <w:szCs w:val="24"/>
          </w:rPr>
          <w:t>∆</w:t>
        </w:r>
        <w:proofErr w:type="spellStart"/>
        <w:r w:rsidR="00E83C9D" w:rsidRPr="00DD1753">
          <w:rPr>
            <w:rFonts w:ascii="Cambria" w:hAnsi="Cambria"/>
            <w:sz w:val="24"/>
            <w:szCs w:val="24"/>
          </w:rPr>
          <w:t>phz</w:t>
        </w:r>
        <w:proofErr w:type="spellEnd"/>
        <w:r w:rsidR="00E83C9D">
          <w:rPr>
            <w:rFonts w:ascii="Cambria" w:hAnsi="Cambria"/>
            <w:sz w:val="24"/>
            <w:szCs w:val="24"/>
          </w:rPr>
          <w:t>), (</w:t>
        </w:r>
        <w:r w:rsidR="00E83C9D" w:rsidRPr="00E83C9D">
          <w:rPr>
            <w:rFonts w:ascii="Cambria" w:hAnsi="Cambria"/>
            <w:sz w:val="24"/>
            <w:szCs w:val="24"/>
            <w:highlight w:val="yellow"/>
            <w:rPrChange w:id="659" w:author="tara gallagher" w:date="2022-01-23T20:08:00Z">
              <w:rPr>
                <w:rFonts w:ascii="Cambria" w:hAnsi="Cambria"/>
                <w:sz w:val="24"/>
                <w:szCs w:val="24"/>
              </w:rPr>
            </w:rPrChange>
          </w:rPr>
          <w:t>ref</w:t>
        </w:r>
        <w:r w:rsidR="00E83C9D">
          <w:rPr>
            <w:rFonts w:ascii="Cambria" w:hAnsi="Cambria"/>
            <w:sz w:val="24"/>
            <w:szCs w:val="24"/>
          </w:rPr>
          <w:t xml:space="preserve">) which does not produce any phenazines, including 1-hydroxy-phenaine and </w:t>
        </w:r>
        <w:proofErr w:type="spellStart"/>
        <w:r w:rsidR="00E83C9D">
          <w:rPr>
            <w:rFonts w:ascii="Cambria" w:hAnsi="Cambria"/>
            <w:sz w:val="24"/>
            <w:szCs w:val="24"/>
          </w:rPr>
          <w:t>pycoyanin</w:t>
        </w:r>
        <w:proofErr w:type="spellEnd"/>
        <w:r w:rsidR="00E83C9D">
          <w:rPr>
            <w:rFonts w:ascii="Cambria" w:hAnsi="Cambria"/>
            <w:sz w:val="24"/>
            <w:szCs w:val="24"/>
          </w:rPr>
          <w:t xml:space="preserve"> (see methods). </w:t>
        </w:r>
      </w:ins>
      <w:r w:rsidRPr="00CD0D15">
        <w:rPr>
          <w:rFonts w:ascii="Cambria" w:hAnsi="Cambria"/>
          <w:sz w:val="24"/>
          <w:szCs w:val="24"/>
        </w:rPr>
        <w:t>Laser power was increased with deeper imaging in the sample to compensate for signal attenuation from scattering and absorption</w:t>
      </w:r>
      <w:ins w:id="660" w:author="tara gallagher" w:date="2021-12-31T15:31:00Z">
        <w:r w:rsidR="00D63B6D">
          <w:rPr>
            <w:rFonts w:ascii="Cambria" w:hAnsi="Cambria"/>
            <w:sz w:val="24"/>
            <w:szCs w:val="24"/>
          </w:rPr>
          <w:t xml:space="preserve"> </w:t>
        </w:r>
        <w:r w:rsidR="00D63B6D" w:rsidRPr="00D63B6D">
          <w:rPr>
            <w:rFonts w:ascii="Cambria" w:hAnsi="Cambria"/>
            <w:sz w:val="24"/>
            <w:szCs w:val="24"/>
            <w:highlight w:val="yellow"/>
            <w:rPrChange w:id="661" w:author="tara gallagher" w:date="2021-12-31T15:31:00Z">
              <w:rPr>
                <w:rFonts w:ascii="Cambria" w:hAnsi="Cambria"/>
                <w:sz w:val="24"/>
                <w:szCs w:val="24"/>
              </w:rPr>
            </w:rPrChange>
          </w:rPr>
          <w:t>(Table S)</w:t>
        </w:r>
      </w:ins>
      <w:r w:rsidRPr="00D63B6D">
        <w:rPr>
          <w:rFonts w:ascii="Cambria" w:hAnsi="Cambria"/>
          <w:sz w:val="24"/>
          <w:szCs w:val="24"/>
          <w:highlight w:val="yellow"/>
          <w:rPrChange w:id="662" w:author="tara gallagher" w:date="2021-12-31T15:31:00Z">
            <w:rPr>
              <w:rFonts w:ascii="Cambria" w:hAnsi="Cambria"/>
              <w:sz w:val="24"/>
              <w:szCs w:val="24"/>
            </w:rPr>
          </w:rPrChange>
        </w:rPr>
        <w:t>.</w:t>
      </w:r>
      <w:r w:rsidRPr="00CD0D15">
        <w:rPr>
          <w:rFonts w:ascii="Cambria" w:hAnsi="Cambria"/>
          <w:sz w:val="24"/>
          <w:szCs w:val="24"/>
        </w:rPr>
        <w:t xml:space="preserve"> </w:t>
      </w:r>
      <w:r w:rsidRPr="00D63B6D">
        <w:rPr>
          <w:rFonts w:ascii="Cambria" w:hAnsi="Cambria"/>
          <w:sz w:val="24"/>
          <w:szCs w:val="24"/>
          <w:highlight w:val="yellow"/>
          <w:rPrChange w:id="663" w:author="tara gallagher" w:date="2021-12-31T15:32:00Z">
            <w:rPr>
              <w:rFonts w:ascii="Cambria" w:hAnsi="Cambria"/>
              <w:sz w:val="24"/>
              <w:szCs w:val="24"/>
            </w:rPr>
          </w:rPrChange>
        </w:rPr>
        <w:t>The measured total fluorescence intensity was similar throughout the biofilm depths, suggesting effective excitation delivery (</w:t>
      </w:r>
      <w:r w:rsidRPr="00D63B6D">
        <w:rPr>
          <w:rFonts w:ascii="Cambria" w:hAnsi="Cambria"/>
          <w:b/>
          <w:bCs/>
          <w:sz w:val="24"/>
          <w:szCs w:val="24"/>
          <w:highlight w:val="yellow"/>
          <w:rPrChange w:id="664" w:author="tara gallagher" w:date="2021-12-31T15:32:00Z">
            <w:rPr>
              <w:rFonts w:ascii="Cambria" w:hAnsi="Cambria"/>
              <w:b/>
              <w:bCs/>
              <w:sz w:val="24"/>
              <w:szCs w:val="24"/>
            </w:rPr>
          </w:rPrChange>
        </w:rPr>
        <w:t xml:space="preserve">Fig. </w:t>
      </w:r>
      <w:ins w:id="665" w:author="tara gallagher" w:date="2022-01-23T20:11:00Z">
        <w:r w:rsidR="006772D3">
          <w:rPr>
            <w:rFonts w:ascii="Cambria" w:hAnsi="Cambria"/>
            <w:b/>
            <w:bCs/>
            <w:sz w:val="24"/>
            <w:szCs w:val="24"/>
            <w:highlight w:val="yellow"/>
          </w:rPr>
          <w:t>S</w:t>
        </w:r>
      </w:ins>
      <w:del w:id="666" w:author="tara gallagher" w:date="2022-01-10T20:18:00Z">
        <w:r w:rsidRPr="00D63B6D" w:rsidDel="0030615F">
          <w:rPr>
            <w:rFonts w:ascii="Cambria" w:hAnsi="Cambria"/>
            <w:b/>
            <w:bCs/>
            <w:sz w:val="24"/>
            <w:szCs w:val="24"/>
            <w:highlight w:val="yellow"/>
            <w:rPrChange w:id="667" w:author="tara gallagher" w:date="2021-12-31T15:32:00Z">
              <w:rPr>
                <w:rFonts w:ascii="Cambria" w:hAnsi="Cambria"/>
                <w:b/>
                <w:bCs/>
                <w:sz w:val="24"/>
                <w:szCs w:val="24"/>
              </w:rPr>
            </w:rPrChange>
          </w:rPr>
          <w:delText>3.</w:delText>
        </w:r>
        <w:r w:rsidR="008B390A" w:rsidRPr="00D63B6D" w:rsidDel="0030615F">
          <w:rPr>
            <w:rFonts w:ascii="Cambria" w:hAnsi="Cambria"/>
            <w:b/>
            <w:bCs/>
            <w:sz w:val="24"/>
            <w:szCs w:val="24"/>
            <w:highlight w:val="yellow"/>
            <w:rPrChange w:id="668" w:author="tara gallagher" w:date="2021-12-31T15:32:00Z">
              <w:rPr>
                <w:rFonts w:ascii="Cambria" w:hAnsi="Cambria"/>
                <w:b/>
                <w:bCs/>
                <w:sz w:val="24"/>
                <w:szCs w:val="24"/>
              </w:rPr>
            </w:rPrChange>
          </w:rPr>
          <w:delText>6</w:delText>
        </w:r>
      </w:del>
      <w:r w:rsidRPr="00D63B6D">
        <w:rPr>
          <w:rFonts w:ascii="Cambria" w:hAnsi="Cambria"/>
          <w:sz w:val="24"/>
          <w:szCs w:val="24"/>
          <w:highlight w:val="yellow"/>
          <w:rPrChange w:id="669" w:author="tara gallagher" w:date="2021-12-31T15:32:00Z">
            <w:rPr>
              <w:rFonts w:ascii="Cambria" w:hAnsi="Cambria"/>
              <w:sz w:val="24"/>
              <w:szCs w:val="24"/>
            </w:rPr>
          </w:rPrChange>
        </w:rPr>
        <w:t>).</w:t>
      </w:r>
      <w:r w:rsidRPr="00CD0D15">
        <w:rPr>
          <w:rFonts w:ascii="Cambria" w:hAnsi="Cambria"/>
          <w:sz w:val="24"/>
          <w:szCs w:val="24"/>
        </w:rPr>
        <w:t xml:space="preserve"> </w:t>
      </w:r>
      <w:ins w:id="670" w:author="tara gallagher" w:date="2022-01-23T21:04:00Z">
        <w:r w:rsidR="005F7AFF">
          <w:rPr>
            <w:rFonts w:ascii="Cambria" w:hAnsi="Cambria"/>
            <w:sz w:val="24"/>
            <w:szCs w:val="24"/>
          </w:rPr>
          <w:t xml:space="preserve">The FLIM phasor signal of all cultures was distinct from uninoculated media (Fig. </w:t>
        </w:r>
        <w:r w:rsidR="005F7AFF" w:rsidRPr="005F7AFF">
          <w:rPr>
            <w:rFonts w:ascii="Cambria" w:hAnsi="Cambria"/>
            <w:sz w:val="24"/>
            <w:szCs w:val="24"/>
            <w:highlight w:val="yellow"/>
            <w:rPrChange w:id="671" w:author="tara gallagher" w:date="2022-01-23T21:04:00Z">
              <w:rPr>
                <w:rFonts w:ascii="Cambria" w:hAnsi="Cambria"/>
                <w:sz w:val="24"/>
                <w:szCs w:val="24"/>
              </w:rPr>
            </w:rPrChange>
          </w:rPr>
          <w:t>S</w:t>
        </w:r>
        <w:r w:rsidR="005F7AFF">
          <w:rPr>
            <w:rFonts w:ascii="Cambria" w:hAnsi="Cambria"/>
            <w:sz w:val="24"/>
            <w:szCs w:val="24"/>
          </w:rPr>
          <w:t xml:space="preserve">). </w:t>
        </w:r>
      </w:ins>
      <w:r w:rsidRPr="00CD0D15">
        <w:rPr>
          <w:rFonts w:ascii="Cambria" w:hAnsi="Cambria"/>
          <w:sz w:val="24"/>
          <w:szCs w:val="24"/>
        </w:rPr>
        <w:t>Cell density decreased with biofilm depth, indicating more growth at the biofilm surface (</w:t>
      </w:r>
      <w:r w:rsidRPr="00235EA7">
        <w:rPr>
          <w:rFonts w:ascii="Cambria" w:hAnsi="Cambria"/>
          <w:b/>
          <w:bCs/>
          <w:sz w:val="24"/>
          <w:szCs w:val="24"/>
        </w:rPr>
        <w:t>Fig. 3</w:t>
      </w:r>
      <w:del w:id="672" w:author="tara gallagher" w:date="2022-01-10T20:18:00Z">
        <w:r w:rsidRPr="00235EA7" w:rsidDel="0030615F">
          <w:rPr>
            <w:rFonts w:ascii="Cambria" w:hAnsi="Cambria"/>
            <w:b/>
            <w:bCs/>
            <w:sz w:val="24"/>
            <w:szCs w:val="24"/>
          </w:rPr>
          <w:delText>.</w:delText>
        </w:r>
        <w:r w:rsidR="00235EA7" w:rsidDel="0030615F">
          <w:rPr>
            <w:rFonts w:ascii="Cambria" w:hAnsi="Cambria"/>
            <w:b/>
            <w:bCs/>
            <w:sz w:val="24"/>
            <w:szCs w:val="24"/>
          </w:rPr>
          <w:delText>6</w:delText>
        </w:r>
      </w:del>
      <w:r w:rsidRPr="00CD0D15">
        <w:rPr>
          <w:rFonts w:ascii="Cambria" w:hAnsi="Cambria"/>
          <w:sz w:val="24"/>
          <w:szCs w:val="24"/>
        </w:rPr>
        <w:t xml:space="preserve">). The FLIM phasor signal of </w:t>
      </w:r>
      <w:ins w:id="673" w:author="tara gallagher" w:date="2022-01-10T20:21:00Z">
        <w:r w:rsidR="00C63F37">
          <w:rPr>
            <w:rFonts w:ascii="Cambria" w:hAnsi="Cambria"/>
            <w:sz w:val="24"/>
            <w:szCs w:val="24"/>
          </w:rPr>
          <w:t xml:space="preserve">the WT strains </w:t>
        </w:r>
      </w:ins>
      <w:del w:id="674" w:author="tara gallagher" w:date="2022-01-10T20:20:00Z">
        <w:r w:rsidRPr="00CD0D15" w:rsidDel="00C47437">
          <w:rPr>
            <w:rFonts w:ascii="Cambria" w:hAnsi="Cambria"/>
            <w:sz w:val="24"/>
            <w:szCs w:val="24"/>
          </w:rPr>
          <w:delText xml:space="preserve">masked cells or aggregates </w:delText>
        </w:r>
      </w:del>
      <w:r w:rsidRPr="00CD0D15">
        <w:rPr>
          <w:rFonts w:ascii="Cambria" w:hAnsi="Cambria"/>
          <w:sz w:val="24"/>
          <w:szCs w:val="24"/>
        </w:rPr>
        <w:t>shifted with biofilm depth</w:t>
      </w:r>
      <w:ins w:id="675" w:author="tara gallagher" w:date="2022-01-10T20:21:00Z">
        <w:r w:rsidR="00C63F37">
          <w:rPr>
            <w:rFonts w:ascii="Cambria" w:hAnsi="Cambria"/>
            <w:sz w:val="24"/>
            <w:szCs w:val="24"/>
          </w:rPr>
          <w:t xml:space="preserve"> in both ASM </w:t>
        </w:r>
      </w:ins>
      <w:ins w:id="676" w:author="tara gallagher" w:date="2022-01-10T20:22:00Z">
        <w:r w:rsidR="00C63F37">
          <w:rPr>
            <w:rFonts w:ascii="Cambria" w:hAnsi="Cambria"/>
            <w:sz w:val="24"/>
            <w:szCs w:val="24"/>
          </w:rPr>
          <w:t xml:space="preserve">and M9 succinate </w:t>
        </w:r>
      </w:ins>
      <w:del w:id="677" w:author="tara gallagher" w:date="2022-01-10T20:21:00Z">
        <w:r w:rsidRPr="00CD0D15" w:rsidDel="00C63F37">
          <w:rPr>
            <w:rFonts w:ascii="Cambria" w:hAnsi="Cambria"/>
            <w:sz w:val="24"/>
            <w:szCs w:val="24"/>
          </w:rPr>
          <w:delText xml:space="preserve"> </w:delText>
        </w:r>
      </w:del>
      <w:r w:rsidRPr="00CD0D15">
        <w:rPr>
          <w:rFonts w:ascii="Cambria" w:hAnsi="Cambria"/>
          <w:sz w:val="24"/>
          <w:szCs w:val="24"/>
        </w:rPr>
        <w:t>(</w:t>
      </w:r>
      <w:r w:rsidRPr="00235EA7">
        <w:rPr>
          <w:rFonts w:ascii="Cambria" w:hAnsi="Cambria"/>
          <w:b/>
          <w:bCs/>
          <w:sz w:val="24"/>
          <w:szCs w:val="24"/>
        </w:rPr>
        <w:t>Fig. 3</w:t>
      </w:r>
      <w:ins w:id="678" w:author="tara gallagher" w:date="2022-01-10T20:19:00Z">
        <w:r w:rsidR="0030615F">
          <w:rPr>
            <w:rFonts w:ascii="Cambria" w:hAnsi="Cambria"/>
            <w:b/>
            <w:bCs/>
            <w:sz w:val="24"/>
            <w:szCs w:val="24"/>
          </w:rPr>
          <w:t>, 4</w:t>
        </w:r>
      </w:ins>
      <w:del w:id="679" w:author="tara gallagher" w:date="2022-01-10T20:18:00Z">
        <w:r w:rsidRPr="00235EA7" w:rsidDel="0030615F">
          <w:rPr>
            <w:rFonts w:ascii="Cambria" w:hAnsi="Cambria"/>
            <w:b/>
            <w:bCs/>
            <w:sz w:val="24"/>
            <w:szCs w:val="24"/>
          </w:rPr>
          <w:delText>.</w:delText>
        </w:r>
        <w:r w:rsidR="00235EA7" w:rsidRPr="00235EA7" w:rsidDel="0030615F">
          <w:rPr>
            <w:rFonts w:ascii="Cambria" w:hAnsi="Cambria"/>
            <w:b/>
            <w:bCs/>
            <w:sz w:val="24"/>
            <w:szCs w:val="24"/>
          </w:rPr>
          <w:delText>6,</w:delText>
        </w:r>
        <w:r w:rsidRPr="00235EA7" w:rsidDel="0030615F">
          <w:rPr>
            <w:rFonts w:ascii="Cambria" w:hAnsi="Cambria"/>
            <w:b/>
            <w:bCs/>
            <w:sz w:val="24"/>
            <w:szCs w:val="24"/>
          </w:rPr>
          <w:delText xml:space="preserve"> 3.</w:delText>
        </w:r>
        <w:r w:rsidR="00235EA7" w:rsidRPr="00235EA7" w:rsidDel="0030615F">
          <w:rPr>
            <w:rFonts w:ascii="Cambria" w:hAnsi="Cambria"/>
            <w:b/>
            <w:bCs/>
            <w:sz w:val="24"/>
            <w:szCs w:val="24"/>
          </w:rPr>
          <w:delText>7</w:delText>
        </w:r>
        <w:r w:rsidRPr="00235EA7" w:rsidDel="0030615F">
          <w:rPr>
            <w:rFonts w:ascii="Cambria" w:hAnsi="Cambria"/>
            <w:b/>
            <w:bCs/>
            <w:sz w:val="24"/>
            <w:szCs w:val="24"/>
          </w:rPr>
          <w:delText>A</w:delText>
        </w:r>
      </w:del>
      <w:r w:rsidRPr="00CD0D15">
        <w:rPr>
          <w:rFonts w:ascii="Cambria" w:hAnsi="Cambria"/>
          <w:sz w:val="24"/>
          <w:szCs w:val="24"/>
        </w:rPr>
        <w:t xml:space="preserve">). </w:t>
      </w:r>
      <w:ins w:id="680" w:author="tara gallagher" w:date="2022-01-23T20:09:00Z">
        <w:r w:rsidR="00E83C9D">
          <w:rPr>
            <w:rFonts w:ascii="Cambria" w:hAnsi="Cambria"/>
            <w:sz w:val="24"/>
            <w:szCs w:val="24"/>
          </w:rPr>
          <w:t>However, t</w:t>
        </w:r>
      </w:ins>
      <w:ins w:id="681" w:author="tara gallagher" w:date="2022-01-10T20:21:00Z">
        <w:r w:rsidR="00C63F37">
          <w:rPr>
            <w:rFonts w:ascii="Cambria" w:hAnsi="Cambria"/>
            <w:sz w:val="24"/>
            <w:szCs w:val="24"/>
          </w:rPr>
          <w:t>h</w:t>
        </w:r>
      </w:ins>
      <w:ins w:id="682" w:author="tara gallagher" w:date="2022-01-10T20:22:00Z">
        <w:r w:rsidR="00C63F37">
          <w:rPr>
            <w:rFonts w:ascii="Cambria" w:hAnsi="Cambria"/>
            <w:sz w:val="24"/>
            <w:szCs w:val="24"/>
          </w:rPr>
          <w:t xml:space="preserve">e depth-dependent </w:t>
        </w:r>
      </w:ins>
      <w:ins w:id="683" w:author="tara gallagher" w:date="2022-01-10T20:21:00Z">
        <w:r w:rsidR="00C63F37">
          <w:rPr>
            <w:rFonts w:ascii="Cambria" w:hAnsi="Cambria"/>
            <w:sz w:val="24"/>
            <w:szCs w:val="24"/>
          </w:rPr>
          <w:t xml:space="preserve">lifetime shift was not </w:t>
        </w:r>
      </w:ins>
      <w:ins w:id="684" w:author="tara gallagher" w:date="2022-01-10T20:22:00Z">
        <w:r w:rsidR="00C63F37">
          <w:rPr>
            <w:rFonts w:ascii="Cambria" w:hAnsi="Cambria"/>
            <w:sz w:val="24"/>
            <w:szCs w:val="24"/>
          </w:rPr>
          <w:t xml:space="preserve">observed </w:t>
        </w:r>
      </w:ins>
      <w:ins w:id="685" w:author="tara gallagher" w:date="2022-01-23T20:09:00Z">
        <w:r w:rsidR="00E83C9D">
          <w:rPr>
            <w:rFonts w:ascii="Cambria" w:hAnsi="Cambria"/>
            <w:sz w:val="24"/>
            <w:szCs w:val="24"/>
          </w:rPr>
          <w:lastRenderedPageBreak/>
          <w:t xml:space="preserve">in the </w:t>
        </w:r>
      </w:ins>
      <w:ins w:id="686" w:author="tara gallagher" w:date="2022-01-10T20:22:00Z">
        <w:r w:rsidR="00C63F37" w:rsidRPr="00C63F37">
          <w:rPr>
            <w:rFonts w:ascii="Cambria" w:hAnsi="Cambria"/>
            <w:sz w:val="24"/>
            <w:szCs w:val="24"/>
            <w:rPrChange w:id="687" w:author="tara gallagher" w:date="2022-01-10T20:22:00Z">
              <w:rPr>
                <w:rFonts w:ascii="Cambria" w:hAnsi="Cambria"/>
                <w:i/>
                <w:iCs/>
                <w:sz w:val="24"/>
                <w:szCs w:val="24"/>
              </w:rPr>
            </w:rPrChange>
          </w:rPr>
          <w:t>∆</w:t>
        </w:r>
        <w:proofErr w:type="spellStart"/>
        <w:r w:rsidR="00C63F37" w:rsidRPr="00C63F37">
          <w:rPr>
            <w:rFonts w:ascii="Cambria" w:hAnsi="Cambria"/>
            <w:sz w:val="24"/>
            <w:szCs w:val="24"/>
            <w:rPrChange w:id="688" w:author="tara gallagher" w:date="2022-01-10T20:22:00Z">
              <w:rPr>
                <w:rFonts w:ascii="Cambria" w:hAnsi="Cambria"/>
                <w:i/>
                <w:iCs/>
                <w:sz w:val="24"/>
                <w:szCs w:val="24"/>
              </w:rPr>
            </w:rPrChange>
          </w:rPr>
          <w:t>phz</w:t>
        </w:r>
        <w:proofErr w:type="spellEnd"/>
        <w:r w:rsidR="00C63F37">
          <w:rPr>
            <w:rFonts w:ascii="Cambria" w:hAnsi="Cambria"/>
            <w:i/>
            <w:iCs/>
            <w:sz w:val="24"/>
            <w:szCs w:val="24"/>
          </w:rPr>
          <w:t xml:space="preserve"> </w:t>
        </w:r>
      </w:ins>
      <w:ins w:id="689" w:author="tara gallagher" w:date="2022-01-23T20:09:00Z">
        <w:r w:rsidR="00E83C9D">
          <w:rPr>
            <w:rFonts w:ascii="Cambria" w:hAnsi="Cambria"/>
            <w:sz w:val="24"/>
            <w:szCs w:val="24"/>
          </w:rPr>
          <w:t>cultures</w:t>
        </w:r>
      </w:ins>
      <w:ins w:id="690" w:author="tara gallagher" w:date="2022-01-10T20:22:00Z">
        <w:r w:rsidR="009907B3">
          <w:rPr>
            <w:rFonts w:ascii="Cambria" w:hAnsi="Cambria"/>
            <w:sz w:val="24"/>
            <w:szCs w:val="24"/>
          </w:rPr>
          <w:t xml:space="preserve"> (Fig.</w:t>
        </w:r>
      </w:ins>
      <w:ins w:id="691" w:author="tara gallagher" w:date="2022-01-10T20:23:00Z">
        <w:r w:rsidR="009907B3">
          <w:rPr>
            <w:rFonts w:ascii="Cambria" w:hAnsi="Cambria"/>
            <w:sz w:val="24"/>
            <w:szCs w:val="24"/>
          </w:rPr>
          <w:t xml:space="preserve"> 3, </w:t>
        </w:r>
      </w:ins>
      <w:ins w:id="692" w:author="tara gallagher" w:date="2022-01-10T20:22:00Z">
        <w:r w:rsidR="009907B3">
          <w:rPr>
            <w:rFonts w:ascii="Cambria" w:hAnsi="Cambria"/>
            <w:sz w:val="24"/>
            <w:szCs w:val="24"/>
          </w:rPr>
          <w:t xml:space="preserve">4). </w:t>
        </w:r>
      </w:ins>
      <w:r w:rsidRPr="00CD0D15">
        <w:rPr>
          <w:rFonts w:ascii="Cambria" w:hAnsi="Cambria"/>
          <w:sz w:val="24"/>
          <w:szCs w:val="24"/>
        </w:rPr>
        <w:t>The</w:t>
      </w:r>
      <w:ins w:id="693" w:author="tara gallagher" w:date="2022-01-10T20:23:00Z">
        <w:r w:rsidR="009907B3">
          <w:rPr>
            <w:rFonts w:ascii="Cambria" w:hAnsi="Cambria"/>
            <w:sz w:val="24"/>
            <w:szCs w:val="24"/>
          </w:rPr>
          <w:t xml:space="preserve"> WT</w:t>
        </w:r>
      </w:ins>
      <w:r w:rsidRPr="00CD0D15">
        <w:rPr>
          <w:rFonts w:ascii="Cambria" w:hAnsi="Cambria"/>
          <w:sz w:val="24"/>
          <w:szCs w:val="24"/>
        </w:rPr>
        <w:t xml:space="preserve"> biofilm surface FLIM signal was dominated by a longer lifetime species</w:t>
      </w:r>
      <w:ins w:id="694" w:author="tara gallagher" w:date="2022-01-23T20:15:00Z">
        <w:r w:rsidR="006772D3">
          <w:rPr>
            <w:rFonts w:ascii="Cambria" w:hAnsi="Cambria"/>
            <w:sz w:val="24"/>
            <w:szCs w:val="24"/>
          </w:rPr>
          <w:t>, with G and S values shifted more to the left than the</w:t>
        </w:r>
        <w:r w:rsidR="00E239CF">
          <w:rPr>
            <w:rFonts w:ascii="Cambria" w:hAnsi="Cambria"/>
            <w:sz w:val="24"/>
            <w:szCs w:val="24"/>
          </w:rPr>
          <w:t xml:space="preserve"> ∆</w:t>
        </w:r>
        <w:proofErr w:type="spellStart"/>
        <w:r w:rsidR="00E239CF">
          <w:rPr>
            <w:rFonts w:ascii="Cambria" w:hAnsi="Cambria"/>
            <w:sz w:val="24"/>
            <w:szCs w:val="24"/>
          </w:rPr>
          <w:t>phz</w:t>
        </w:r>
        <w:proofErr w:type="spellEnd"/>
        <w:r w:rsidR="00E239CF">
          <w:rPr>
            <w:rFonts w:ascii="Cambria" w:hAnsi="Cambria"/>
            <w:sz w:val="24"/>
            <w:szCs w:val="24"/>
          </w:rPr>
          <w:t xml:space="preserve"> strains</w:t>
        </w:r>
      </w:ins>
      <w:ins w:id="695" w:author="tara gallagher" w:date="2022-01-23T20:57:00Z">
        <w:r w:rsidR="00163F9A">
          <w:rPr>
            <w:rFonts w:ascii="Cambria" w:hAnsi="Cambria"/>
            <w:sz w:val="24"/>
            <w:szCs w:val="24"/>
          </w:rPr>
          <w:t xml:space="preserve"> (</w:t>
        </w:r>
      </w:ins>
      <w:ins w:id="696" w:author="tara gallagher" w:date="2022-01-23T20:58:00Z">
        <w:r w:rsidR="00163F9A" w:rsidRPr="00163F9A">
          <w:rPr>
            <w:rFonts w:ascii="Cambria" w:hAnsi="Cambria"/>
            <w:sz w:val="24"/>
            <w:szCs w:val="24"/>
          </w:rPr>
          <w:t>Wilcoxon rank sum test, p-value &lt; 2.2e-16</w:t>
        </w:r>
        <w:r w:rsidR="00163F9A">
          <w:rPr>
            <w:rFonts w:ascii="Cambria" w:hAnsi="Cambria"/>
            <w:sz w:val="24"/>
            <w:szCs w:val="24"/>
          </w:rPr>
          <w:t xml:space="preserve"> for both ASM and M9 </w:t>
        </w:r>
        <w:proofErr w:type="spellStart"/>
        <w:r w:rsidR="00163F9A">
          <w:rPr>
            <w:rFonts w:ascii="Cambria" w:hAnsi="Cambria"/>
            <w:sz w:val="24"/>
            <w:szCs w:val="24"/>
          </w:rPr>
          <w:t>suc</w:t>
        </w:r>
        <w:proofErr w:type="spellEnd"/>
        <w:r w:rsidR="00163F9A">
          <w:rPr>
            <w:rFonts w:ascii="Cambria" w:hAnsi="Cambria"/>
            <w:sz w:val="24"/>
            <w:szCs w:val="24"/>
          </w:rPr>
          <w:t xml:space="preserve"> comparisons)</w:t>
        </w:r>
      </w:ins>
      <w:ins w:id="697" w:author="tara gallagher" w:date="2022-01-23T20:15:00Z">
        <w:r w:rsidR="00E239CF">
          <w:rPr>
            <w:rFonts w:ascii="Cambria" w:hAnsi="Cambria"/>
            <w:sz w:val="24"/>
            <w:szCs w:val="24"/>
          </w:rPr>
          <w:t xml:space="preserve">. </w:t>
        </w:r>
      </w:ins>
      <w:ins w:id="698" w:author="tara gallagher" w:date="2022-01-23T20:58:00Z">
        <w:r w:rsidR="00163F9A">
          <w:rPr>
            <w:rFonts w:ascii="Cambria" w:hAnsi="Cambria"/>
            <w:sz w:val="24"/>
            <w:szCs w:val="24"/>
          </w:rPr>
          <w:t xml:space="preserve">The </w:t>
        </w:r>
      </w:ins>
      <w:del w:id="699" w:author="tara gallagher" w:date="2022-01-23T20:15:00Z">
        <w:r w:rsidRPr="00CD0D15" w:rsidDel="006772D3">
          <w:rPr>
            <w:rFonts w:ascii="Cambria" w:hAnsi="Cambria"/>
            <w:sz w:val="24"/>
            <w:szCs w:val="24"/>
          </w:rPr>
          <w:delText xml:space="preserve">, </w:delText>
        </w:r>
        <w:r w:rsidRPr="00CD0D15" w:rsidDel="00E239CF">
          <w:rPr>
            <w:rFonts w:ascii="Cambria" w:hAnsi="Cambria"/>
            <w:sz w:val="24"/>
            <w:szCs w:val="24"/>
          </w:rPr>
          <w:delText xml:space="preserve">and the </w:delText>
        </w:r>
      </w:del>
      <w:ins w:id="700" w:author="tara gallagher" w:date="2022-01-10T20:23:00Z">
        <w:r w:rsidR="009907B3">
          <w:rPr>
            <w:rFonts w:ascii="Cambria" w:hAnsi="Cambria"/>
            <w:sz w:val="24"/>
            <w:szCs w:val="24"/>
          </w:rPr>
          <w:t>WT</w:t>
        </w:r>
      </w:ins>
      <w:ins w:id="701" w:author="tara gallagher" w:date="2022-01-23T20:16:00Z">
        <w:r w:rsidR="00E239CF">
          <w:rPr>
            <w:rFonts w:ascii="Cambria" w:hAnsi="Cambria"/>
            <w:sz w:val="24"/>
            <w:szCs w:val="24"/>
          </w:rPr>
          <w:t xml:space="preserve"> </w:t>
        </w:r>
      </w:ins>
      <w:ins w:id="702" w:author="tara gallagher" w:date="2022-01-23T20:57:00Z">
        <w:r w:rsidR="00163F9A">
          <w:rPr>
            <w:rFonts w:ascii="Cambria" w:hAnsi="Cambria"/>
            <w:sz w:val="24"/>
            <w:szCs w:val="24"/>
          </w:rPr>
          <w:t>fluorescence</w:t>
        </w:r>
      </w:ins>
      <w:ins w:id="703" w:author="tara gallagher" w:date="2022-01-23T20:16:00Z">
        <w:r w:rsidR="00E239CF">
          <w:rPr>
            <w:rFonts w:ascii="Cambria" w:hAnsi="Cambria"/>
            <w:sz w:val="24"/>
            <w:szCs w:val="24"/>
          </w:rPr>
          <w:t xml:space="preserve"> </w:t>
        </w:r>
      </w:ins>
      <w:ins w:id="704" w:author="tara gallagher" w:date="2022-01-23T20:58:00Z">
        <w:r w:rsidR="00163F9A">
          <w:rPr>
            <w:rFonts w:ascii="Cambria" w:hAnsi="Cambria"/>
            <w:sz w:val="24"/>
            <w:szCs w:val="24"/>
          </w:rPr>
          <w:t>lifetime</w:t>
        </w:r>
      </w:ins>
      <w:ins w:id="705" w:author="tara gallagher" w:date="2022-01-10T20:19:00Z">
        <w:r w:rsidR="0030615F">
          <w:rPr>
            <w:rFonts w:ascii="Cambria" w:hAnsi="Cambria"/>
            <w:sz w:val="24"/>
            <w:szCs w:val="24"/>
          </w:rPr>
          <w:t xml:space="preserve"> signal</w:t>
        </w:r>
      </w:ins>
      <w:ins w:id="706" w:author="tara gallagher" w:date="2022-01-23T20:16:00Z">
        <w:r w:rsidR="00E239CF">
          <w:rPr>
            <w:rFonts w:ascii="Cambria" w:hAnsi="Cambria"/>
            <w:sz w:val="24"/>
            <w:szCs w:val="24"/>
          </w:rPr>
          <w:t>s</w:t>
        </w:r>
      </w:ins>
      <w:ins w:id="707" w:author="tara gallagher" w:date="2022-01-10T20:19:00Z">
        <w:r w:rsidR="0030615F">
          <w:rPr>
            <w:rFonts w:ascii="Cambria" w:hAnsi="Cambria"/>
            <w:sz w:val="24"/>
            <w:szCs w:val="24"/>
          </w:rPr>
          <w:t xml:space="preserve"> </w:t>
        </w:r>
      </w:ins>
      <w:del w:id="708" w:author="tara gallagher" w:date="2022-01-10T20:19:00Z">
        <w:r w:rsidRPr="00CD0D15" w:rsidDel="0030615F">
          <w:rPr>
            <w:rFonts w:ascii="Cambria" w:hAnsi="Cambria"/>
            <w:sz w:val="24"/>
            <w:szCs w:val="24"/>
          </w:rPr>
          <w:delText>sample phasor coordinates were</w:delText>
        </w:r>
      </w:del>
      <w:ins w:id="709" w:author="tara gallagher" w:date="2022-01-23T20:16:00Z">
        <w:r w:rsidR="00E239CF">
          <w:rPr>
            <w:rFonts w:ascii="Cambria" w:hAnsi="Cambria"/>
            <w:sz w:val="24"/>
            <w:szCs w:val="24"/>
          </w:rPr>
          <w:t xml:space="preserve">in both media types </w:t>
        </w:r>
        <w:proofErr w:type="gramStart"/>
        <w:r w:rsidR="00E239CF">
          <w:rPr>
            <w:rFonts w:ascii="Cambria" w:hAnsi="Cambria"/>
            <w:sz w:val="24"/>
            <w:szCs w:val="24"/>
          </w:rPr>
          <w:t xml:space="preserve">were </w:t>
        </w:r>
      </w:ins>
      <w:r w:rsidRPr="00CD0D15">
        <w:rPr>
          <w:rFonts w:ascii="Cambria" w:hAnsi="Cambria"/>
          <w:sz w:val="24"/>
          <w:szCs w:val="24"/>
        </w:rPr>
        <w:t xml:space="preserve"> near</w:t>
      </w:r>
      <w:proofErr w:type="gramEnd"/>
      <w:r w:rsidRPr="00CD0D15">
        <w:rPr>
          <w:rFonts w:ascii="Cambria" w:hAnsi="Cambria"/>
          <w:sz w:val="24"/>
          <w:szCs w:val="24"/>
        </w:rPr>
        <w:t xml:space="preserve"> t</w:t>
      </w:r>
      <w:del w:id="710" w:author="tara gallagher" w:date="2022-01-10T20:19:00Z">
        <w:r w:rsidRPr="00CD0D15" w:rsidDel="0030615F">
          <w:rPr>
            <w:rFonts w:ascii="Cambria" w:hAnsi="Cambria"/>
            <w:sz w:val="24"/>
            <w:szCs w:val="24"/>
          </w:rPr>
          <w:delText xml:space="preserve">he coordinates of </w:delText>
        </w:r>
      </w:del>
      <w:ins w:id="711" w:author="tara gallagher" w:date="2022-01-10T20:19:00Z">
        <w:r w:rsidR="0030615F">
          <w:rPr>
            <w:rFonts w:ascii="Cambria" w:hAnsi="Cambria"/>
            <w:sz w:val="24"/>
            <w:szCs w:val="24"/>
          </w:rPr>
          <w:t>hat of</w:t>
        </w:r>
      </w:ins>
      <w:ins w:id="712" w:author="tara gallagher" w:date="2022-01-23T20:16:00Z">
        <w:r w:rsidR="00E239CF">
          <w:rPr>
            <w:rFonts w:ascii="Cambria" w:hAnsi="Cambria"/>
            <w:sz w:val="24"/>
            <w:szCs w:val="24"/>
          </w:rPr>
          <w:t xml:space="preserve"> </w:t>
        </w:r>
      </w:ins>
      <w:ins w:id="713" w:author="tara gallagher" w:date="2022-01-23T20:58:00Z">
        <w:r w:rsidR="00163F9A">
          <w:rPr>
            <w:rFonts w:ascii="Cambria" w:hAnsi="Cambria"/>
            <w:sz w:val="24"/>
            <w:szCs w:val="24"/>
          </w:rPr>
          <w:t xml:space="preserve">the </w:t>
        </w:r>
      </w:ins>
      <w:r w:rsidRPr="00CD0D15">
        <w:rPr>
          <w:rFonts w:ascii="Cambria" w:hAnsi="Cambria"/>
          <w:sz w:val="24"/>
          <w:szCs w:val="24"/>
        </w:rPr>
        <w:t>reduced pyocyanin</w:t>
      </w:r>
      <w:ins w:id="714" w:author="tara gallagher" w:date="2022-01-10T20:19:00Z">
        <w:r w:rsidR="0030615F">
          <w:rPr>
            <w:rFonts w:ascii="Cambria" w:hAnsi="Cambria"/>
            <w:sz w:val="24"/>
            <w:szCs w:val="24"/>
          </w:rPr>
          <w:t xml:space="preserve"> </w:t>
        </w:r>
      </w:ins>
      <w:ins w:id="715" w:author="tara gallagher" w:date="2022-01-23T20:58:00Z">
        <w:r w:rsidR="00163F9A">
          <w:rPr>
            <w:rFonts w:ascii="Cambria" w:hAnsi="Cambria"/>
            <w:sz w:val="24"/>
            <w:szCs w:val="24"/>
          </w:rPr>
          <w:t>signal</w:t>
        </w:r>
      </w:ins>
      <w:r w:rsidRPr="00CD0D15">
        <w:rPr>
          <w:rFonts w:ascii="Cambria" w:hAnsi="Cambria"/>
          <w:sz w:val="24"/>
          <w:szCs w:val="24"/>
        </w:rPr>
        <w:t>.</w:t>
      </w:r>
    </w:p>
    <w:p w14:paraId="683E85C9" w14:textId="77777777" w:rsidR="00715463" w:rsidRDefault="00F27C25" w:rsidP="00715463">
      <w:pPr>
        <w:spacing w:line="480" w:lineRule="auto"/>
        <w:ind w:firstLine="720"/>
        <w:rPr>
          <w:ins w:id="716" w:author="tara gallagher" w:date="2022-01-23T21:23:00Z"/>
          <w:rFonts w:ascii="Cambria" w:hAnsi="Cambria"/>
          <w:sz w:val="24"/>
          <w:szCs w:val="24"/>
          <w:highlight w:val="yellow"/>
        </w:rPr>
      </w:pPr>
      <w:r w:rsidRPr="00CD0D15">
        <w:rPr>
          <w:rFonts w:ascii="Cambria" w:hAnsi="Cambria"/>
          <w:sz w:val="24"/>
          <w:szCs w:val="24"/>
        </w:rPr>
        <w:t xml:space="preserve"> </w:t>
      </w:r>
      <w:ins w:id="717" w:author="tara gallagher" w:date="2022-01-23T21:20:00Z">
        <w:r w:rsidR="006B3AF0">
          <w:rPr>
            <w:rFonts w:ascii="Cambria" w:hAnsi="Cambria"/>
            <w:sz w:val="24"/>
            <w:szCs w:val="24"/>
          </w:rPr>
          <w:t xml:space="preserve">We found that this </w:t>
        </w:r>
      </w:ins>
      <w:del w:id="718" w:author="tara gallagher" w:date="2022-01-10T20:19:00Z">
        <w:r w:rsidRPr="00D63B6D" w:rsidDel="0030615F">
          <w:rPr>
            <w:rFonts w:ascii="Cambria" w:hAnsi="Cambria"/>
            <w:sz w:val="24"/>
            <w:szCs w:val="24"/>
            <w:highlight w:val="yellow"/>
            <w:rPrChange w:id="719" w:author="tara gallagher" w:date="2021-12-31T15:32:00Z">
              <w:rPr>
                <w:rFonts w:ascii="Cambria" w:hAnsi="Cambria"/>
                <w:sz w:val="24"/>
                <w:szCs w:val="24"/>
              </w:rPr>
            </w:rPrChange>
          </w:rPr>
          <w:delText>Worth nothing, t</w:delText>
        </w:r>
      </w:del>
      <w:del w:id="720" w:author="tara gallagher" w:date="2022-01-10T20:23:00Z">
        <w:r w:rsidRPr="00D63B6D" w:rsidDel="009907B3">
          <w:rPr>
            <w:rFonts w:ascii="Cambria" w:hAnsi="Cambria"/>
            <w:sz w:val="24"/>
            <w:szCs w:val="24"/>
            <w:highlight w:val="yellow"/>
            <w:rPrChange w:id="721" w:author="tara gallagher" w:date="2021-12-31T15:32:00Z">
              <w:rPr>
                <w:rFonts w:ascii="Cambria" w:hAnsi="Cambria"/>
                <w:sz w:val="24"/>
                <w:szCs w:val="24"/>
              </w:rPr>
            </w:rPrChange>
          </w:rPr>
          <w:delText>his</w:delText>
        </w:r>
      </w:del>
      <w:del w:id="722" w:author="tara gallagher" w:date="2022-01-23T21:20:00Z">
        <w:r w:rsidRPr="00D63B6D" w:rsidDel="006B3AF0">
          <w:rPr>
            <w:rFonts w:ascii="Cambria" w:hAnsi="Cambria"/>
            <w:sz w:val="24"/>
            <w:szCs w:val="24"/>
            <w:highlight w:val="yellow"/>
            <w:rPrChange w:id="723" w:author="tara gallagher" w:date="2021-12-31T15:32:00Z">
              <w:rPr>
                <w:rFonts w:ascii="Cambria" w:hAnsi="Cambria"/>
                <w:sz w:val="24"/>
                <w:szCs w:val="24"/>
              </w:rPr>
            </w:rPrChange>
          </w:rPr>
          <w:delText xml:space="preserve"> </w:delText>
        </w:r>
      </w:del>
      <w:r w:rsidRPr="00D63B6D">
        <w:rPr>
          <w:rFonts w:ascii="Cambria" w:hAnsi="Cambria"/>
          <w:sz w:val="24"/>
          <w:szCs w:val="24"/>
          <w:highlight w:val="yellow"/>
          <w:rPrChange w:id="724" w:author="tara gallagher" w:date="2021-12-31T15:32:00Z">
            <w:rPr>
              <w:rFonts w:ascii="Cambria" w:hAnsi="Cambria"/>
              <w:sz w:val="24"/>
              <w:szCs w:val="24"/>
            </w:rPr>
          </w:rPrChange>
        </w:rPr>
        <w:t xml:space="preserve">long lifetime signal </w:t>
      </w:r>
      <w:ins w:id="725" w:author="tara gallagher" w:date="2022-01-23T20:17:00Z">
        <w:r w:rsidR="00EC13F6">
          <w:rPr>
            <w:rFonts w:ascii="Cambria" w:hAnsi="Cambria"/>
            <w:sz w:val="24"/>
            <w:szCs w:val="24"/>
            <w:highlight w:val="yellow"/>
          </w:rPr>
          <w:t xml:space="preserve">associated with the WT cultures </w:t>
        </w:r>
      </w:ins>
      <w:r w:rsidRPr="00D63B6D">
        <w:rPr>
          <w:rFonts w:ascii="Cambria" w:hAnsi="Cambria"/>
          <w:sz w:val="24"/>
          <w:szCs w:val="24"/>
          <w:highlight w:val="yellow"/>
          <w:rPrChange w:id="726" w:author="tara gallagher" w:date="2021-12-31T15:32:00Z">
            <w:rPr>
              <w:rFonts w:ascii="Cambria" w:hAnsi="Cambria"/>
              <w:sz w:val="24"/>
              <w:szCs w:val="24"/>
            </w:rPr>
          </w:rPrChange>
        </w:rPr>
        <w:t>was observed when a coverslip was placed on top of the biofilm sample</w:t>
      </w:r>
      <w:ins w:id="727" w:author="tara gallagher" w:date="2022-01-10T20:23:00Z">
        <w:r w:rsidR="009907B3">
          <w:rPr>
            <w:rFonts w:ascii="Cambria" w:hAnsi="Cambria"/>
            <w:sz w:val="24"/>
            <w:szCs w:val="24"/>
            <w:highlight w:val="yellow"/>
          </w:rPr>
          <w:t>s</w:t>
        </w:r>
      </w:ins>
      <w:r w:rsidRPr="00D63B6D">
        <w:rPr>
          <w:rFonts w:ascii="Cambria" w:hAnsi="Cambria"/>
          <w:sz w:val="24"/>
          <w:szCs w:val="24"/>
          <w:highlight w:val="yellow"/>
          <w:rPrChange w:id="728" w:author="tara gallagher" w:date="2021-12-31T15:32:00Z">
            <w:rPr>
              <w:rFonts w:ascii="Cambria" w:hAnsi="Cambria"/>
              <w:sz w:val="24"/>
              <w:szCs w:val="24"/>
            </w:rPr>
          </w:rPrChange>
        </w:rPr>
        <w:t>. FLIM of the biofilm surface without a cover slip was acquired with an air objective</w:t>
      </w:r>
      <w:ins w:id="729" w:author="tara gallagher" w:date="2022-01-23T21:23:00Z">
        <w:r w:rsidR="00715463">
          <w:rPr>
            <w:rFonts w:ascii="Cambria" w:hAnsi="Cambria"/>
            <w:sz w:val="24"/>
            <w:szCs w:val="24"/>
            <w:highlight w:val="yellow"/>
          </w:rPr>
          <w:t>. T</w:t>
        </w:r>
      </w:ins>
      <w:ins w:id="730" w:author="tara gallagher" w:date="2022-01-23T21:20:00Z">
        <w:r w:rsidR="00715463">
          <w:rPr>
            <w:rFonts w:ascii="Cambria" w:hAnsi="Cambria"/>
            <w:sz w:val="24"/>
            <w:szCs w:val="24"/>
            <w:highlight w:val="yellow"/>
          </w:rPr>
          <w:t xml:space="preserve">he lifetime signal </w:t>
        </w:r>
      </w:ins>
      <w:ins w:id="731" w:author="tara gallagher" w:date="2022-01-23T21:23:00Z">
        <w:r w:rsidR="00715463">
          <w:rPr>
            <w:rFonts w:ascii="Cambria" w:hAnsi="Cambria"/>
            <w:sz w:val="24"/>
            <w:szCs w:val="24"/>
            <w:highlight w:val="yellow"/>
          </w:rPr>
          <w:t xml:space="preserve">of the biofilm with a coverslip was closer to reduced pyocyanin than that of the sample without a cover slip. In addition, </w:t>
        </w:r>
      </w:ins>
    </w:p>
    <w:p w14:paraId="1B819950" w14:textId="77777777" w:rsidR="00715463" w:rsidRDefault="00715463" w:rsidP="00715463">
      <w:pPr>
        <w:spacing w:line="480" w:lineRule="auto"/>
        <w:ind w:firstLine="720"/>
        <w:rPr>
          <w:ins w:id="732" w:author="tara gallagher" w:date="2022-01-23T21:23:00Z"/>
          <w:rFonts w:ascii="Cambria" w:hAnsi="Cambria"/>
          <w:sz w:val="24"/>
          <w:szCs w:val="24"/>
          <w:highlight w:val="yellow"/>
        </w:rPr>
      </w:pPr>
    </w:p>
    <w:p w14:paraId="2327004F" w14:textId="19C40DFF" w:rsidR="00F27C25" w:rsidRDefault="00715463" w:rsidP="00715463">
      <w:pPr>
        <w:spacing w:line="480" w:lineRule="auto"/>
        <w:ind w:firstLine="720"/>
        <w:rPr>
          <w:ins w:id="733" w:author="tara gallagher" w:date="2022-01-23T21:21:00Z"/>
          <w:rFonts w:ascii="Cambria" w:hAnsi="Cambria"/>
          <w:sz w:val="24"/>
          <w:szCs w:val="24"/>
        </w:rPr>
        <w:pPrChange w:id="734" w:author="tara gallagher" w:date="2022-01-23T21:23:00Z">
          <w:pPr>
            <w:spacing w:line="480" w:lineRule="auto"/>
          </w:pPr>
        </w:pPrChange>
      </w:pPr>
      <w:ins w:id="735" w:author="tara gallagher" w:date="2022-01-23T21:21:00Z">
        <w:r>
          <w:rPr>
            <w:rFonts w:ascii="Cambria" w:hAnsi="Cambria"/>
            <w:sz w:val="24"/>
            <w:szCs w:val="24"/>
            <w:highlight w:val="yellow"/>
          </w:rPr>
          <w:t xml:space="preserve">This suggests </w:t>
        </w:r>
      </w:ins>
      <w:ins w:id="736" w:author="tara gallagher" w:date="2022-01-23T21:22:00Z">
        <w:r>
          <w:rPr>
            <w:rFonts w:ascii="Cambria" w:hAnsi="Cambria"/>
            <w:sz w:val="24"/>
            <w:szCs w:val="24"/>
            <w:highlight w:val="yellow"/>
          </w:rPr>
          <w:t xml:space="preserve">limitation in oxygen is driving the lifetime signal </w:t>
        </w:r>
      </w:ins>
      <w:ins w:id="737" w:author="tara gallagher" w:date="2022-01-23T21:24:00Z">
        <w:r>
          <w:rPr>
            <w:rFonts w:ascii="Cambria" w:hAnsi="Cambria"/>
            <w:sz w:val="24"/>
            <w:szCs w:val="24"/>
            <w:highlight w:val="yellow"/>
          </w:rPr>
          <w:t xml:space="preserve">of </w:t>
        </w:r>
        <w:r>
          <w:rPr>
            <w:rFonts w:ascii="Cambria" w:hAnsi="Cambria"/>
            <w:i/>
            <w:iCs/>
            <w:sz w:val="24"/>
            <w:szCs w:val="24"/>
            <w:highlight w:val="yellow"/>
          </w:rPr>
          <w:t xml:space="preserve">P. </w:t>
        </w:r>
        <w:proofErr w:type="gramStart"/>
        <w:r>
          <w:rPr>
            <w:rFonts w:ascii="Cambria" w:hAnsi="Cambria"/>
            <w:i/>
            <w:iCs/>
            <w:sz w:val="24"/>
            <w:szCs w:val="24"/>
            <w:highlight w:val="yellow"/>
          </w:rPr>
          <w:t xml:space="preserve">aeruginosa </w:t>
        </w:r>
      </w:ins>
      <w:ins w:id="738" w:author="tara gallagher" w:date="2022-01-23T21:22:00Z">
        <w:r>
          <w:rPr>
            <w:rFonts w:ascii="Cambria" w:hAnsi="Cambria"/>
            <w:sz w:val="24"/>
            <w:szCs w:val="24"/>
            <w:highlight w:val="yellow"/>
          </w:rPr>
          <w:t xml:space="preserve"> </w:t>
        </w:r>
      </w:ins>
      <w:ins w:id="739" w:author="tara gallagher" w:date="2022-01-23T21:24:00Z">
        <w:r>
          <w:rPr>
            <w:rFonts w:ascii="Cambria" w:hAnsi="Cambria"/>
            <w:sz w:val="24"/>
            <w:szCs w:val="24"/>
            <w:highlight w:val="yellow"/>
          </w:rPr>
          <w:t>towards</w:t>
        </w:r>
        <w:proofErr w:type="gramEnd"/>
        <w:r>
          <w:rPr>
            <w:rFonts w:ascii="Cambria" w:hAnsi="Cambria"/>
            <w:sz w:val="24"/>
            <w:szCs w:val="24"/>
            <w:highlight w:val="yellow"/>
          </w:rPr>
          <w:t xml:space="preserve"> reduced pyocyanin. </w:t>
        </w:r>
      </w:ins>
      <w:del w:id="740" w:author="tara gallagher" w:date="2022-01-23T21:20:00Z">
        <w:r w:rsidR="00F27C25" w:rsidRPr="00D63B6D" w:rsidDel="00715463">
          <w:rPr>
            <w:rFonts w:ascii="Cambria" w:hAnsi="Cambria"/>
            <w:sz w:val="24"/>
            <w:szCs w:val="24"/>
            <w:highlight w:val="yellow"/>
            <w:rPrChange w:id="741" w:author="tara gallagher" w:date="2021-12-31T15:32:00Z">
              <w:rPr>
                <w:rFonts w:ascii="Cambria" w:hAnsi="Cambria"/>
                <w:sz w:val="24"/>
                <w:szCs w:val="24"/>
              </w:rPr>
            </w:rPrChange>
          </w:rPr>
          <w:delText>, and indicated oxygen limitation was driving the formation of the long lifetime species</w:delText>
        </w:r>
      </w:del>
      <w:del w:id="742" w:author="tara gallagher" w:date="2022-01-10T20:23:00Z">
        <w:r w:rsidR="00F27C25" w:rsidRPr="00D63B6D" w:rsidDel="006D3837">
          <w:rPr>
            <w:rFonts w:ascii="Cambria" w:hAnsi="Cambria"/>
            <w:sz w:val="24"/>
            <w:szCs w:val="24"/>
            <w:highlight w:val="yellow"/>
            <w:rPrChange w:id="743" w:author="tara gallagher" w:date="2021-12-31T15:32:00Z">
              <w:rPr>
                <w:rFonts w:ascii="Cambria" w:hAnsi="Cambria"/>
                <w:sz w:val="24"/>
                <w:szCs w:val="24"/>
              </w:rPr>
            </w:rPrChange>
          </w:rPr>
          <w:delText xml:space="preserve"> believed to be reduced pyocyanin</w:delText>
        </w:r>
        <w:r w:rsidR="00F27C25" w:rsidRPr="00D63B6D" w:rsidDel="009907B3">
          <w:rPr>
            <w:rFonts w:ascii="Cambria" w:hAnsi="Cambria"/>
            <w:sz w:val="24"/>
            <w:szCs w:val="24"/>
            <w:highlight w:val="yellow"/>
            <w:rPrChange w:id="744" w:author="tara gallagher" w:date="2021-12-31T15:32:00Z">
              <w:rPr>
                <w:rFonts w:ascii="Cambria" w:hAnsi="Cambria"/>
                <w:sz w:val="24"/>
                <w:szCs w:val="24"/>
              </w:rPr>
            </w:rPrChange>
          </w:rPr>
          <w:delText xml:space="preserve"> (data not shown</w:delText>
        </w:r>
        <w:r w:rsidR="00F27C25" w:rsidRPr="00CD0D15" w:rsidDel="009907B3">
          <w:rPr>
            <w:rFonts w:ascii="Cambria" w:hAnsi="Cambria"/>
            <w:sz w:val="24"/>
            <w:szCs w:val="24"/>
          </w:rPr>
          <w:delText xml:space="preserve">). </w:delText>
        </w:r>
      </w:del>
      <w:del w:id="745" w:author="tara gallagher" w:date="2021-12-31T15:32:00Z">
        <w:r w:rsidR="00F27C25" w:rsidRPr="00CD0D15" w:rsidDel="00D63B6D">
          <w:rPr>
            <w:rFonts w:ascii="Cambria" w:hAnsi="Cambria"/>
            <w:sz w:val="24"/>
            <w:szCs w:val="24"/>
          </w:rPr>
          <w:delText>Lifetime unmixing of the biofilm samples (imaged with a coverslip) indicated higher contributions from reduced pyocyanin at the biofilm surface (</w:delText>
        </w:r>
        <w:r w:rsidR="00F27C25" w:rsidRPr="00CD0D15" w:rsidDel="00D63B6D">
          <w:rPr>
            <w:rFonts w:ascii="Cambria" w:hAnsi="Cambria"/>
            <w:b/>
            <w:sz w:val="24"/>
            <w:szCs w:val="24"/>
          </w:rPr>
          <w:delText>Fig. 3.</w:delText>
        </w:r>
        <w:r w:rsidR="008D1C38" w:rsidDel="00D63B6D">
          <w:rPr>
            <w:rFonts w:ascii="Cambria" w:hAnsi="Cambria"/>
            <w:b/>
            <w:sz w:val="24"/>
            <w:szCs w:val="24"/>
          </w:rPr>
          <w:delText>6</w:delText>
        </w:r>
        <w:r w:rsidR="00F27C25" w:rsidRPr="00CD0D15" w:rsidDel="00D63B6D">
          <w:rPr>
            <w:rFonts w:ascii="Cambria" w:hAnsi="Cambria"/>
            <w:b/>
            <w:sz w:val="24"/>
            <w:szCs w:val="24"/>
          </w:rPr>
          <w:delText>, 3.</w:delText>
        </w:r>
        <w:r w:rsidR="008D1C38" w:rsidDel="00D63B6D">
          <w:rPr>
            <w:rFonts w:ascii="Cambria" w:hAnsi="Cambria"/>
            <w:b/>
            <w:sz w:val="24"/>
            <w:szCs w:val="24"/>
          </w:rPr>
          <w:delText>7</w:delText>
        </w:r>
        <w:r w:rsidR="00F27C25" w:rsidRPr="00CD0D15" w:rsidDel="00D63B6D">
          <w:rPr>
            <w:rFonts w:ascii="Cambria" w:hAnsi="Cambria"/>
            <w:sz w:val="24"/>
            <w:szCs w:val="24"/>
          </w:rPr>
          <w:delText xml:space="preserve">). </w:delText>
        </w:r>
      </w:del>
    </w:p>
    <w:p w14:paraId="30D6D744" w14:textId="6E20421F" w:rsidR="00715463" w:rsidRDefault="00715463" w:rsidP="006B3AF0">
      <w:pPr>
        <w:spacing w:line="480" w:lineRule="auto"/>
        <w:rPr>
          <w:ins w:id="746" w:author="tara gallagher" w:date="2022-01-23T21:21:00Z"/>
          <w:rFonts w:ascii="Cambria" w:hAnsi="Cambria"/>
          <w:sz w:val="24"/>
          <w:szCs w:val="24"/>
        </w:rPr>
      </w:pPr>
    </w:p>
    <w:p w14:paraId="66959F3D" w14:textId="4A570D40" w:rsidR="00715463" w:rsidRDefault="00715463" w:rsidP="006B3AF0">
      <w:pPr>
        <w:spacing w:line="480" w:lineRule="auto"/>
        <w:rPr>
          <w:ins w:id="747" w:author="tara gallagher" w:date="2022-01-23T21:21:00Z"/>
          <w:rFonts w:ascii="Cambria" w:hAnsi="Cambria"/>
          <w:sz w:val="24"/>
          <w:szCs w:val="24"/>
        </w:rPr>
      </w:pPr>
      <w:ins w:id="748" w:author="tara gallagher" w:date="2022-01-23T21:21:00Z">
        <w:r w:rsidRPr="00715463">
          <w:rPr>
            <w:rFonts w:ascii="Cambria" w:hAnsi="Cambria"/>
            <w:sz w:val="24"/>
            <w:szCs w:val="24"/>
            <w:highlight w:val="yellow"/>
            <w:rPrChange w:id="749" w:author="tara gallagher" w:date="2022-01-23T21:21:00Z">
              <w:rPr>
                <w:rFonts w:ascii="Cambria" w:hAnsi="Cambria"/>
                <w:sz w:val="24"/>
                <w:szCs w:val="24"/>
              </w:rPr>
            </w:rPrChange>
          </w:rPr>
          <w:t>Further confirmed by growing</w:t>
        </w:r>
        <w:r>
          <w:rPr>
            <w:rFonts w:ascii="Cambria" w:hAnsi="Cambria"/>
            <w:sz w:val="24"/>
            <w:szCs w:val="24"/>
          </w:rPr>
          <w:t xml:space="preserve"> </w:t>
        </w:r>
      </w:ins>
    </w:p>
    <w:p w14:paraId="08A4273F" w14:textId="77777777" w:rsidR="00715463" w:rsidRDefault="00715463" w:rsidP="006B3AF0">
      <w:pPr>
        <w:spacing w:line="480" w:lineRule="auto"/>
        <w:rPr>
          <w:ins w:id="750" w:author="tara gallagher" w:date="2022-01-10T18:58:00Z"/>
          <w:rFonts w:ascii="Cambria" w:hAnsi="Cambria"/>
          <w:sz w:val="24"/>
          <w:szCs w:val="24"/>
        </w:rPr>
      </w:pPr>
    </w:p>
    <w:p w14:paraId="5CD0FA94" w14:textId="45ED001F" w:rsidR="00152AED" w:rsidRPr="0030615F" w:rsidRDefault="00152AED" w:rsidP="00F27C25">
      <w:pPr>
        <w:spacing w:line="480" w:lineRule="auto"/>
        <w:rPr>
          <w:rFonts w:ascii="Cambria" w:hAnsi="Cambria"/>
          <w:b/>
          <w:bCs/>
          <w:sz w:val="24"/>
          <w:szCs w:val="24"/>
          <w:rPrChange w:id="751" w:author="tara gallagher" w:date="2022-01-10T20:19:00Z">
            <w:rPr>
              <w:rFonts w:ascii="Cambria" w:hAnsi="Cambria"/>
              <w:sz w:val="24"/>
              <w:szCs w:val="24"/>
            </w:rPr>
          </w:rPrChange>
        </w:rPr>
      </w:pPr>
      <w:ins w:id="752" w:author="tara gallagher" w:date="2022-01-10T18:59:00Z">
        <w:r w:rsidRPr="0030615F">
          <w:rPr>
            <w:rFonts w:ascii="Cambria" w:hAnsi="Cambria"/>
            <w:b/>
            <w:bCs/>
            <w:i/>
            <w:iCs/>
            <w:sz w:val="24"/>
            <w:szCs w:val="24"/>
            <w:rPrChange w:id="753" w:author="tara gallagher" w:date="2022-01-10T20:19:00Z">
              <w:rPr>
                <w:rFonts w:ascii="Cambria" w:hAnsi="Cambria"/>
                <w:i/>
                <w:iCs/>
                <w:sz w:val="24"/>
                <w:szCs w:val="24"/>
              </w:rPr>
            </w:rPrChange>
          </w:rPr>
          <w:t xml:space="preserve">P. aeruginosa </w:t>
        </w:r>
      </w:ins>
      <w:ins w:id="754" w:author="tara gallagher" w:date="2022-01-10T20:23:00Z">
        <w:r w:rsidR="006D3837" w:rsidRPr="006D3837">
          <w:rPr>
            <w:rFonts w:ascii="Cambria" w:hAnsi="Cambria"/>
            <w:b/>
            <w:bCs/>
            <w:sz w:val="24"/>
            <w:szCs w:val="24"/>
          </w:rPr>
          <w:t>fluoresce</w:t>
        </w:r>
        <w:r w:rsidR="006D3837">
          <w:rPr>
            <w:rFonts w:ascii="Cambria" w:hAnsi="Cambria"/>
            <w:b/>
            <w:bCs/>
            <w:sz w:val="24"/>
            <w:szCs w:val="24"/>
          </w:rPr>
          <w:t>nce</w:t>
        </w:r>
      </w:ins>
      <w:ins w:id="755" w:author="tara gallagher" w:date="2022-01-10T18:59:00Z">
        <w:r w:rsidRPr="0030615F">
          <w:rPr>
            <w:rFonts w:ascii="Cambria" w:hAnsi="Cambria"/>
            <w:b/>
            <w:bCs/>
            <w:sz w:val="24"/>
            <w:szCs w:val="24"/>
            <w:rPrChange w:id="756" w:author="tara gallagher" w:date="2022-01-10T20:19:00Z">
              <w:rPr>
                <w:rFonts w:ascii="Cambria" w:hAnsi="Cambria"/>
                <w:sz w:val="24"/>
                <w:szCs w:val="24"/>
              </w:rPr>
            </w:rPrChange>
          </w:rPr>
          <w:t xml:space="preserve"> lifetime </w:t>
        </w:r>
        <w:r w:rsidR="00B40899" w:rsidRPr="0030615F">
          <w:rPr>
            <w:rFonts w:ascii="Cambria" w:hAnsi="Cambria"/>
            <w:b/>
            <w:bCs/>
            <w:sz w:val="24"/>
            <w:szCs w:val="24"/>
            <w:rPrChange w:id="757" w:author="tara gallagher" w:date="2022-01-10T20:19:00Z">
              <w:rPr>
                <w:rFonts w:ascii="Cambria" w:hAnsi="Cambria"/>
                <w:sz w:val="24"/>
                <w:szCs w:val="24"/>
              </w:rPr>
            </w:rPrChange>
          </w:rPr>
          <w:t xml:space="preserve">shifts in the presence of </w:t>
        </w:r>
        <w:proofErr w:type="spellStart"/>
        <w:r w:rsidR="00B40899" w:rsidRPr="0030615F">
          <w:rPr>
            <w:rFonts w:ascii="Cambria" w:hAnsi="Cambria"/>
            <w:b/>
            <w:bCs/>
            <w:i/>
            <w:iCs/>
            <w:sz w:val="24"/>
            <w:szCs w:val="24"/>
            <w:rPrChange w:id="758" w:author="tara gallagher" w:date="2022-01-10T20:19:00Z">
              <w:rPr>
                <w:rFonts w:ascii="Cambria" w:hAnsi="Cambria"/>
                <w:i/>
                <w:iCs/>
                <w:sz w:val="24"/>
                <w:szCs w:val="24"/>
              </w:rPr>
            </w:rPrChange>
          </w:rPr>
          <w:t>Rothia</w:t>
        </w:r>
        <w:proofErr w:type="spellEnd"/>
        <w:r w:rsidR="00B40899" w:rsidRPr="0030615F">
          <w:rPr>
            <w:rFonts w:ascii="Cambria" w:hAnsi="Cambria"/>
            <w:b/>
            <w:bCs/>
            <w:i/>
            <w:iCs/>
            <w:sz w:val="24"/>
            <w:szCs w:val="24"/>
            <w:rPrChange w:id="759" w:author="tara gallagher" w:date="2022-01-10T20:19:00Z">
              <w:rPr>
                <w:rFonts w:ascii="Cambria" w:hAnsi="Cambria"/>
                <w:i/>
                <w:iCs/>
                <w:sz w:val="24"/>
                <w:szCs w:val="24"/>
              </w:rPr>
            </w:rPrChange>
          </w:rPr>
          <w:t xml:space="preserve"> </w:t>
        </w:r>
        <w:r w:rsidR="00B40899" w:rsidRPr="0030615F">
          <w:rPr>
            <w:rFonts w:ascii="Cambria" w:hAnsi="Cambria"/>
            <w:b/>
            <w:bCs/>
            <w:sz w:val="24"/>
            <w:szCs w:val="24"/>
            <w:rPrChange w:id="760" w:author="tara gallagher" w:date="2022-01-10T20:19:00Z">
              <w:rPr>
                <w:rFonts w:ascii="Cambria" w:hAnsi="Cambria"/>
                <w:sz w:val="24"/>
                <w:szCs w:val="24"/>
              </w:rPr>
            </w:rPrChange>
          </w:rPr>
          <w:t xml:space="preserve">metabolites </w:t>
        </w:r>
      </w:ins>
    </w:p>
    <w:p w14:paraId="2A43A587" w14:textId="1A20F2D8" w:rsidR="00F27C25" w:rsidRPr="00163F9A" w:rsidRDefault="00574D36" w:rsidP="00F27C25">
      <w:pPr>
        <w:spacing w:line="480" w:lineRule="auto"/>
        <w:rPr>
          <w:rFonts w:ascii="Cambria" w:hAnsi="Cambria"/>
          <w:sz w:val="24"/>
          <w:szCs w:val="24"/>
        </w:rPr>
      </w:pPr>
      <w:ins w:id="761" w:author="tara gallagher" w:date="2022-01-23T20:19:00Z">
        <w:r>
          <w:rPr>
            <w:rFonts w:ascii="Cambria" w:hAnsi="Cambria"/>
            <w:sz w:val="24"/>
            <w:szCs w:val="24"/>
          </w:rPr>
          <w:tab/>
        </w:r>
        <w:r>
          <w:rPr>
            <w:rFonts w:ascii="Cambria" w:hAnsi="Cambria"/>
            <w:i/>
            <w:iCs/>
            <w:sz w:val="24"/>
            <w:szCs w:val="24"/>
          </w:rPr>
          <w:t xml:space="preserve">P. aeruginosa </w:t>
        </w:r>
      </w:ins>
      <w:ins w:id="762" w:author="tara gallagher" w:date="2022-01-23T20:20:00Z">
        <w:r>
          <w:rPr>
            <w:rFonts w:ascii="Cambria" w:hAnsi="Cambria"/>
            <w:sz w:val="24"/>
            <w:szCs w:val="24"/>
          </w:rPr>
          <w:t>often co-colonizes infections with other microbes such as the ferment</w:t>
        </w:r>
      </w:ins>
      <w:ins w:id="763" w:author="tara gallagher" w:date="2022-01-23T20:21:00Z">
        <w:r>
          <w:rPr>
            <w:rFonts w:ascii="Cambria" w:hAnsi="Cambria"/>
            <w:sz w:val="24"/>
            <w:szCs w:val="24"/>
          </w:rPr>
          <w:t xml:space="preserve">er, </w:t>
        </w:r>
      </w:ins>
      <w:proofErr w:type="spellStart"/>
      <w:ins w:id="764" w:author="tara gallagher" w:date="2022-01-23T20:20:00Z">
        <w:r>
          <w:rPr>
            <w:rFonts w:ascii="Cambria" w:hAnsi="Cambria"/>
            <w:i/>
            <w:iCs/>
            <w:sz w:val="24"/>
            <w:szCs w:val="24"/>
          </w:rPr>
          <w:t>Rothia</w:t>
        </w:r>
        <w:proofErr w:type="spellEnd"/>
        <w:r>
          <w:rPr>
            <w:rFonts w:ascii="Cambria" w:hAnsi="Cambria"/>
            <w:i/>
            <w:iCs/>
            <w:sz w:val="24"/>
            <w:szCs w:val="24"/>
          </w:rPr>
          <w:t xml:space="preserve"> </w:t>
        </w:r>
        <w:proofErr w:type="spellStart"/>
        <w:r>
          <w:rPr>
            <w:rFonts w:ascii="Cambria" w:hAnsi="Cambria"/>
            <w:i/>
            <w:iCs/>
            <w:sz w:val="24"/>
            <w:szCs w:val="24"/>
          </w:rPr>
          <w:t>mucilaginosa</w:t>
        </w:r>
      </w:ins>
      <w:proofErr w:type="spellEnd"/>
      <w:ins w:id="765" w:author="tara gallagher" w:date="2022-01-23T20:23:00Z">
        <w:r w:rsidR="008C4A5F">
          <w:rPr>
            <w:rFonts w:ascii="Cambria" w:hAnsi="Cambria"/>
            <w:i/>
            <w:iCs/>
            <w:sz w:val="24"/>
            <w:szCs w:val="24"/>
          </w:rPr>
          <w:t>,</w:t>
        </w:r>
      </w:ins>
      <w:ins w:id="766" w:author="tara gallagher" w:date="2022-01-23T20:21:00Z">
        <w:r w:rsidR="008C4A5F">
          <w:rPr>
            <w:rFonts w:ascii="Cambria" w:hAnsi="Cambria"/>
            <w:i/>
            <w:iCs/>
            <w:sz w:val="24"/>
            <w:szCs w:val="24"/>
          </w:rPr>
          <w:t xml:space="preserve"> </w:t>
        </w:r>
        <w:r w:rsidR="008C4A5F">
          <w:rPr>
            <w:rFonts w:ascii="Cambria" w:hAnsi="Cambria"/>
            <w:sz w:val="24"/>
            <w:szCs w:val="24"/>
          </w:rPr>
          <w:t>and increases production of pyocyanin in the presence of fermentation metabolites</w:t>
        </w:r>
      </w:ins>
      <w:ins w:id="767" w:author="tara gallagher" w:date="2022-01-23T20:20:00Z">
        <w:r>
          <w:rPr>
            <w:rFonts w:ascii="Cambria" w:hAnsi="Cambria"/>
            <w:i/>
            <w:iCs/>
            <w:sz w:val="24"/>
            <w:szCs w:val="24"/>
          </w:rPr>
          <w:t xml:space="preserve"> </w:t>
        </w:r>
        <w:r>
          <w:rPr>
            <w:rFonts w:ascii="Cambria" w:hAnsi="Cambria"/>
            <w:sz w:val="24"/>
            <w:szCs w:val="24"/>
          </w:rPr>
          <w:t>(</w:t>
        </w:r>
        <w:r w:rsidRPr="00574D36">
          <w:rPr>
            <w:rFonts w:ascii="Cambria" w:hAnsi="Cambria"/>
            <w:sz w:val="24"/>
            <w:szCs w:val="24"/>
            <w:highlight w:val="yellow"/>
            <w:rPrChange w:id="768" w:author="tara gallagher" w:date="2022-01-23T20:20:00Z">
              <w:rPr>
                <w:rFonts w:ascii="Cambria" w:hAnsi="Cambria"/>
                <w:sz w:val="24"/>
                <w:szCs w:val="24"/>
              </w:rPr>
            </w:rPrChange>
          </w:rPr>
          <w:t>ref</w:t>
        </w:r>
        <w:r>
          <w:rPr>
            <w:rFonts w:ascii="Cambria" w:hAnsi="Cambria"/>
            <w:sz w:val="24"/>
            <w:szCs w:val="24"/>
          </w:rPr>
          <w:t xml:space="preserve">). </w:t>
        </w:r>
      </w:ins>
      <w:ins w:id="769" w:author="tara gallagher" w:date="2022-01-23T20:59:00Z">
        <w:r w:rsidR="00163F9A">
          <w:rPr>
            <w:rFonts w:ascii="Cambria" w:hAnsi="Cambria"/>
            <w:sz w:val="24"/>
            <w:szCs w:val="24"/>
          </w:rPr>
          <w:t xml:space="preserve"> </w:t>
        </w:r>
      </w:ins>
      <w:ins w:id="770" w:author="tara gallagher" w:date="2022-01-23T20:21:00Z">
        <w:r w:rsidR="008C4A5F">
          <w:rPr>
            <w:rFonts w:ascii="Cambria" w:hAnsi="Cambria"/>
            <w:i/>
            <w:iCs/>
            <w:sz w:val="24"/>
            <w:szCs w:val="24"/>
          </w:rPr>
          <w:t xml:space="preserve">P. aeruginosa </w:t>
        </w:r>
      </w:ins>
      <w:ins w:id="771" w:author="tara gallagher" w:date="2022-01-23T20:22:00Z">
        <w:r w:rsidR="008C4A5F">
          <w:rPr>
            <w:rFonts w:ascii="Cambria" w:hAnsi="Cambria"/>
            <w:sz w:val="24"/>
            <w:szCs w:val="24"/>
          </w:rPr>
          <w:t xml:space="preserve">PaFLR01 </w:t>
        </w:r>
      </w:ins>
      <w:ins w:id="772" w:author="tara gallagher" w:date="2022-01-23T21:00:00Z">
        <w:r w:rsidR="00163F9A">
          <w:rPr>
            <w:rFonts w:ascii="Cambria" w:hAnsi="Cambria"/>
            <w:sz w:val="24"/>
            <w:szCs w:val="24"/>
          </w:rPr>
          <w:t xml:space="preserve">was </w:t>
        </w:r>
      </w:ins>
      <w:ins w:id="773" w:author="tara gallagher" w:date="2022-01-23T20:22:00Z">
        <w:r w:rsidR="008C4A5F">
          <w:rPr>
            <w:rFonts w:ascii="Cambria" w:hAnsi="Cambria"/>
            <w:sz w:val="24"/>
            <w:szCs w:val="24"/>
          </w:rPr>
          <w:t xml:space="preserve">grown with the supernatant </w:t>
        </w:r>
      </w:ins>
      <w:ins w:id="774" w:author="tara gallagher" w:date="2022-01-23T20:23:00Z">
        <w:r w:rsidR="008C4A5F">
          <w:rPr>
            <w:rFonts w:ascii="Cambria" w:hAnsi="Cambria"/>
            <w:sz w:val="24"/>
            <w:szCs w:val="24"/>
          </w:rPr>
          <w:t>from</w:t>
        </w:r>
      </w:ins>
      <w:ins w:id="775" w:author="tara gallagher" w:date="2022-01-23T20:22:00Z">
        <w:r w:rsidR="008C4A5F">
          <w:rPr>
            <w:rFonts w:ascii="Cambria" w:hAnsi="Cambria"/>
            <w:sz w:val="24"/>
            <w:szCs w:val="24"/>
          </w:rPr>
          <w:t xml:space="preserve"> </w:t>
        </w:r>
        <w:r w:rsidR="008C4A5F">
          <w:rPr>
            <w:rFonts w:ascii="Cambria" w:hAnsi="Cambria"/>
            <w:i/>
            <w:iCs/>
            <w:sz w:val="24"/>
            <w:szCs w:val="24"/>
          </w:rPr>
          <w:t xml:space="preserve">R. </w:t>
        </w:r>
        <w:proofErr w:type="spellStart"/>
        <w:r w:rsidR="008C4A5F">
          <w:rPr>
            <w:rFonts w:ascii="Cambria" w:hAnsi="Cambria"/>
            <w:i/>
            <w:iCs/>
            <w:sz w:val="24"/>
            <w:szCs w:val="24"/>
          </w:rPr>
          <w:t>mucilaginosa</w:t>
        </w:r>
      </w:ins>
      <w:proofErr w:type="spellEnd"/>
      <w:ins w:id="776" w:author="tara gallagher" w:date="2022-01-23T20:25:00Z">
        <w:r w:rsidR="008C4A5F">
          <w:rPr>
            <w:rFonts w:ascii="Cambria" w:hAnsi="Cambria"/>
            <w:i/>
            <w:iCs/>
            <w:sz w:val="24"/>
            <w:szCs w:val="24"/>
          </w:rPr>
          <w:t xml:space="preserve"> (</w:t>
        </w:r>
      </w:ins>
      <w:ins w:id="777" w:author="tara gallagher" w:date="2022-01-23T20:26:00Z">
        <w:r w:rsidR="008C4A5F">
          <w:rPr>
            <w:rFonts w:ascii="Cambria" w:hAnsi="Cambria"/>
            <w:sz w:val="24"/>
            <w:szCs w:val="24"/>
          </w:rPr>
          <w:t xml:space="preserve">M9 </w:t>
        </w:r>
        <w:proofErr w:type="spellStart"/>
        <w:r w:rsidR="008C4A5F">
          <w:rPr>
            <w:rFonts w:ascii="Cambria" w:hAnsi="Cambria"/>
            <w:sz w:val="24"/>
            <w:szCs w:val="24"/>
          </w:rPr>
          <w:t>suc</w:t>
        </w:r>
        <w:proofErr w:type="spellEnd"/>
        <w:r w:rsidR="008C4A5F">
          <w:rPr>
            <w:rFonts w:ascii="Cambria" w:hAnsi="Cambria"/>
            <w:sz w:val="24"/>
            <w:szCs w:val="24"/>
          </w:rPr>
          <w:t xml:space="preserve"> + sup</w:t>
        </w:r>
      </w:ins>
      <w:ins w:id="778" w:author="tara gallagher" w:date="2022-01-23T20:59:00Z">
        <w:r w:rsidR="00163F9A">
          <w:rPr>
            <w:rFonts w:ascii="Cambria" w:hAnsi="Cambria"/>
            <w:sz w:val="24"/>
            <w:szCs w:val="24"/>
          </w:rPr>
          <w:t xml:space="preserve">), in M9 media alone (M9 </w:t>
        </w:r>
        <w:proofErr w:type="spellStart"/>
        <w:r w:rsidR="00163F9A">
          <w:rPr>
            <w:rFonts w:ascii="Cambria" w:hAnsi="Cambria"/>
            <w:sz w:val="24"/>
            <w:szCs w:val="24"/>
          </w:rPr>
          <w:t>suc</w:t>
        </w:r>
        <w:proofErr w:type="spellEnd"/>
        <w:r w:rsidR="00163F9A">
          <w:rPr>
            <w:rFonts w:ascii="Cambria" w:hAnsi="Cambria"/>
            <w:sz w:val="24"/>
            <w:szCs w:val="24"/>
          </w:rPr>
          <w:t>),</w:t>
        </w:r>
      </w:ins>
      <w:ins w:id="779" w:author="tara gallagher" w:date="2022-01-23T21:00:00Z">
        <w:r w:rsidR="00163F9A">
          <w:rPr>
            <w:rFonts w:ascii="Cambria" w:hAnsi="Cambria"/>
            <w:sz w:val="24"/>
            <w:szCs w:val="24"/>
          </w:rPr>
          <w:t xml:space="preserve"> </w:t>
        </w:r>
        <w:proofErr w:type="gramStart"/>
        <w:r w:rsidR="00163F9A">
          <w:rPr>
            <w:rFonts w:ascii="Cambria" w:hAnsi="Cambria"/>
            <w:sz w:val="24"/>
            <w:szCs w:val="24"/>
          </w:rPr>
          <w:t xml:space="preserve">or </w:t>
        </w:r>
      </w:ins>
      <w:ins w:id="780" w:author="tara gallagher" w:date="2022-01-23T20:59:00Z">
        <w:r w:rsidR="00163F9A">
          <w:rPr>
            <w:rFonts w:ascii="Cambria" w:hAnsi="Cambria"/>
            <w:sz w:val="24"/>
            <w:szCs w:val="24"/>
          </w:rPr>
          <w:t xml:space="preserve"> in</w:t>
        </w:r>
        <w:proofErr w:type="gramEnd"/>
        <w:r w:rsidR="00163F9A">
          <w:rPr>
            <w:rFonts w:ascii="Cambria" w:hAnsi="Cambria"/>
            <w:sz w:val="24"/>
            <w:szCs w:val="24"/>
          </w:rPr>
          <w:t xml:space="preserve"> the background </w:t>
        </w:r>
        <w:r w:rsidR="00163F9A">
          <w:rPr>
            <w:rFonts w:ascii="Cambria" w:hAnsi="Cambria"/>
            <w:sz w:val="24"/>
            <w:szCs w:val="24"/>
          </w:rPr>
          <w:lastRenderedPageBreak/>
          <w:t xml:space="preserve">media of the </w:t>
        </w:r>
        <w:proofErr w:type="spellStart"/>
        <w:r w:rsidR="00163F9A">
          <w:rPr>
            <w:rFonts w:ascii="Cambria" w:hAnsi="Cambria"/>
            <w:i/>
            <w:iCs/>
            <w:sz w:val="24"/>
            <w:szCs w:val="24"/>
          </w:rPr>
          <w:t>Rothia</w:t>
        </w:r>
        <w:proofErr w:type="spellEnd"/>
        <w:r w:rsidR="00163F9A">
          <w:rPr>
            <w:rFonts w:ascii="Cambria" w:hAnsi="Cambria"/>
            <w:i/>
            <w:iCs/>
            <w:sz w:val="24"/>
            <w:szCs w:val="24"/>
          </w:rPr>
          <w:t xml:space="preserve"> </w:t>
        </w:r>
        <w:r w:rsidR="00163F9A">
          <w:rPr>
            <w:rFonts w:ascii="Cambria" w:hAnsi="Cambria"/>
            <w:sz w:val="24"/>
            <w:szCs w:val="24"/>
          </w:rPr>
          <w:t xml:space="preserve">supernatant (ASM). </w:t>
        </w:r>
      </w:ins>
      <w:ins w:id="781" w:author="tara gallagher" w:date="2022-01-23T21:00:00Z">
        <w:r w:rsidR="00163F9A">
          <w:rPr>
            <w:rFonts w:ascii="Cambria" w:hAnsi="Cambria"/>
            <w:sz w:val="24"/>
            <w:szCs w:val="24"/>
          </w:rPr>
          <w:t xml:space="preserve">The G </w:t>
        </w:r>
        <w:r w:rsidR="00163F9A" w:rsidRPr="008C4A5F">
          <w:rPr>
            <w:rFonts w:ascii="Cambria" w:hAnsi="Cambria"/>
            <w:sz w:val="24"/>
            <w:szCs w:val="24"/>
          </w:rPr>
          <w:t xml:space="preserve">and S distributions </w:t>
        </w:r>
        <w:r w:rsidR="00163F9A">
          <w:rPr>
            <w:rFonts w:ascii="Cambria" w:hAnsi="Cambria"/>
            <w:sz w:val="24"/>
            <w:szCs w:val="24"/>
          </w:rPr>
          <w:t xml:space="preserve">of </w:t>
        </w:r>
        <w:r w:rsidR="00163F9A">
          <w:rPr>
            <w:rFonts w:ascii="Cambria" w:hAnsi="Cambria"/>
            <w:i/>
            <w:iCs/>
            <w:sz w:val="24"/>
            <w:szCs w:val="24"/>
          </w:rPr>
          <w:t xml:space="preserve">P. aeruginosa </w:t>
        </w:r>
        <w:r w:rsidR="00163F9A">
          <w:rPr>
            <w:rFonts w:ascii="Cambria" w:hAnsi="Cambria"/>
            <w:sz w:val="24"/>
            <w:szCs w:val="24"/>
          </w:rPr>
          <w:t xml:space="preserve">grown in M9 </w:t>
        </w:r>
      </w:ins>
      <w:proofErr w:type="spellStart"/>
      <w:ins w:id="782" w:author="tara gallagher" w:date="2022-01-23T21:01:00Z">
        <w:r w:rsidR="00163F9A">
          <w:rPr>
            <w:rFonts w:ascii="Cambria" w:hAnsi="Cambria"/>
            <w:sz w:val="24"/>
            <w:szCs w:val="24"/>
          </w:rPr>
          <w:t>suc</w:t>
        </w:r>
        <w:proofErr w:type="spellEnd"/>
        <w:r w:rsidR="00163F9A">
          <w:rPr>
            <w:rFonts w:ascii="Cambria" w:hAnsi="Cambria"/>
            <w:sz w:val="24"/>
            <w:szCs w:val="24"/>
          </w:rPr>
          <w:t xml:space="preserve"> + sup </w:t>
        </w:r>
      </w:ins>
      <w:proofErr w:type="gramStart"/>
      <w:ins w:id="783" w:author="tara gallagher" w:date="2022-01-23T21:00:00Z">
        <w:r w:rsidR="00163F9A" w:rsidRPr="008C4A5F">
          <w:rPr>
            <w:rFonts w:ascii="Cambria" w:hAnsi="Cambria"/>
            <w:sz w:val="24"/>
            <w:szCs w:val="24"/>
          </w:rPr>
          <w:t>were</w:t>
        </w:r>
        <w:proofErr w:type="gramEnd"/>
        <w:r w:rsidR="00163F9A" w:rsidRPr="008C4A5F">
          <w:rPr>
            <w:rFonts w:ascii="Cambria" w:hAnsi="Cambria"/>
            <w:sz w:val="24"/>
            <w:szCs w:val="24"/>
          </w:rPr>
          <w:t xml:space="preserve"> significantly shifted to the left of </w:t>
        </w:r>
        <w:r w:rsidR="00163F9A">
          <w:rPr>
            <w:rFonts w:ascii="Cambria" w:hAnsi="Cambria"/>
            <w:sz w:val="24"/>
            <w:szCs w:val="24"/>
          </w:rPr>
          <w:t xml:space="preserve">the M9 alone and ASM cultures </w:t>
        </w:r>
        <w:r w:rsidR="00163F9A" w:rsidRPr="008C4A5F">
          <w:rPr>
            <w:rFonts w:ascii="Cambria" w:hAnsi="Cambria"/>
            <w:sz w:val="24"/>
            <w:szCs w:val="24"/>
          </w:rPr>
          <w:t xml:space="preserve">(Wilcoxon rank sum test, p-value &lt; 2.2e-16; Table </w:t>
        </w:r>
      </w:ins>
      <w:ins w:id="784" w:author="tara gallagher" w:date="2022-01-23T21:01:00Z">
        <w:r w:rsidR="00163F9A">
          <w:rPr>
            <w:rFonts w:ascii="Cambria" w:hAnsi="Cambria"/>
            <w:sz w:val="24"/>
            <w:szCs w:val="24"/>
          </w:rPr>
          <w:t xml:space="preserve">1). This suggests </w:t>
        </w:r>
      </w:ins>
      <w:ins w:id="785" w:author="tara gallagher" w:date="2022-01-23T21:02:00Z">
        <w:r w:rsidR="00163F9A">
          <w:rPr>
            <w:rFonts w:ascii="Cambria" w:hAnsi="Cambria"/>
            <w:sz w:val="24"/>
            <w:szCs w:val="24"/>
          </w:rPr>
          <w:t xml:space="preserve">the lifetime signal </w:t>
        </w:r>
      </w:ins>
      <w:ins w:id="786" w:author="tara gallagher" w:date="2022-01-23T20:23:00Z">
        <w:r w:rsidR="008C4A5F">
          <w:rPr>
            <w:rFonts w:ascii="Cambria" w:hAnsi="Cambria"/>
            <w:sz w:val="24"/>
            <w:szCs w:val="24"/>
          </w:rPr>
          <w:t>shift</w:t>
        </w:r>
      </w:ins>
      <w:ins w:id="787" w:author="tara gallagher" w:date="2022-01-23T21:02:00Z">
        <w:r w:rsidR="00163F9A">
          <w:rPr>
            <w:rFonts w:ascii="Cambria" w:hAnsi="Cambria"/>
            <w:sz w:val="24"/>
            <w:szCs w:val="24"/>
          </w:rPr>
          <w:t xml:space="preserve">s </w:t>
        </w:r>
      </w:ins>
      <w:ins w:id="788" w:author="tara gallagher" w:date="2022-01-23T20:23:00Z">
        <w:r w:rsidR="008C4A5F">
          <w:rPr>
            <w:rFonts w:ascii="Cambria" w:hAnsi="Cambria"/>
            <w:sz w:val="24"/>
            <w:szCs w:val="24"/>
          </w:rPr>
          <w:t xml:space="preserve">towards </w:t>
        </w:r>
      </w:ins>
      <w:ins w:id="789" w:author="tara gallagher" w:date="2022-01-23T20:24:00Z">
        <w:r w:rsidR="008C4A5F">
          <w:rPr>
            <w:rFonts w:ascii="Cambria" w:hAnsi="Cambria"/>
            <w:sz w:val="24"/>
            <w:szCs w:val="24"/>
          </w:rPr>
          <w:t>reduced pyocyanin</w:t>
        </w:r>
      </w:ins>
      <w:ins w:id="790" w:author="tara gallagher" w:date="2022-01-23T20:26:00Z">
        <w:r w:rsidR="008C4A5F">
          <w:rPr>
            <w:rFonts w:ascii="Cambria" w:hAnsi="Cambria"/>
            <w:sz w:val="24"/>
            <w:szCs w:val="24"/>
          </w:rPr>
          <w:t xml:space="preserve"> </w:t>
        </w:r>
      </w:ins>
      <w:ins w:id="791" w:author="tara gallagher" w:date="2022-01-23T21:02:00Z">
        <w:r w:rsidR="00163F9A">
          <w:rPr>
            <w:rFonts w:ascii="Cambria" w:hAnsi="Cambria"/>
            <w:sz w:val="24"/>
            <w:szCs w:val="24"/>
          </w:rPr>
          <w:t xml:space="preserve">in the presence of </w:t>
        </w:r>
        <w:proofErr w:type="spellStart"/>
        <w:r w:rsidR="00163F9A">
          <w:rPr>
            <w:rFonts w:ascii="Cambria" w:hAnsi="Cambria"/>
            <w:i/>
            <w:iCs/>
            <w:sz w:val="24"/>
            <w:szCs w:val="24"/>
          </w:rPr>
          <w:t>Rothia</w:t>
        </w:r>
        <w:proofErr w:type="spellEnd"/>
        <w:r w:rsidR="00163F9A">
          <w:rPr>
            <w:rFonts w:ascii="Cambria" w:hAnsi="Cambria"/>
            <w:i/>
            <w:iCs/>
            <w:sz w:val="24"/>
            <w:szCs w:val="24"/>
          </w:rPr>
          <w:t xml:space="preserve"> </w:t>
        </w:r>
        <w:r w:rsidR="00163F9A">
          <w:rPr>
            <w:rFonts w:ascii="Cambria" w:hAnsi="Cambria"/>
            <w:sz w:val="24"/>
            <w:szCs w:val="24"/>
          </w:rPr>
          <w:t xml:space="preserve">derived metabolites. </w:t>
        </w:r>
      </w:ins>
    </w:p>
    <w:p w14:paraId="0031E2D2"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Discussion </w:t>
      </w:r>
    </w:p>
    <w:p w14:paraId="33F0B8A6" w14:textId="4A504179" w:rsidR="001F59C4" w:rsidRPr="00CD0D15" w:rsidRDefault="001F59C4" w:rsidP="001F59C4">
      <w:pPr>
        <w:spacing w:line="480" w:lineRule="auto"/>
        <w:ind w:firstLine="720"/>
        <w:outlineLvl w:val="0"/>
        <w:rPr>
          <w:rFonts w:ascii="Cambria" w:hAnsi="Cambria"/>
          <w:sz w:val="24"/>
          <w:szCs w:val="24"/>
          <w:lang w:val="en"/>
        </w:rPr>
      </w:pPr>
      <w:r w:rsidRPr="00CD0D15">
        <w:rPr>
          <w:rFonts w:ascii="Cambria" w:hAnsi="Cambria"/>
          <w:sz w:val="24"/>
          <w:szCs w:val="24"/>
          <w:lang w:val="en"/>
        </w:rPr>
        <w:t xml:space="preserve">Oxygen is scarce in many environments, and in the context of chronic infections, hypoxia drives microbes to produce redox-active metabolites </w:t>
      </w:r>
      <w:del w:id="792" w:author="Heather Maughan" w:date="2020-09-03T14:13:00Z">
        <w:r w:rsidRPr="00CD0D15" w:rsidDel="00795C64">
          <w:rPr>
            <w:rFonts w:ascii="Cambria" w:hAnsi="Cambria"/>
            <w:sz w:val="24"/>
            <w:szCs w:val="24"/>
            <w:lang w:val="en"/>
          </w:rPr>
          <w:delText>that can</w:delText>
        </w:r>
      </w:del>
      <w:ins w:id="793" w:author="Heather Maughan" w:date="2020-09-03T14:13:00Z">
        <w:r w:rsidR="00795C64">
          <w:rPr>
            <w:rFonts w:ascii="Cambria" w:hAnsi="Cambria"/>
            <w:sz w:val="24"/>
            <w:szCs w:val="24"/>
            <w:lang w:val="en"/>
          </w:rPr>
          <w:t>to</w:t>
        </w:r>
      </w:ins>
      <w:r w:rsidRPr="00CD0D15">
        <w:rPr>
          <w:rFonts w:ascii="Cambria" w:hAnsi="Cambria"/>
          <w:sz w:val="24"/>
          <w:szCs w:val="24"/>
          <w:lang w:val="en"/>
        </w:rPr>
        <w:t xml:space="preserve"> act as alternative electron acceptors</w:t>
      </w:r>
      <w:ins w:id="794" w:author="Heather Maughan" w:date="2020-09-03T14:14:00Z">
        <w:r w:rsidR="00795C64">
          <w:rPr>
            <w:rFonts w:ascii="Cambria" w:hAnsi="Cambria"/>
            <w:sz w:val="24"/>
            <w:szCs w:val="24"/>
            <w:lang w:val="en"/>
          </w:rPr>
          <w:t>; however, some of these metabolites</w:t>
        </w:r>
      </w:ins>
      <w:r w:rsidRPr="00CD0D15">
        <w:rPr>
          <w:rFonts w:ascii="Cambria" w:hAnsi="Cambria"/>
          <w:sz w:val="24"/>
          <w:szCs w:val="24"/>
          <w:lang w:val="en"/>
        </w:rPr>
        <w:t xml:space="preserve"> </w:t>
      </w:r>
      <w:del w:id="795" w:author="Heather Maughan" w:date="2020-09-03T14:14:00Z">
        <w:r w:rsidRPr="00CD0D15" w:rsidDel="00795C64">
          <w:rPr>
            <w:rFonts w:ascii="Cambria" w:hAnsi="Cambria"/>
            <w:sz w:val="24"/>
            <w:szCs w:val="24"/>
            <w:lang w:val="en"/>
          </w:rPr>
          <w:delText xml:space="preserve">but </w:delText>
        </w:r>
      </w:del>
      <w:r w:rsidRPr="00CD0D15">
        <w:rPr>
          <w:rFonts w:ascii="Cambria" w:hAnsi="Cambria"/>
          <w:sz w:val="24"/>
          <w:szCs w:val="24"/>
          <w:lang w:val="en"/>
        </w:rPr>
        <w:t xml:space="preserve">are also toxic and may contribute to disease progression. </w:t>
      </w:r>
      <w:r w:rsidR="008D1C38">
        <w:rPr>
          <w:rFonts w:ascii="Cambria" w:hAnsi="Cambria"/>
          <w:sz w:val="24"/>
          <w:szCs w:val="24"/>
          <w:lang w:val="en"/>
        </w:rPr>
        <w:t>B</w:t>
      </w:r>
      <w:r w:rsidRPr="00CD0D15">
        <w:rPr>
          <w:rFonts w:ascii="Cambria" w:hAnsi="Cambria"/>
          <w:sz w:val="24"/>
          <w:szCs w:val="24"/>
          <w:lang w:val="en"/>
        </w:rPr>
        <w:t xml:space="preserve">acterial biofilms have little oxygen beneath the surface. </w:t>
      </w:r>
      <w:r w:rsidRPr="00CD0D15">
        <w:rPr>
          <w:rFonts w:ascii="Cambria" w:hAnsi="Cambria"/>
          <w:i/>
          <w:sz w:val="24"/>
          <w:szCs w:val="24"/>
          <w:lang w:val="en"/>
        </w:rPr>
        <w:t xml:space="preserve">P. aeruginosa </w:t>
      </w:r>
      <w:r w:rsidRPr="00CD0D15">
        <w:rPr>
          <w:rFonts w:ascii="Cambria" w:hAnsi="Cambria"/>
          <w:sz w:val="24"/>
          <w:szCs w:val="24"/>
          <w:lang w:val="en"/>
        </w:rPr>
        <w:t xml:space="preserve">synthesizes and secretes redox-active pyocyanin to recycle electrons in low-oxygen </w:t>
      </w:r>
      <w:r w:rsidRPr="00CD0D15">
        <w:rPr>
          <w:rFonts w:ascii="Cambria" w:hAnsi="Cambria"/>
          <w:sz w:val="24"/>
          <w:szCs w:val="24"/>
          <w:lang w:val="en"/>
        </w:rPr>
        <w:fldChar w:fldCharType="begin"/>
      </w:r>
      <w:r w:rsidR="00E31B30">
        <w:rPr>
          <w:rFonts w:ascii="Cambria" w:hAnsi="Cambria"/>
          <w:sz w:val="24"/>
          <w:szCs w:val="24"/>
          <w:lang w:val="en"/>
        </w:rPr>
        <w:instrText xml:space="preserve"> ADDIN ZOTERO_ITEM CSL_CITATION {"citationID":"tOOZTIkP","properties":{"formattedCitation":"(8)","plainCitation":"(8)","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lang w:val="en"/>
        </w:rPr>
        <w:fldChar w:fldCharType="separate"/>
      </w:r>
      <w:r w:rsidR="00E31B30">
        <w:rPr>
          <w:rFonts w:ascii="Cambria" w:hAnsi="Cambria"/>
          <w:sz w:val="24"/>
          <w:szCs w:val="24"/>
          <w:lang w:val="en"/>
        </w:rPr>
        <w:t>(8)</w:t>
      </w:r>
      <w:r w:rsidRPr="00CD0D15">
        <w:rPr>
          <w:rFonts w:ascii="Cambria" w:hAnsi="Cambria"/>
          <w:sz w:val="24"/>
          <w:szCs w:val="24"/>
        </w:rPr>
        <w:fldChar w:fldCharType="end"/>
      </w:r>
      <w:r w:rsidRPr="00CD0D15">
        <w:rPr>
          <w:rFonts w:ascii="Cambria" w:hAnsi="Cambria"/>
          <w:sz w:val="24"/>
          <w:szCs w:val="24"/>
          <w:lang w:val="en"/>
        </w:rPr>
        <w:t xml:space="preserve">. We sought to determine the redox state of </w:t>
      </w:r>
      <w:r w:rsidR="00201A3D">
        <w:rPr>
          <w:rFonts w:ascii="Cambria" w:hAnsi="Cambria"/>
          <w:i/>
          <w:sz w:val="24"/>
          <w:szCs w:val="24"/>
          <w:lang w:val="en"/>
        </w:rPr>
        <w:t>P. aeruginosa-</w:t>
      </w:r>
      <w:r w:rsidRPr="00CD0D15">
        <w:rPr>
          <w:rFonts w:ascii="Cambria" w:hAnsi="Cambria"/>
          <w:sz w:val="24"/>
          <w:szCs w:val="24"/>
          <w:lang w:val="en"/>
        </w:rPr>
        <w:t>produced pyocyanin throughout biofilms</w:t>
      </w:r>
      <w:ins w:id="796" w:author="tara gallagher" w:date="2022-01-23T20:18:00Z">
        <w:r w:rsidR="00574D36">
          <w:rPr>
            <w:rFonts w:ascii="Cambria" w:hAnsi="Cambria"/>
            <w:sz w:val="24"/>
            <w:szCs w:val="24"/>
            <w:lang w:val="en"/>
          </w:rPr>
          <w:t xml:space="preserve"> and in the presence of fermentation metabolites</w:t>
        </w:r>
      </w:ins>
      <w:r w:rsidRPr="00CD0D15">
        <w:rPr>
          <w:rFonts w:ascii="Cambria" w:hAnsi="Cambria"/>
          <w:sz w:val="24"/>
          <w:szCs w:val="24"/>
          <w:lang w:val="en"/>
        </w:rPr>
        <w:t xml:space="preserve">, and </w:t>
      </w:r>
      <w:del w:id="797" w:author="tara gallagher" w:date="2022-01-23T20:18:00Z">
        <w:r w:rsidRPr="00CD0D15" w:rsidDel="00574D36">
          <w:rPr>
            <w:rFonts w:ascii="Cambria" w:hAnsi="Cambria"/>
            <w:sz w:val="24"/>
            <w:szCs w:val="24"/>
            <w:lang w:val="en"/>
          </w:rPr>
          <w:delText xml:space="preserve">developed </w:delText>
        </w:r>
        <w:r w:rsidR="008A2499" w:rsidDel="00574D36">
          <w:rPr>
            <w:rFonts w:ascii="Cambria" w:hAnsi="Cambria"/>
            <w:sz w:val="24"/>
            <w:szCs w:val="24"/>
            <w:lang w:val="en"/>
          </w:rPr>
          <w:delText>a</w:delText>
        </w:r>
      </w:del>
      <w:ins w:id="798" w:author="tara gallagher" w:date="2022-01-23T20:18:00Z">
        <w:r w:rsidR="00574D36">
          <w:rPr>
            <w:rFonts w:ascii="Cambria" w:hAnsi="Cambria"/>
            <w:sz w:val="24"/>
            <w:szCs w:val="24"/>
            <w:lang w:val="en"/>
          </w:rPr>
          <w:t xml:space="preserve">utilized </w:t>
        </w:r>
      </w:ins>
      <w:r w:rsidR="008A2499">
        <w:rPr>
          <w:rFonts w:ascii="Cambria" w:hAnsi="Cambria"/>
          <w:sz w:val="24"/>
          <w:szCs w:val="24"/>
          <w:lang w:val="en"/>
        </w:rPr>
        <w:t xml:space="preserve"> </w:t>
      </w:r>
      <w:r w:rsidRPr="00CD0D15">
        <w:rPr>
          <w:rFonts w:ascii="Cambria" w:hAnsi="Cambria"/>
          <w:sz w:val="24"/>
          <w:szCs w:val="24"/>
          <w:lang w:val="en"/>
        </w:rPr>
        <w:t xml:space="preserve">fluorescence imaging </w:t>
      </w:r>
      <w:ins w:id="799" w:author="tara gallagher" w:date="2022-01-23T20:18:00Z">
        <w:r w:rsidR="00574D36">
          <w:rPr>
            <w:rFonts w:ascii="Cambria" w:hAnsi="Cambria"/>
            <w:sz w:val="24"/>
            <w:szCs w:val="24"/>
            <w:lang w:val="en"/>
          </w:rPr>
          <w:t xml:space="preserve">to study </w:t>
        </w:r>
      </w:ins>
      <w:del w:id="800" w:author="tara gallagher" w:date="2022-01-23T20:18:00Z">
        <w:r w:rsidRPr="00CD0D15" w:rsidDel="00574D36">
          <w:rPr>
            <w:rFonts w:ascii="Cambria" w:hAnsi="Cambria"/>
            <w:sz w:val="24"/>
            <w:szCs w:val="24"/>
            <w:lang w:val="en"/>
          </w:rPr>
          <w:delText xml:space="preserve">unmixing approach to calculate </w:delText>
        </w:r>
        <w:r w:rsidR="008A2499" w:rsidDel="00574D36">
          <w:rPr>
            <w:rFonts w:ascii="Cambria" w:hAnsi="Cambria"/>
            <w:sz w:val="24"/>
            <w:szCs w:val="24"/>
            <w:lang w:val="en"/>
          </w:rPr>
          <w:delText xml:space="preserve"> </w:delText>
        </w:r>
      </w:del>
      <w:ins w:id="801" w:author="tara gallagher" w:date="2022-01-23T20:19:00Z">
        <w:r w:rsidR="00574D36">
          <w:rPr>
            <w:rFonts w:ascii="Cambria" w:hAnsi="Cambria"/>
            <w:sz w:val="24"/>
            <w:szCs w:val="24"/>
            <w:lang w:val="en"/>
          </w:rPr>
          <w:t xml:space="preserve">phenazines and other </w:t>
        </w:r>
      </w:ins>
      <w:del w:id="802" w:author="tara gallagher" w:date="2022-01-23T20:18:00Z">
        <w:r w:rsidR="008A2499" w:rsidDel="00574D36">
          <w:rPr>
            <w:rFonts w:ascii="Cambria" w:hAnsi="Cambria"/>
            <w:sz w:val="24"/>
            <w:szCs w:val="24"/>
            <w:lang w:val="en"/>
          </w:rPr>
          <w:delText xml:space="preserve">reduced </w:delText>
        </w:r>
        <w:r w:rsidRPr="00CD0D15" w:rsidDel="00574D36">
          <w:rPr>
            <w:rFonts w:ascii="Cambria" w:hAnsi="Cambria"/>
            <w:sz w:val="24"/>
            <w:szCs w:val="24"/>
            <w:lang w:val="en"/>
          </w:rPr>
          <w:delText xml:space="preserve">pyocyanin </w:delText>
        </w:r>
        <w:r w:rsidR="008A2499" w:rsidDel="00574D36">
          <w:rPr>
            <w:rFonts w:ascii="Cambria" w:hAnsi="Cambria"/>
            <w:sz w:val="24"/>
            <w:szCs w:val="24"/>
            <w:lang w:val="en"/>
          </w:rPr>
          <w:delText>fluorescence contributions relative to</w:delText>
        </w:r>
        <w:r w:rsidRPr="00CD0D15" w:rsidDel="00574D36">
          <w:rPr>
            <w:rFonts w:ascii="Cambria" w:hAnsi="Cambria"/>
            <w:sz w:val="24"/>
            <w:szCs w:val="24"/>
            <w:lang w:val="en"/>
          </w:rPr>
          <w:delText xml:space="preserve"> other </w:delText>
        </w:r>
      </w:del>
      <w:r w:rsidRPr="00CD0D15">
        <w:rPr>
          <w:rFonts w:ascii="Cambria" w:hAnsi="Cambria"/>
          <w:sz w:val="24"/>
          <w:szCs w:val="24"/>
          <w:lang w:val="en"/>
        </w:rPr>
        <w:t>fluorescent metabolites</w:t>
      </w:r>
      <w:ins w:id="803" w:author="tara gallagher" w:date="2022-01-23T20:19:00Z">
        <w:r w:rsidR="00574D36">
          <w:rPr>
            <w:rFonts w:ascii="Cambria" w:hAnsi="Cambria"/>
            <w:sz w:val="24"/>
            <w:szCs w:val="24"/>
            <w:lang w:val="en"/>
          </w:rPr>
          <w:t xml:space="preserve"> in infection-relevant </w:t>
        </w:r>
        <w:proofErr w:type="spellStart"/>
        <w:r w:rsidR="00574D36">
          <w:rPr>
            <w:rFonts w:ascii="Cambria" w:hAnsi="Cambria"/>
            <w:sz w:val="24"/>
            <w:szCs w:val="24"/>
            <w:lang w:val="en"/>
          </w:rPr>
          <w:t>condtions</w:t>
        </w:r>
      </w:ins>
      <w:proofErr w:type="spellEnd"/>
      <w:r w:rsidRPr="00CD0D15">
        <w:rPr>
          <w:rFonts w:ascii="Cambria" w:hAnsi="Cambria"/>
          <w:sz w:val="24"/>
          <w:szCs w:val="24"/>
          <w:lang w:val="en"/>
        </w:rPr>
        <w:t xml:space="preserve">. </w:t>
      </w:r>
    </w:p>
    <w:p w14:paraId="2057707E" w14:textId="77777777" w:rsidR="00F27C25" w:rsidRPr="00CD0D15" w:rsidRDefault="00F27C25" w:rsidP="00F27C25">
      <w:pPr>
        <w:spacing w:line="480" w:lineRule="auto"/>
        <w:outlineLvl w:val="0"/>
        <w:rPr>
          <w:rFonts w:ascii="Cambria" w:hAnsi="Cambria"/>
          <w:sz w:val="24"/>
          <w:szCs w:val="24"/>
        </w:rPr>
      </w:pPr>
    </w:p>
    <w:p w14:paraId="5583587C"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FLIM and HIM unmixing results varied for fluorophores. </w:t>
      </w:r>
    </w:p>
    <w:p w14:paraId="2AE680BD" w14:textId="70DBC8D5" w:rsidR="00F27C25" w:rsidRPr="00CD0D15" w:rsidRDefault="00201A3D" w:rsidP="00F27C25">
      <w:pPr>
        <w:spacing w:line="480" w:lineRule="auto"/>
        <w:outlineLvl w:val="0"/>
        <w:rPr>
          <w:rFonts w:ascii="Cambria" w:hAnsi="Cambria"/>
          <w:sz w:val="24"/>
          <w:szCs w:val="24"/>
        </w:rPr>
      </w:pPr>
      <w:r>
        <w:rPr>
          <w:rFonts w:ascii="Cambria" w:hAnsi="Cambria"/>
          <w:sz w:val="24"/>
          <w:szCs w:val="24"/>
        </w:rPr>
        <w:tab/>
        <w:t>FLIM phasor unmixing of the first</w:t>
      </w:r>
      <w:r w:rsidR="00F27C25" w:rsidRPr="00CD0D15">
        <w:rPr>
          <w:rFonts w:ascii="Cambria" w:hAnsi="Cambria"/>
          <w:sz w:val="24"/>
          <w:szCs w:val="24"/>
        </w:rPr>
        <w:t xml:space="preserve"> harmonic was used to determine the contribution of four species - reduced pyocyanin, apo-pyoverdine, NADH, and enzyme-bound NADH - to fluorescent signals in </w:t>
      </w:r>
      <w:r w:rsidR="00F27C25" w:rsidRPr="00201A3D">
        <w:rPr>
          <w:rFonts w:ascii="Cambria" w:hAnsi="Cambria"/>
          <w:i/>
          <w:sz w:val="24"/>
          <w:szCs w:val="24"/>
        </w:rPr>
        <w:t>P. aeruginosa</w:t>
      </w:r>
      <w:r w:rsidR="00F27C25" w:rsidRPr="00CD0D15">
        <w:rPr>
          <w:rFonts w:ascii="Cambria" w:hAnsi="Cambria"/>
          <w:sz w:val="24"/>
          <w:szCs w:val="24"/>
        </w:rPr>
        <w:t xml:space="preserve"> biofilms (</w:t>
      </w:r>
      <w:r w:rsidR="00F27C25" w:rsidRPr="00201A3D">
        <w:rPr>
          <w:rFonts w:ascii="Cambria" w:hAnsi="Cambria"/>
          <w:b/>
          <w:sz w:val="24"/>
          <w:szCs w:val="24"/>
        </w:rPr>
        <w:t>Fig. 3.2</w:t>
      </w:r>
      <w:r w:rsidR="00F27C25" w:rsidRPr="00CD0D15">
        <w:rPr>
          <w:rFonts w:ascii="Cambria" w:hAnsi="Cambria"/>
          <w:sz w:val="24"/>
          <w:szCs w:val="24"/>
        </w:rPr>
        <w:t xml:space="preserve">).  To validate the </w:t>
      </w:r>
      <w:ins w:id="804" w:author="Heather Maughan" w:date="2020-09-03T14:15:00Z">
        <w:r w:rsidR="00795C64" w:rsidRPr="00CD0D15">
          <w:rPr>
            <w:rFonts w:ascii="Cambria" w:hAnsi="Cambria"/>
            <w:sz w:val="24"/>
            <w:szCs w:val="24"/>
          </w:rPr>
          <w:t>unmixing results</w:t>
        </w:r>
        <w:r w:rsidR="00795C64">
          <w:rPr>
            <w:rFonts w:ascii="Cambria" w:hAnsi="Cambria"/>
            <w:sz w:val="24"/>
            <w:szCs w:val="24"/>
          </w:rPr>
          <w:t xml:space="preserve"> from </w:t>
        </w:r>
      </w:ins>
      <w:r w:rsidR="00F27C25" w:rsidRPr="00CD0D15">
        <w:rPr>
          <w:rFonts w:ascii="Cambria" w:hAnsi="Cambria"/>
          <w:sz w:val="24"/>
          <w:szCs w:val="24"/>
        </w:rPr>
        <w:t>FLIM</w:t>
      </w:r>
      <w:ins w:id="805" w:author="Heather Maughan" w:date="2020-09-03T14:15:00Z">
        <w:r w:rsidR="00795C64">
          <w:rPr>
            <w:rFonts w:ascii="Cambria" w:hAnsi="Cambria"/>
            <w:sz w:val="24"/>
            <w:szCs w:val="24"/>
          </w:rPr>
          <w:t>,</w:t>
        </w:r>
      </w:ins>
      <w:r w:rsidR="00F27C25" w:rsidRPr="00CD0D15">
        <w:rPr>
          <w:rFonts w:ascii="Cambria" w:hAnsi="Cambria"/>
          <w:sz w:val="24"/>
          <w:szCs w:val="24"/>
        </w:rPr>
        <w:t xml:space="preserve"> </w:t>
      </w:r>
      <w:del w:id="806" w:author="Heather Maughan" w:date="2020-09-03T14:15:00Z">
        <w:r w:rsidR="00F27C25" w:rsidRPr="00CD0D15" w:rsidDel="00795C64">
          <w:rPr>
            <w:rFonts w:ascii="Cambria" w:hAnsi="Cambria"/>
            <w:sz w:val="24"/>
            <w:szCs w:val="24"/>
          </w:rPr>
          <w:delText>unmixing results</w:delText>
        </w:r>
        <w:r w:rsidR="008A2499" w:rsidDel="00795C64">
          <w:rPr>
            <w:rFonts w:ascii="Cambria" w:hAnsi="Cambria"/>
            <w:sz w:val="24"/>
            <w:szCs w:val="24"/>
          </w:rPr>
          <w:delText xml:space="preserve"> </w:delText>
        </w:r>
      </w:del>
      <w:r w:rsidR="008A2499">
        <w:rPr>
          <w:rFonts w:ascii="Cambria" w:hAnsi="Cambria"/>
          <w:sz w:val="24"/>
          <w:szCs w:val="24"/>
        </w:rPr>
        <w:t>which is an underdetermined system</w:t>
      </w:r>
      <w:r w:rsidR="00C953F2">
        <w:rPr>
          <w:rFonts w:ascii="Cambria" w:hAnsi="Cambria"/>
          <w:sz w:val="24"/>
          <w:szCs w:val="24"/>
        </w:rPr>
        <w:t xml:space="preserve"> for four fluorophores</w:t>
      </w:r>
      <w:r w:rsidR="00F27C25" w:rsidRPr="00CD0D15">
        <w:rPr>
          <w:rFonts w:ascii="Cambria" w:hAnsi="Cambria"/>
          <w:sz w:val="24"/>
          <w:szCs w:val="24"/>
        </w:rPr>
        <w:t xml:space="preserve">, we implemented an orthogonal method with HIM phasor-based unmixing of two harmonics. By incorporating additional harmonics, the system is sufficiently constrained and can theoretically be solved </w:t>
      </w:r>
      <w:r w:rsidR="00F27C25" w:rsidRPr="00CD0D15">
        <w:rPr>
          <w:rFonts w:ascii="Cambria" w:hAnsi="Cambria"/>
          <w:sz w:val="24"/>
          <w:szCs w:val="24"/>
        </w:rPr>
        <w:lastRenderedPageBreak/>
        <w:t>with HIM unmixing. However, there was very little modulation of intensity in the emission acquisition window (410-500 nm).</w:t>
      </w:r>
      <w:r w:rsidR="00BA1C12">
        <w:rPr>
          <w:rFonts w:ascii="Cambria" w:hAnsi="Cambria"/>
          <w:sz w:val="24"/>
          <w:szCs w:val="24"/>
        </w:rPr>
        <w:t xml:space="preserve"> </w:t>
      </w:r>
      <w:r w:rsidR="00F27C25" w:rsidRPr="00CD0D15">
        <w:rPr>
          <w:rFonts w:ascii="Cambria" w:hAnsi="Cambria"/>
          <w:sz w:val="24"/>
          <w:szCs w:val="24"/>
        </w:rPr>
        <w:t>The HIM data w</w:t>
      </w:r>
      <w:ins w:id="807" w:author="Heather Maughan" w:date="2020-09-03T14:16:00Z">
        <w:r w:rsidR="00795C64">
          <w:rPr>
            <w:rFonts w:ascii="Cambria" w:hAnsi="Cambria"/>
            <w:sz w:val="24"/>
            <w:szCs w:val="24"/>
          </w:rPr>
          <w:t>ere</w:t>
        </w:r>
      </w:ins>
      <w:del w:id="808" w:author="Heather Maughan" w:date="2020-09-03T14:16:00Z">
        <w:r w:rsidR="00F27C25" w:rsidRPr="00CD0D15" w:rsidDel="00795C64">
          <w:rPr>
            <w:rFonts w:ascii="Cambria" w:hAnsi="Cambria"/>
            <w:sz w:val="24"/>
            <w:szCs w:val="24"/>
          </w:rPr>
          <w:delText>as</w:delText>
        </w:r>
      </w:del>
      <w:r w:rsidR="00F27C25" w:rsidRPr="00CD0D15">
        <w:rPr>
          <w:rFonts w:ascii="Cambria" w:hAnsi="Cambria"/>
          <w:sz w:val="24"/>
          <w:szCs w:val="24"/>
        </w:rPr>
        <w:t xml:space="preserve"> truncated for two reasons: (1) to directly compare predictions from the HIM and FLIM approaches and (2) to avoid introducing additional fluorescent species, such as</w:t>
      </w:r>
      <w:r>
        <w:rPr>
          <w:rFonts w:ascii="Cambria" w:hAnsi="Cambria"/>
          <w:sz w:val="24"/>
          <w:szCs w:val="24"/>
        </w:rPr>
        <w:t xml:space="preserve"> FAD and</w:t>
      </w:r>
      <w:r w:rsidR="00F27C25" w:rsidRPr="00CD0D15">
        <w:rPr>
          <w:rFonts w:ascii="Cambria" w:hAnsi="Cambria"/>
          <w:sz w:val="24"/>
          <w:szCs w:val="24"/>
        </w:rPr>
        <w:t xml:space="preserve"> other phenazines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PVXuYdfl","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(12)</w:t>
      </w:r>
      <w:r w:rsidR="00F27C25" w:rsidRPr="00CD0D15">
        <w:rPr>
          <w:rFonts w:ascii="Cambria" w:hAnsi="Cambria"/>
          <w:sz w:val="24"/>
          <w:szCs w:val="24"/>
        </w:rPr>
        <w:fldChar w:fldCharType="end"/>
      </w:r>
      <w:r w:rsidR="00F27C25" w:rsidRPr="00CD0D15">
        <w:rPr>
          <w:rFonts w:ascii="Cambria" w:hAnsi="Cambria"/>
          <w:sz w:val="24"/>
          <w:szCs w:val="24"/>
        </w:rPr>
        <w:t>, and potentially confounding the HIM analyses (</w:t>
      </w:r>
      <w:r w:rsidR="00F27C25" w:rsidRPr="00201A3D">
        <w:rPr>
          <w:rFonts w:ascii="Cambria" w:hAnsi="Cambria"/>
          <w:b/>
          <w:sz w:val="24"/>
          <w:szCs w:val="24"/>
        </w:rPr>
        <w:t>Fig. S3.1</w:t>
      </w:r>
      <w:r w:rsidR="00F27C25" w:rsidRPr="00CD0D15">
        <w:rPr>
          <w:rFonts w:ascii="Cambria" w:hAnsi="Cambria"/>
          <w:sz w:val="24"/>
          <w:szCs w:val="24"/>
        </w:rPr>
        <w:t xml:space="preserve">). </w:t>
      </w:r>
    </w:p>
    <w:p w14:paraId="67E59784" w14:textId="3CDF0941" w:rsidR="00F27C25" w:rsidRPr="00CD0D15" w:rsidRDefault="00201A3D" w:rsidP="00F27C25">
      <w:pPr>
        <w:spacing w:line="480" w:lineRule="auto"/>
        <w:outlineLvl w:val="0"/>
        <w:rPr>
          <w:rFonts w:ascii="Cambria" w:hAnsi="Cambria"/>
          <w:sz w:val="24"/>
          <w:szCs w:val="24"/>
        </w:rPr>
      </w:pPr>
      <w:r>
        <w:rPr>
          <w:rFonts w:ascii="Cambria" w:hAnsi="Cambria"/>
          <w:sz w:val="24"/>
          <w:szCs w:val="24"/>
        </w:rPr>
        <w:tab/>
        <w:t>The HIM and FLIM-</w:t>
      </w:r>
      <w:r w:rsidR="00F27C25" w:rsidRPr="00CD0D15">
        <w:rPr>
          <w:rFonts w:ascii="Cambria" w:hAnsi="Cambria"/>
          <w:sz w:val="24"/>
          <w:szCs w:val="24"/>
        </w:rPr>
        <w:t>predicted fractional contributions did not correlate overall (</w:t>
      </w:r>
      <w:r w:rsidR="00F27C25" w:rsidRPr="00201A3D">
        <w:rPr>
          <w:rFonts w:ascii="Cambria" w:hAnsi="Cambria"/>
          <w:b/>
          <w:sz w:val="24"/>
          <w:szCs w:val="24"/>
        </w:rPr>
        <w:t>Fig. 3.</w:t>
      </w:r>
      <w:r w:rsidR="00751974">
        <w:rPr>
          <w:rFonts w:ascii="Cambria" w:hAnsi="Cambria"/>
          <w:b/>
          <w:sz w:val="24"/>
          <w:szCs w:val="24"/>
        </w:rPr>
        <w:t>4</w:t>
      </w:r>
      <w:r w:rsidR="00F27C25" w:rsidRPr="00201A3D">
        <w:rPr>
          <w:rFonts w:ascii="Cambria" w:hAnsi="Cambria"/>
          <w:b/>
          <w:sz w:val="24"/>
          <w:szCs w:val="24"/>
        </w:rPr>
        <w:t>-3.</w:t>
      </w:r>
      <w:r w:rsidR="00751974">
        <w:rPr>
          <w:rFonts w:ascii="Cambria" w:hAnsi="Cambria"/>
          <w:b/>
          <w:sz w:val="24"/>
          <w:szCs w:val="24"/>
        </w:rPr>
        <w:t>5</w:t>
      </w:r>
      <w:r w:rsidR="00F27C25" w:rsidRPr="00CD0D15">
        <w:rPr>
          <w:rFonts w:ascii="Cambria" w:hAnsi="Cambria"/>
          <w:sz w:val="24"/>
          <w:szCs w:val="24"/>
        </w:rPr>
        <w:t xml:space="preserve">). </w:t>
      </w:r>
      <w:r w:rsidR="00BA1C12">
        <w:rPr>
          <w:rFonts w:ascii="Cambria" w:hAnsi="Cambria"/>
          <w:sz w:val="24"/>
          <w:szCs w:val="24"/>
        </w:rPr>
        <w:t>P</w:t>
      </w:r>
      <w:r w:rsidR="00F27C25" w:rsidRPr="00CD0D15">
        <w:rPr>
          <w:rFonts w:ascii="Cambria" w:hAnsi="Cambria"/>
          <w:sz w:val="24"/>
          <w:szCs w:val="24"/>
        </w:rPr>
        <w:t xml:space="preserve">yoverdine and NADH </w:t>
      </w:r>
      <w:r w:rsidR="00BA1C12">
        <w:rPr>
          <w:rFonts w:ascii="Cambria" w:hAnsi="Cambria"/>
          <w:sz w:val="24"/>
          <w:szCs w:val="24"/>
        </w:rPr>
        <w:t xml:space="preserve">FLIM </w:t>
      </w:r>
      <w:r w:rsidR="00F27C25" w:rsidRPr="00CD0D15">
        <w:rPr>
          <w:rFonts w:ascii="Cambria" w:hAnsi="Cambria"/>
          <w:sz w:val="24"/>
          <w:szCs w:val="24"/>
        </w:rPr>
        <w:t>predictions contradicted with that of HIM. FLIM predicted large contributions from pyoverdine, while HIM predicted larger contributions from NADH in the same samples. The spectral phasor positions of pyoverdine and free NADH are close, likely contributing to the discordance between HIM and FLIM predictions. In addition, the fluorescence lifetime of pyoverdine (4 ns) and enzyme-bound NADH (reported to range from 1.7-9 ns</w:t>
      </w:r>
      <w:r>
        <w:rPr>
          <w:rFonts w:ascii="Cambria" w:hAnsi="Cambria"/>
          <w:sz w:val="24"/>
          <w:szCs w:val="24"/>
        </w:rPr>
        <w:t xml:space="preserve"> </w:t>
      </w:r>
      <w:r>
        <w:rPr>
          <w:rFonts w:ascii="Cambria" w:hAnsi="Cambria"/>
          <w:sz w:val="24"/>
          <w:szCs w:val="24"/>
        </w:rPr>
        <w:fldChar w:fldCharType="begin"/>
      </w:r>
      <w:r w:rsidR="00E31B30">
        <w:rPr>
          <w:rFonts w:ascii="Cambria" w:hAnsi="Cambria"/>
          <w:sz w:val="24"/>
          <w:szCs w:val="24"/>
        </w:rPr>
        <w:instrText xml:space="preserve"> ADDIN ZOTERO_ITEM CSL_CITATION {"citationID":"a1q2vdlak8h","properties":{"formattedCitation":"(19, 23)","plainCitation":"(19, 23)","noteIndex":0},"citationItems":[{"id":766,"uris":["http://zotero.org/users/6261839/items/AGM8WWC6"],"uri":["http://zotero.org/users/6261839/items/AGM8WWC6"],"itemData":{"id":766,"type":"article-journal","abstract":"We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instrText>
      </w:r>
      <w:r>
        <w:rPr>
          <w:rFonts w:ascii="Cambria" w:hAnsi="Cambria"/>
          <w:sz w:val="24"/>
          <w:szCs w:val="24"/>
        </w:rPr>
        <w:fldChar w:fldCharType="separate"/>
      </w:r>
      <w:r w:rsidR="00E31B30">
        <w:rPr>
          <w:rFonts w:ascii="Cambria" w:eastAsia="Times New Roman" w:hAnsi="Cambria" w:cs="Times New Roman"/>
          <w:sz w:val="24"/>
        </w:rPr>
        <w:t>(19, 23)</w:t>
      </w:r>
      <w:r>
        <w:rPr>
          <w:rFonts w:ascii="Cambria" w:hAnsi="Cambria"/>
          <w:sz w:val="24"/>
          <w:szCs w:val="24"/>
        </w:rPr>
        <w:fldChar w:fldCharType="end"/>
      </w:r>
      <w:r w:rsidR="00F27C25" w:rsidRPr="00CD0D15">
        <w:rPr>
          <w:rFonts w:ascii="Cambria" w:hAnsi="Cambria"/>
          <w:sz w:val="24"/>
          <w:szCs w:val="24"/>
        </w:rPr>
        <w:t>)</w:t>
      </w:r>
      <w:r>
        <w:rPr>
          <w:rFonts w:ascii="Cambria" w:hAnsi="Cambria"/>
          <w:sz w:val="24"/>
          <w:szCs w:val="24"/>
        </w:rPr>
        <w:t xml:space="preserve"> </w:t>
      </w:r>
      <w:r w:rsidR="00F27C25" w:rsidRPr="00CD0D15">
        <w:rPr>
          <w:rFonts w:ascii="Cambria" w:hAnsi="Cambria"/>
          <w:sz w:val="24"/>
          <w:szCs w:val="24"/>
        </w:rPr>
        <w:t>could overlap depending on local conditions. In contrast,</w:t>
      </w:r>
      <w:r>
        <w:rPr>
          <w:rFonts w:ascii="Cambria" w:hAnsi="Cambria"/>
          <w:sz w:val="24"/>
          <w:szCs w:val="24"/>
        </w:rPr>
        <w:t xml:space="preserve"> reduced pyocyanin had a distinct</w:t>
      </w:r>
      <w:r w:rsidR="00F27C25" w:rsidRPr="00CD0D15">
        <w:rPr>
          <w:rFonts w:ascii="Cambria" w:hAnsi="Cambria"/>
          <w:sz w:val="24"/>
          <w:szCs w:val="24"/>
        </w:rPr>
        <w:t xml:space="preserve"> HIM</w:t>
      </w:r>
      <w:r>
        <w:rPr>
          <w:rFonts w:ascii="Cambria" w:hAnsi="Cambria"/>
          <w:sz w:val="24"/>
          <w:szCs w:val="24"/>
        </w:rPr>
        <w:t xml:space="preserve"> spectral phasor position and</w:t>
      </w:r>
      <w:r w:rsidR="00F27C25" w:rsidRPr="00CD0D15">
        <w:rPr>
          <w:rFonts w:ascii="Cambria" w:hAnsi="Cambria"/>
          <w:sz w:val="24"/>
          <w:szCs w:val="24"/>
        </w:rPr>
        <w:t xml:space="preserve"> </w:t>
      </w:r>
      <w:r w:rsidR="00077E2F">
        <w:rPr>
          <w:rFonts w:ascii="Cambria" w:hAnsi="Cambria"/>
          <w:sz w:val="24"/>
          <w:szCs w:val="24"/>
        </w:rPr>
        <w:t>FLIM phasor fingerprint with a l</w:t>
      </w:r>
      <w:r w:rsidR="00F27C25" w:rsidRPr="00CD0D15">
        <w:rPr>
          <w:rFonts w:ascii="Cambria" w:hAnsi="Cambria"/>
          <w:sz w:val="24"/>
          <w:szCs w:val="24"/>
        </w:rPr>
        <w:t xml:space="preserve">ong </w:t>
      </w:r>
      <w:r w:rsidR="00482315">
        <w:rPr>
          <w:rFonts w:ascii="Cambria" w:hAnsi="Cambria"/>
          <w:sz w:val="24"/>
          <w:szCs w:val="24"/>
        </w:rPr>
        <w:t xml:space="preserve">fluorescence </w:t>
      </w:r>
      <w:r w:rsidR="00F27C25" w:rsidRPr="00CD0D15">
        <w:rPr>
          <w:rFonts w:ascii="Cambria" w:hAnsi="Cambria"/>
          <w:sz w:val="24"/>
          <w:szCs w:val="24"/>
        </w:rPr>
        <w:t xml:space="preserve">lifetime </w:t>
      </w:r>
      <w:r w:rsidR="00482315">
        <w:rPr>
          <w:rFonts w:ascii="Cambria" w:hAnsi="Cambria"/>
          <w:sz w:val="24"/>
          <w:szCs w:val="24"/>
        </w:rPr>
        <w:t xml:space="preserve">(&gt;10 ns) </w:t>
      </w:r>
      <w:r w:rsidR="00F27C25" w:rsidRPr="00CD0D15">
        <w:rPr>
          <w:rFonts w:ascii="Cambria" w:hAnsi="Cambria"/>
          <w:sz w:val="24"/>
          <w:szCs w:val="24"/>
        </w:rPr>
        <w:t>(</w:t>
      </w:r>
      <w:r w:rsidR="00F27C25" w:rsidRPr="00201A3D">
        <w:rPr>
          <w:rFonts w:ascii="Cambria" w:hAnsi="Cambria"/>
          <w:b/>
          <w:sz w:val="24"/>
          <w:szCs w:val="24"/>
        </w:rPr>
        <w:t>Fig. 3.2</w:t>
      </w:r>
      <w:r w:rsidR="00F27C25" w:rsidRPr="00CD0D15">
        <w:rPr>
          <w:rFonts w:ascii="Cambria" w:hAnsi="Cambria"/>
          <w:sz w:val="24"/>
          <w:szCs w:val="24"/>
        </w:rPr>
        <w:t>). We proceeded with the FLIM unmixing method to determine if pyocyanin fractional contributions shift</w:t>
      </w:r>
      <w:ins w:id="809" w:author="Heather Maughan" w:date="2020-09-03T14:17:00Z">
        <w:r w:rsidR="00795C64">
          <w:rPr>
            <w:rFonts w:ascii="Cambria" w:hAnsi="Cambria"/>
            <w:sz w:val="24"/>
            <w:szCs w:val="24"/>
          </w:rPr>
          <w:t>ed</w:t>
        </w:r>
      </w:ins>
      <w:r w:rsidR="00F27C25" w:rsidRPr="00CD0D15">
        <w:rPr>
          <w:rFonts w:ascii="Cambria" w:hAnsi="Cambria"/>
          <w:sz w:val="24"/>
          <w:szCs w:val="24"/>
        </w:rPr>
        <w:t xml:space="preserve"> throughout </w:t>
      </w:r>
      <w:r w:rsidR="00F27C25" w:rsidRPr="00201A3D">
        <w:rPr>
          <w:rFonts w:ascii="Cambria" w:hAnsi="Cambria"/>
          <w:i/>
          <w:sz w:val="24"/>
          <w:szCs w:val="24"/>
        </w:rPr>
        <w:t>P. aeruginosa</w:t>
      </w:r>
      <w:r w:rsidR="00F27C25" w:rsidRPr="00CD0D15">
        <w:rPr>
          <w:rFonts w:ascii="Cambria" w:hAnsi="Cambria"/>
          <w:sz w:val="24"/>
          <w:szCs w:val="24"/>
        </w:rPr>
        <w:t xml:space="preserve"> biofilms.</w:t>
      </w:r>
    </w:p>
    <w:p w14:paraId="6DF2A061" w14:textId="77777777" w:rsidR="00F27C25" w:rsidRPr="00CD0D15" w:rsidRDefault="00F27C25" w:rsidP="00F27C25">
      <w:pPr>
        <w:spacing w:line="480" w:lineRule="auto"/>
        <w:outlineLvl w:val="0"/>
        <w:rPr>
          <w:rFonts w:ascii="Cambria" w:hAnsi="Cambria"/>
          <w:sz w:val="24"/>
          <w:szCs w:val="24"/>
        </w:rPr>
      </w:pPr>
    </w:p>
    <w:p w14:paraId="0FFFABFE"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Reduced pyocyanin was localized at the biofilm surface in our system.</w:t>
      </w:r>
    </w:p>
    <w:p w14:paraId="5E75E166" w14:textId="4283131C"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To recapitulate slower bacterial growth observed in infections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{"citationID":"PwZtSJDH","properties":{"formattedCitation":"(24, 25)","plainCitation":"(24, 25)","noteIndex":0},"citationItems":[{"id":1327,"uris":["http://zotero.org/users/6261839/items/GINTNM9E"],"uri":["http://zotero.org/users/6261839/items/GINTNM9E"],"itemData":{"id":1327,"type":"article-journal","abstract":"Chronic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334,"uris":["http://zotero.org/users/6261839/items/GN7ZIP9I"],"uri":["http://zotero.org/users/6261839/items/GN7ZIP9I"],"itemData":{"id":334,"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(24, 25)</w:t>
      </w:r>
      <w:r w:rsidRPr="00CD0D15">
        <w:rPr>
          <w:rFonts w:ascii="Cambria" w:hAnsi="Cambria"/>
          <w:sz w:val="24"/>
          <w:szCs w:val="24"/>
        </w:rPr>
        <w:fldChar w:fldCharType="end"/>
      </w:r>
      <w:r w:rsidRPr="00CD0D15">
        <w:rPr>
          <w:rFonts w:ascii="Cambria" w:hAnsi="Cambria"/>
          <w:sz w:val="24"/>
          <w:szCs w:val="24"/>
        </w:rPr>
        <w:t>, colony biofilms were radially grown for five days in artificial sputum medium with soft agar. The radial center of the colony was imaged axially to capture the different depths in the oldest p</w:t>
      </w:r>
      <w:r w:rsidR="00201A3D">
        <w:rPr>
          <w:rFonts w:ascii="Cambria" w:hAnsi="Cambria"/>
          <w:sz w:val="24"/>
          <w:szCs w:val="24"/>
        </w:rPr>
        <w:t>opulation of the biofilm. R</w:t>
      </w:r>
      <w:r w:rsidRPr="00CD0D15">
        <w:rPr>
          <w:rFonts w:ascii="Cambria" w:hAnsi="Cambria"/>
          <w:sz w:val="24"/>
          <w:szCs w:val="24"/>
        </w:rPr>
        <w:t xml:space="preserve">easoning that natural gradients would form with less oxygen </w:t>
      </w:r>
      <w:r w:rsidRPr="00CD0D15">
        <w:rPr>
          <w:rFonts w:ascii="Cambria" w:hAnsi="Cambria"/>
          <w:sz w:val="24"/>
          <w:szCs w:val="24"/>
        </w:rPr>
        <w:lastRenderedPageBreak/>
        <w:t xml:space="preserve">exposure deeper in the biofilm, we initially hypothesized that </w:t>
      </w:r>
      <w:r w:rsidRPr="00201A3D">
        <w:rPr>
          <w:rFonts w:ascii="Cambria" w:hAnsi="Cambria"/>
          <w:i/>
          <w:sz w:val="24"/>
          <w:szCs w:val="24"/>
        </w:rPr>
        <w:t>P. aeruginosa</w:t>
      </w:r>
      <w:r w:rsidRPr="00CD0D15">
        <w:rPr>
          <w:rFonts w:ascii="Cambria" w:hAnsi="Cambria"/>
          <w:sz w:val="24"/>
          <w:szCs w:val="24"/>
        </w:rPr>
        <w:t xml:space="preserve"> would produce more pyocyanin in the hypoxic core of the biofilm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{"citationID":"ww4bPNIv","properties":{"formattedCitation":"(7, 8, 26)","plainCitation":"(7, 8, 26)","noteIndex":0},"citationItems":[{"id":1259,"uris":["http://zotero.org/users/6261839/items/PIHWELW5"],"uri":["http://zotero.org/users/6261839/items/PIHWELW5"],"itemData":{"id":1259,"type":"article-journal","abstract":"Microorganisms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(7, 8, 26)</w:t>
      </w:r>
      <w:r w:rsidRPr="00CD0D15">
        <w:rPr>
          <w:rFonts w:ascii="Cambria" w:hAnsi="Cambria"/>
          <w:sz w:val="24"/>
          <w:szCs w:val="24"/>
        </w:rPr>
        <w:fldChar w:fldCharType="end"/>
      </w:r>
      <w:r w:rsidRPr="00CD0D15">
        <w:rPr>
          <w:rFonts w:ascii="Cambria" w:hAnsi="Cambria"/>
          <w:sz w:val="24"/>
          <w:szCs w:val="24"/>
        </w:rPr>
        <w:t>. However, in our system, reduced pyocyanin dominated the FLIM signal at the surface of the biofilm (</w:t>
      </w:r>
      <w:r w:rsidRPr="00201A3D">
        <w:rPr>
          <w:rFonts w:ascii="Cambria" w:hAnsi="Cambria"/>
          <w:b/>
          <w:sz w:val="24"/>
          <w:szCs w:val="24"/>
        </w:rPr>
        <w:t>Fig. 3.</w:t>
      </w:r>
      <w:r w:rsidR="00751974">
        <w:rPr>
          <w:rFonts w:ascii="Cambria" w:hAnsi="Cambria"/>
          <w:b/>
          <w:sz w:val="24"/>
          <w:szCs w:val="24"/>
        </w:rPr>
        <w:t>6</w:t>
      </w:r>
      <w:r w:rsidRPr="00201A3D">
        <w:rPr>
          <w:rFonts w:ascii="Cambria" w:hAnsi="Cambria"/>
          <w:b/>
          <w:sz w:val="24"/>
          <w:szCs w:val="24"/>
        </w:rPr>
        <w:t>, 3.</w:t>
      </w:r>
      <w:r w:rsidR="00751974">
        <w:rPr>
          <w:rFonts w:ascii="Cambria" w:hAnsi="Cambria"/>
          <w:b/>
          <w:sz w:val="24"/>
          <w:szCs w:val="24"/>
        </w:rPr>
        <w:t>7</w:t>
      </w:r>
      <w:r w:rsidRPr="00CD0D15">
        <w:rPr>
          <w:rFonts w:ascii="Cambria" w:hAnsi="Cambria"/>
          <w:sz w:val="24"/>
          <w:szCs w:val="24"/>
        </w:rPr>
        <w:t xml:space="preserve">), and the pyocyanin-dominant signal was only observed when imaging with a coverslip placed on top of the sample. </w:t>
      </w:r>
    </w:p>
    <w:p w14:paraId="6B54F3BF" w14:textId="4956840D"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The highest density of </w:t>
      </w:r>
      <w:r w:rsidRPr="00201A3D">
        <w:rPr>
          <w:rFonts w:ascii="Cambria" w:hAnsi="Cambria"/>
          <w:i/>
          <w:sz w:val="24"/>
          <w:szCs w:val="24"/>
        </w:rPr>
        <w:t>P. aeruginosa</w:t>
      </w:r>
      <w:r w:rsidRPr="00CD0D15">
        <w:rPr>
          <w:rFonts w:ascii="Cambria" w:hAnsi="Cambria"/>
          <w:sz w:val="24"/>
          <w:szCs w:val="24"/>
        </w:rPr>
        <w:t xml:space="preserve"> growth was at the surface and was associated with the reduced pyocyanin FLIM signal (</w:t>
      </w:r>
      <w:r w:rsidRPr="00201A3D">
        <w:rPr>
          <w:rFonts w:ascii="Cambria" w:hAnsi="Cambria"/>
          <w:b/>
          <w:sz w:val="24"/>
          <w:szCs w:val="24"/>
        </w:rPr>
        <w:t>Fig. 3.</w:t>
      </w:r>
      <w:r w:rsidR="00751974">
        <w:rPr>
          <w:rFonts w:ascii="Cambria" w:hAnsi="Cambria"/>
          <w:b/>
          <w:sz w:val="24"/>
          <w:szCs w:val="24"/>
        </w:rPr>
        <w:t>6</w:t>
      </w:r>
      <w:r w:rsidRPr="00CD0D15">
        <w:rPr>
          <w:rFonts w:ascii="Cambria" w:hAnsi="Cambria"/>
          <w:sz w:val="24"/>
          <w:szCs w:val="24"/>
        </w:rPr>
        <w:t xml:space="preserve">). After oxygen was limited by the introduction of a coverslip at the surface, </w:t>
      </w:r>
      <w:r w:rsidR="00060833">
        <w:rPr>
          <w:rFonts w:ascii="Cambria" w:hAnsi="Cambria"/>
          <w:sz w:val="24"/>
          <w:szCs w:val="24"/>
        </w:rPr>
        <w:t xml:space="preserve">it is likely </w:t>
      </w:r>
      <w:r w:rsidRPr="00CD0D15">
        <w:rPr>
          <w:rFonts w:ascii="Cambria" w:hAnsi="Cambria"/>
          <w:sz w:val="24"/>
          <w:szCs w:val="24"/>
        </w:rPr>
        <w:t xml:space="preserve">dense </w:t>
      </w:r>
      <w:r w:rsidR="00060833">
        <w:rPr>
          <w:rFonts w:ascii="Cambria" w:hAnsi="Cambria"/>
          <w:sz w:val="24"/>
          <w:szCs w:val="24"/>
        </w:rPr>
        <w:t xml:space="preserve">bacterial </w:t>
      </w:r>
      <w:r w:rsidRPr="00CD0D15">
        <w:rPr>
          <w:rFonts w:ascii="Cambria" w:hAnsi="Cambria"/>
          <w:sz w:val="24"/>
          <w:szCs w:val="24"/>
        </w:rPr>
        <w:t>populations utilized a pool of pyocyanin for electron recycling. Our biofilm</w:t>
      </w:r>
      <w:r w:rsidR="002F3007">
        <w:rPr>
          <w:rFonts w:ascii="Cambria" w:hAnsi="Cambria"/>
          <w:sz w:val="24"/>
          <w:szCs w:val="24"/>
        </w:rPr>
        <w:t xml:space="preserve"> pyocyanin</w:t>
      </w:r>
      <w:r w:rsidRPr="00CD0D15">
        <w:rPr>
          <w:rFonts w:ascii="Cambria" w:hAnsi="Cambria"/>
          <w:sz w:val="24"/>
          <w:szCs w:val="24"/>
        </w:rPr>
        <w:t xml:space="preserve"> model agrees with previous studies showing that population density controls phenazine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{"citationID":"OyuDP71G","properties":{"formattedCitation":"(27, 28)","plainCitation":"(27, 28)","noteIndex":0},"citationItems":[{"id":1391,"uris":["http://zotero.org/users/6261839/items/ZMSSLUTR"],"uri":["http://zotero.org/users/6261839/items/ZMSSLUTR"],"itemData":{"id":1391,"type":"article-journal","abstract":"Bacteria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P."}],"issued":{"date-parts":[["1999",11,23]]}}},{"id":1390,"uris":["http://zotero.org/users/6261839/items/729PP4A9"],"uri":["http://zotero.org/users/6261839/items/729PP4A9"],"itemData":{"id":1390,"type":"article-journal","abstract":"Bacterial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(27, 28)</w:t>
      </w:r>
      <w:r w:rsidRPr="00CD0D15">
        <w:rPr>
          <w:rFonts w:ascii="Cambria" w:hAnsi="Cambria"/>
          <w:sz w:val="24"/>
          <w:szCs w:val="24"/>
        </w:rPr>
        <w:fldChar w:fldCharType="end"/>
      </w:r>
      <w:r w:rsidRPr="00CD0D15">
        <w:rPr>
          <w:rFonts w:ascii="Cambria" w:hAnsi="Cambria"/>
          <w:sz w:val="24"/>
          <w:szCs w:val="24"/>
        </w:rPr>
        <w:t xml:space="preserve"> and oxygen is required for pyocyanin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U30Y9p","properties":{"formattedCitation":"(29)","plainCitation":"(29)","noteIndex":0},"citationItems":[{"id":1398,"uris":["http://zotero.org/users/6261839/items/9USAB2BW"],"uri":["http://zotero.org/users/6261839/items/9USAB2BW"],"itemData":{"id":1398,"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(29)</w:t>
      </w:r>
      <w:r w:rsidRPr="00CD0D15">
        <w:rPr>
          <w:rFonts w:ascii="Cambria" w:hAnsi="Cambria"/>
          <w:sz w:val="24"/>
          <w:szCs w:val="24"/>
        </w:rPr>
        <w:fldChar w:fldCharType="end"/>
      </w:r>
      <w:r w:rsidRPr="00CD0D15">
        <w:rPr>
          <w:rFonts w:ascii="Cambria" w:hAnsi="Cambria"/>
          <w:sz w:val="24"/>
          <w:szCs w:val="24"/>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uJTfkXw","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locally anoxic conditions, </w:t>
      </w:r>
      <w:r w:rsidRPr="00201A3D">
        <w:rPr>
          <w:rFonts w:ascii="Cambria" w:hAnsi="Cambria"/>
          <w:i/>
          <w:sz w:val="24"/>
          <w:szCs w:val="24"/>
        </w:rPr>
        <w:t>P. aeruginosa</w:t>
      </w:r>
      <w:r w:rsidRPr="00CD0D15">
        <w:rPr>
          <w:rFonts w:ascii="Cambria" w:hAnsi="Cambria"/>
          <w:sz w:val="24"/>
          <w:szCs w:val="24"/>
        </w:rPr>
        <w:t xml:space="preserve"> couples pyocyanin reduction with oxidation of glucose and pyruvate, which generates ATP and increases anaerobic survival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{"citationID":"rXvqEj6t","properties":{"formattedCitation":"(8, 30, 31)","plainCitation":"(8, 30, 31)","noteIndex":0},"citationItems":[{"id":434,"uris":["http://zotero.org/users/6261839/items/GB9IXVMD"],"uri":["http://zotero.org/users/6261839/items/GB9IXVMD"],"itemData":{"id":434,"type":"article-journal","abstract":"While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K."}]}},{"id":743,"uris":["http://zotero.org/users/6261839/items/T6EPXS8K"],"uri":["http://zotero.org/users/6261839/items/T6EPXS8K"],"itemData":{"id":743,"type":"article-journal","abstract":"Denitrification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757,"uris":["http://zotero.org/users/6261839/items/2NVJKQMC"],"uri":["http://zotero.org/users/6261839/items/2NVJKQMC"],"itemData":{"id":757,"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(8, 30, 31)</w:t>
      </w:r>
      <w:r w:rsidRPr="00CD0D15">
        <w:rPr>
          <w:rFonts w:ascii="Cambria" w:hAnsi="Cambria"/>
          <w:sz w:val="24"/>
          <w:szCs w:val="24"/>
        </w:rPr>
        <w:fldChar w:fldCharType="end"/>
      </w:r>
      <w:r w:rsidRPr="00CD0D15">
        <w:rPr>
          <w:rFonts w:ascii="Cambria" w:hAnsi="Cambria"/>
          <w:sz w:val="24"/>
          <w:szCs w:val="24"/>
        </w:rPr>
        <w:t xml:space="preserve">. The reduced pyocyanin is secreted and oxidized extracellularly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{"citationID":"EPWCABCI","properties":{"formattedCitation":"(8, 26)","plainCitation":"(8, 26)","noteIndex":0},"citationItems":[{"id":434,"uris":["http://zotero.org/users/6261839/items/GB9IXVMD"],"uri":["http://zotero.org/users/6261839/items/GB9IXVMD"],"itemData":{"id":434,"type":"article-journal","abstract":"While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(8, 26)</w:t>
      </w:r>
      <w:r w:rsidRPr="00CD0D15">
        <w:rPr>
          <w:rFonts w:ascii="Cambria" w:hAnsi="Cambria"/>
          <w:sz w:val="24"/>
          <w:szCs w:val="24"/>
        </w:rPr>
        <w:fldChar w:fldCharType="end"/>
      </w:r>
      <w:r w:rsidRPr="00CD0D15">
        <w:rPr>
          <w:rFonts w:ascii="Cambria" w:hAnsi="Cambria"/>
          <w:sz w:val="24"/>
          <w:szCs w:val="24"/>
        </w:rPr>
        <w:t>. A portion of the pyocyanin can be retained in the biofilms by</w:t>
      </w:r>
      <w:r w:rsidRPr="00201A3D">
        <w:rPr>
          <w:rFonts w:ascii="Cambria" w:hAnsi="Cambria"/>
          <w:i/>
          <w:sz w:val="24"/>
          <w:szCs w:val="24"/>
        </w:rPr>
        <w:t xml:space="preserve"> P. aeruginosa</w:t>
      </w:r>
      <w:r w:rsidRPr="00CD0D15">
        <w:rPr>
          <w:rFonts w:ascii="Cambria" w:hAnsi="Cambria"/>
          <w:sz w:val="24"/>
          <w:szCs w:val="24"/>
        </w:rPr>
        <w:t xml:space="preserve">-derived extracellular DNA that binds to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{"citationID":"lYlwjSs5","properties":{"formattedCitation":"(32, 33)","plainCitation":"(32, 33)","noteIndex":0},"citationItems":[{"id":1406,"uris":["http://zotero.org/users/6261839/items/XQY7ZEC8"],"uri":["http://zotero.org/users/6261839/items/XQY7ZEC8"],"itemData":{"id":1406,"type":"article-journal","abstract":"Pyocyanin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1407,"uris":["http://zotero.org/users/6261839/items/9FZZXFBK"],"uri":["http://zotero.org/users/6261839/items/9FZZXFBK"],"itemData":{"id":1407,"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(32, 33)</w:t>
      </w:r>
      <w:r w:rsidRPr="00CD0D15">
        <w:rPr>
          <w:rFonts w:ascii="Cambria" w:hAnsi="Cambria"/>
          <w:sz w:val="24"/>
          <w:szCs w:val="24"/>
        </w:rPr>
        <w:fldChar w:fldCharType="end"/>
      </w:r>
      <w:r w:rsidRPr="00CD0D15">
        <w:rPr>
          <w:rFonts w:ascii="Cambria" w:hAnsi="Cambria"/>
          <w:sz w:val="24"/>
          <w:szCs w:val="24"/>
        </w:rPr>
        <w:t>, distributing pyocyanin both inside and outside of the biofil</w:t>
      </w:r>
      <w:r w:rsidR="00201A3D">
        <w:rPr>
          <w:rFonts w:ascii="Cambria" w:hAnsi="Cambria"/>
          <w:sz w:val="24"/>
          <w:szCs w:val="24"/>
        </w:rPr>
        <w:t>m and enabling electron cycling.</w:t>
      </w:r>
    </w:p>
    <w:p w14:paraId="3517E398" w14:textId="77777777" w:rsidR="00F27C25" w:rsidRPr="00CD0D15" w:rsidRDefault="00F27C25" w:rsidP="00F27C25">
      <w:pPr>
        <w:spacing w:line="480" w:lineRule="auto"/>
        <w:outlineLvl w:val="0"/>
        <w:rPr>
          <w:rFonts w:ascii="Cambria" w:hAnsi="Cambria"/>
          <w:sz w:val="24"/>
          <w:szCs w:val="24"/>
        </w:rPr>
      </w:pPr>
    </w:p>
    <w:p w14:paraId="708305C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Limitations and future directions.</w:t>
      </w:r>
    </w:p>
    <w:p w14:paraId="6D8168AD" w14:textId="2BF0DCE9"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phasor approach has several benefits, including a clear visualization of the data and reliable deconvolution of the instrument response function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nOoj6em","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xml:space="preserve">. The phasor transform </w:t>
      </w:r>
      <w:r w:rsidRPr="00CD0D15">
        <w:rPr>
          <w:rFonts w:ascii="Cambria" w:hAnsi="Cambria"/>
          <w:sz w:val="24"/>
          <w:szCs w:val="24"/>
        </w:rPr>
        <w:lastRenderedPageBreak/>
        <w:t xml:space="preserve">effectively applies a bandpass filter to the data, compressing the complete time-domain (or wavelength-domain) signal into two numbers, the </w:t>
      </w:r>
      <w:r w:rsidR="00D72EF6">
        <w:rPr>
          <w:rFonts w:ascii="Cambria" w:hAnsi="Cambria"/>
          <w:sz w:val="24"/>
          <w:szCs w:val="24"/>
        </w:rPr>
        <w:t>G</w:t>
      </w:r>
      <w:r w:rsidRPr="00CD0D15">
        <w:rPr>
          <w:rFonts w:ascii="Cambria" w:hAnsi="Cambria"/>
          <w:sz w:val="24"/>
          <w:szCs w:val="24"/>
        </w:rPr>
        <w:t xml:space="preserve"> and </w:t>
      </w:r>
      <w:r w:rsidR="00D72EF6">
        <w:rPr>
          <w:rFonts w:ascii="Cambria" w:hAnsi="Cambria"/>
          <w:sz w:val="24"/>
          <w:szCs w:val="24"/>
        </w:rPr>
        <w:t>S</w:t>
      </w:r>
      <w:r w:rsidRPr="00CD0D15">
        <w:rPr>
          <w:rFonts w:ascii="Cambria" w:hAnsi="Cambria"/>
          <w:sz w:val="24"/>
          <w:szCs w:val="24"/>
        </w:rPr>
        <w: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t>
      </w:r>
    </w:p>
    <w:p w14:paraId="1899967B" w14:textId="77777777"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 </w:t>
      </w:r>
    </w:p>
    <w:p w14:paraId="572EBA3C" w14:textId="119BE4F1"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One of the challenges in unmixing the FLIM and HIM images using spectrum and lifetime simultaneously is that each pixel in the FLIM image must be aligned with the HIM image. With our instrument, the Zeiss LSM 880, acquisition </w:t>
      </w:r>
      <w:r w:rsidR="00201A3D">
        <w:rPr>
          <w:rFonts w:ascii="Cambria" w:hAnsi="Cambria"/>
          <w:sz w:val="24"/>
          <w:szCs w:val="24"/>
        </w:rPr>
        <w:t xml:space="preserve">of FLIM images was delayed by a couple </w:t>
      </w:r>
      <w:r w:rsidRPr="00CD0D15">
        <w:rPr>
          <w:rFonts w:ascii="Cambria" w:hAnsi="Cambria"/>
          <w:sz w:val="24"/>
          <w:szCs w:val="24"/>
        </w:rPr>
        <w:t xml:space="preserve">minutes relative to spectral acquisition due to the need to switch to a different data acquisition software. During this time, bacteria in the sample can produce new metabolites. </w:t>
      </w:r>
    </w:p>
    <w:p w14:paraId="36AB6990" w14:textId="4EAE8FA7"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unmixing method yields the fractional contributions of fluorophores in each pixel in an image, and its accuracy is dependent on the fluorophores used as the references. While several studies on bacterial FLIM have been conducted, the lifetime of NADH when bound to bacteria enzymes has not been well-characterized. We used 2.8 ns to represent all </w:t>
      </w:r>
      <w:r w:rsidRPr="00CD0D15">
        <w:rPr>
          <w:rFonts w:ascii="Cambria" w:hAnsi="Cambria"/>
          <w:sz w:val="24"/>
          <w:szCs w:val="24"/>
        </w:rPr>
        <w:lastRenderedPageBreak/>
        <w:t xml:space="preserve">enzyme-bound NADH in our unmixing program, </w:t>
      </w:r>
      <w:r w:rsidR="0082076E">
        <w:rPr>
          <w:rFonts w:ascii="Cambria" w:hAnsi="Cambria"/>
          <w:sz w:val="24"/>
          <w:szCs w:val="24"/>
        </w:rPr>
        <w:t xml:space="preserve">but </w:t>
      </w:r>
      <w:r w:rsidRPr="00CD0D15">
        <w:rPr>
          <w:rFonts w:ascii="Cambria" w:hAnsi="Cambria"/>
          <w:sz w:val="24"/>
          <w:szCs w:val="24"/>
        </w:rPr>
        <w:t xml:space="preserve">the lifetime </w:t>
      </w:r>
      <w:r w:rsidR="0082076E">
        <w:rPr>
          <w:rFonts w:ascii="Cambria" w:hAnsi="Cambria"/>
          <w:sz w:val="24"/>
          <w:szCs w:val="24"/>
        </w:rPr>
        <w:t xml:space="preserve">of NADH </w:t>
      </w:r>
      <w:r w:rsidRPr="00CD0D15">
        <w:rPr>
          <w:rFonts w:ascii="Cambria" w:hAnsi="Cambria"/>
          <w:sz w:val="24"/>
          <w:szCs w:val="24"/>
        </w:rPr>
        <w:t xml:space="preserve">changes </w:t>
      </w:r>
      <w:r w:rsidR="0082076E">
        <w:rPr>
          <w:rFonts w:ascii="Cambria" w:hAnsi="Cambria"/>
          <w:sz w:val="24"/>
          <w:szCs w:val="24"/>
        </w:rPr>
        <w:t xml:space="preserve">in </w:t>
      </w:r>
      <w:r w:rsidRPr="00CD0D15">
        <w:rPr>
          <w:rFonts w:ascii="Cambria" w:hAnsi="Cambria"/>
          <w:sz w:val="24"/>
          <w:szCs w:val="24"/>
        </w:rPr>
        <w:t>different enzymes and local environments</w:t>
      </w:r>
      <w:r w:rsidR="0082076E">
        <w:rPr>
          <w:rFonts w:ascii="Cambria" w:hAnsi="Cambria"/>
          <w:sz w:val="24"/>
          <w:szCs w:val="24"/>
        </w:rPr>
        <w:t xml:space="preserve"> </w:t>
      </w:r>
      <w:r w:rsidR="00C953F2">
        <w:rPr>
          <w:rFonts w:ascii="Cambria" w:hAnsi="Cambria"/>
          <w:sz w:val="24"/>
          <w:szCs w:val="24"/>
        </w:rPr>
        <w:t xml:space="preserve">and poses a challenge to NADH FLIM studies </w:t>
      </w:r>
      <w:r w:rsidR="0082076E">
        <w:rPr>
          <w:rFonts w:ascii="Cambria" w:hAnsi="Cambria"/>
          <w:sz w:val="24"/>
          <w:szCs w:val="24"/>
        </w:rPr>
        <w:fldChar w:fldCharType="begin"/>
      </w:r>
      <w:r w:rsidR="00E31B30">
        <w:rPr>
          <w:rFonts w:ascii="Cambria" w:hAnsi="Cambria"/>
          <w:sz w:val="24"/>
          <w:szCs w:val="24"/>
        </w:rPr>
        <w:instrText xml:space="preserve"> ADDIN ZOTERO_ITEM CSL_CITATION {"citationID":"a1ck5f0igd3","properties":{"formattedCitation":"(19, 23, 35)","plainCitation":"(19, 23, 35)","noteIndex":0},"citationItems":[{"id":766,"uris":["http://zotero.org/users/6261839/items/AGM8WWC6"],"uri":["http://zotero.org/users/6261839/items/AGM8WWC6"],"itemData":{"id":766,"type":"article-journal","abstract":"We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id":1442,"uris":["http://zotero.org/users/6261839/items/BRPF5JBJ"],"uri":["http://zotero.org/users/6261839/items/BRPF5JBJ"],"itemData":{"id":1442,"type":"article-journal","abstract":"Autofluorescence imaging (AFI) has greatly accelerated in the last decade, way past its origins in detecting endogenous signals in biological tissues to identify differences between samples. There are many endogenous fluorescence sources of contrast but the most robust and widely utilized have been those associated with metabolism. The intrinsically fluorescent metabolic cofactors nicotinamide adenine dinucleotide (NAD+/NADH) and flavin adenine dinucleotide (FAD/FADH2) have been utilized in a number of AFI applications including basic research, clinical, and pharmaceutical studies. Fluorescence lifetime imaging microscopy (FLIM) has emerged as one of the more powerful AFI tools for NADH and FAD characterization due to its unique ability to noninvasively detect metabolite bound and free states and quantitate cellular redox ratio. However, despite this widespread biological use, many standardization methods are still needed to extend FLIM-based AFI into a fully robust research and clinical diagnostic tools. FLIM is sensitive to a wide range of factors in the fluorophore microenvironment, and there are a number of analysis variables as well. To this end, there has been an emphasis on developing imaging standards and ways to make the image acquisition and analysis more consistent. However, biological conditions during FLIM-based AFI imaging are rarely considered as key sources of FLIM variability. Here, we present several experimental factors with supporting data of the cellular microenvironment such as confluency, pH, inter-/intracellular heterogeneity, and choice of cell line that need to be considered for accurate quantitative FLIM-based AFI measurement of cellular metabolism. © 2018 International Society for Advancement of Cytometry","container-title":"Cytometry Part A","DOI":"10.1002/cyto.a.23603","ISSN":"1552-4930","issue":"1","language":"en","note":"_eprint: https://onlinelibrary.wiley.com/doi/pdf/10.1002/cyto.a.23603","page":"56-69","source":"Wiley Online Library","title":"Autofluorescence lifetime imaging of cellular metabolism: Sensitivity toward cell density, pH, intracellular, and intercellular heterogeneity","title-short":"Autofluorescence lifetime imaging of cellular metabolism","volume":"95","author":[{"family":"Chacko","given":"Jenu V."},{"family":"Eliceiri","given":"Kevin W."}],"issued":{"date-parts":[["2019"]]}}}],"schema":"https://github.com/citation-style-language/schema/raw/master/csl-citation.json"} </w:instrText>
      </w:r>
      <w:r w:rsidR="0082076E">
        <w:rPr>
          <w:rFonts w:ascii="Cambria" w:hAnsi="Cambria"/>
          <w:sz w:val="24"/>
          <w:szCs w:val="24"/>
        </w:rPr>
        <w:fldChar w:fldCharType="separate"/>
      </w:r>
      <w:r w:rsidR="00E31B30">
        <w:rPr>
          <w:rFonts w:ascii="Cambria" w:hAnsi="Cambria" w:cs="Times New Roman"/>
          <w:sz w:val="24"/>
        </w:rPr>
        <w:t>(19, 23, 35)</w:t>
      </w:r>
      <w:r w:rsidR="0082076E">
        <w:rPr>
          <w:rFonts w:ascii="Cambria" w:hAnsi="Cambria"/>
          <w:sz w:val="24"/>
          <w:szCs w:val="24"/>
        </w:rPr>
        <w:fldChar w:fldCharType="end"/>
      </w:r>
      <w:r w:rsidRPr="00CD0D15">
        <w:rPr>
          <w:rFonts w:ascii="Cambria" w:hAnsi="Cambria"/>
          <w:sz w:val="24"/>
          <w:szCs w:val="24"/>
        </w:rPr>
        <w:t xml:space="preserve">. </w:t>
      </w:r>
    </w:p>
    <w:p w14:paraId="68FD8404" w14:textId="1FF03DE3" w:rsidR="00F27C25" w:rsidRPr="00CD0D15" w:rsidRDefault="00201A3D" w:rsidP="00F27C25">
      <w:pPr>
        <w:spacing w:line="480" w:lineRule="auto"/>
        <w:ind w:firstLine="720"/>
        <w:rPr>
          <w:rFonts w:ascii="Cambria" w:hAnsi="Cambria"/>
          <w:sz w:val="24"/>
          <w:szCs w:val="24"/>
        </w:rPr>
      </w:pPr>
      <w:r>
        <w:rPr>
          <w:rFonts w:ascii="Cambria" w:hAnsi="Cambria"/>
          <w:sz w:val="24"/>
          <w:szCs w:val="24"/>
        </w:rPr>
        <w:t>Finally, t</w:t>
      </w:r>
      <w:r w:rsidR="00F27C25" w:rsidRPr="00CD0D15">
        <w:rPr>
          <w:rFonts w:ascii="Cambria" w:hAnsi="Cambria"/>
          <w:sz w:val="24"/>
          <w:szCs w:val="24"/>
        </w:rPr>
        <w:t xml:space="preserve">he fractional contributions are proportional to the relative concentrations of various metabolites. With appropriate instrumentation and characterization of fluorophores, it is possible measure the absolute concentration of molecules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vHBJFyPo","properties":{"formattedCitation":"(36)","plainCitation":"(36)","noteIndex":0},"citationItems":[{"id":1415,"uris":["http://zotero.org/users/6261839/items/KP4LWQIC"],"uri":["http://zotero.org/users/6261839/items/KP4LWQIC"],"itemData":{"id":1415,"type":"article-journal","abstract":"We propose a graphical method using the phasor representation of the fluorescence decay to derive the absolute concentration of NADH in cells. The method requires the measurement of a solution of NADH at a known concentration. The phasor representation of the fluorescence decay accounts for the differences in quantum yield of the free and bound form of NADH, pixel by pixel of an image. The concentration of NADH in every pixel in a cell is obtained after adding to each pixel in the phasor plot a given amount of unmodulated light which causes a shift of the phasor towards the origin by an amount that depends on the intensity at the pixel and the fluorescence lifetime at the pixel. The absolute concentration of NADH is obtained by comparison of the shift obtained at each pixel of an image with the shift of the calibrated solution.","container-title":"Biomedical Optics Express","DOI":"10.1364/BOE.7.002441","ISSN":"2156-7085","issue":"7","journalAbbreviation":"Biomed. Opt. Express, BOE","language":"EN","note":"publisher: Optical Society of America","page":"2441-2452","source":"www.osapublishing.org","title":"Measurements of absolute concentrations of NADH in cells using the phasor FLIM method","volume":"7","author":[{"family":"Ma","given":"Ning"},{"family":"Digman","given":"Michelle A."},{"family":"Malacrida","given":"Leonel"},{"family":"Gratton","given":"Enrico"}],"issued":{"date-parts":[["2016",7,1]]}}}],"schema":"https://github.com/citation-style-language/schema/raw/master/csl-citation.json"}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(36)</w:t>
      </w:r>
      <w:r w:rsidR="00F27C25" w:rsidRPr="00CD0D15">
        <w:rPr>
          <w:rFonts w:ascii="Cambria" w:hAnsi="Cambria"/>
          <w:sz w:val="24"/>
          <w:szCs w:val="24"/>
        </w:rPr>
        <w:fldChar w:fldCharType="end"/>
      </w:r>
      <w:r w:rsidR="00F27C25" w:rsidRPr="00CD0D15">
        <w:rPr>
          <w:rFonts w:ascii="Cambria" w:hAnsi="Cambria"/>
          <w:sz w:val="24"/>
          <w:szCs w:val="24"/>
        </w:rPr>
        <w:t>.</w:t>
      </w:r>
    </w:p>
    <w:p w14:paraId="60BE6AF6" w14:textId="56E524C9" w:rsidR="00F27C25" w:rsidRDefault="00F27C25" w:rsidP="00F27C25">
      <w:pPr>
        <w:spacing w:line="480" w:lineRule="auto"/>
        <w:rPr>
          <w:ins w:id="810" w:author="tara gallagher" w:date="2022-01-23T20:09:00Z"/>
          <w:rFonts w:ascii="Cambria" w:hAnsi="Cambria"/>
          <w:sz w:val="24"/>
          <w:szCs w:val="24"/>
        </w:rPr>
      </w:pPr>
    </w:p>
    <w:p w14:paraId="52E984C9" w14:textId="77777777" w:rsidR="00E83C9D" w:rsidRDefault="00E83C9D" w:rsidP="00E83C9D">
      <w:pPr>
        <w:spacing w:line="480" w:lineRule="auto"/>
        <w:ind w:firstLine="720"/>
        <w:outlineLvl w:val="0"/>
        <w:rPr>
          <w:ins w:id="811" w:author="tara gallagher" w:date="2022-01-23T20:09:00Z"/>
          <w:rFonts w:ascii="Cambria" w:hAnsi="Cambria"/>
          <w:sz w:val="24"/>
          <w:szCs w:val="24"/>
        </w:rPr>
      </w:pPr>
      <w:ins w:id="812" w:author="tara gallagher" w:date="2022-01-23T20:09:00Z">
        <w:r w:rsidRPr="00DD1753">
          <w:rPr>
            <w:rFonts w:ascii="Cambria" w:hAnsi="Cambria"/>
            <w:sz w:val="24"/>
            <w:szCs w:val="24"/>
            <w:highlight w:val="yellow"/>
          </w:rPr>
          <w:t>The phasor is commonly used to unmix two or three fluorescent species using linear algebra (</w:t>
        </w:r>
        <w:r w:rsidRPr="00DD1753">
          <w:rPr>
            <w:rFonts w:ascii="Cambria" w:hAnsi="Cambria"/>
            <w:b/>
            <w:bCs/>
            <w:sz w:val="24"/>
            <w:szCs w:val="24"/>
            <w:highlight w:val="yellow"/>
          </w:rPr>
          <w:t>Fig. 3.1</w:t>
        </w:r>
        <w:r w:rsidRPr="00DD1753">
          <w:rPr>
            <w:rFonts w:ascii="Cambria" w:hAnsi="Cambria"/>
            <w:sz w:val="24"/>
            <w:szCs w:val="24"/>
            <w:highlight w:val="yellow"/>
          </w:rPr>
          <w:t xml:space="preserve">). Additional fluorescent species can be unmixed if additional harmonics are incorporated into the phasor </w:t>
        </w:r>
        <w:proofErr w:type="gramStart"/>
        <w:r w:rsidRPr="00DD1753">
          <w:rPr>
            <w:rFonts w:ascii="Cambria" w:hAnsi="Cambria"/>
            <w:sz w:val="24"/>
            <w:szCs w:val="24"/>
            <w:highlight w:val="yellow"/>
          </w:rPr>
          <w:t>analyses, because</w:t>
        </w:r>
        <w:proofErr w:type="gramEnd"/>
        <w:r w:rsidRPr="00DD1753">
          <w:rPr>
            <w:rFonts w:ascii="Cambria" w:hAnsi="Cambria"/>
            <w:sz w:val="24"/>
            <w:szCs w:val="24"/>
            <w:highlight w:val="yellow"/>
          </w:rPr>
          <w:t xml:space="preserve"> the orthogonality of the Fourier transform guarantees that G and S components for each harmonic are independent observations.</w:t>
        </w:r>
      </w:ins>
    </w:p>
    <w:p w14:paraId="639800F0" w14:textId="77777777" w:rsidR="00E83C9D" w:rsidRDefault="00E83C9D" w:rsidP="00E83C9D">
      <w:pPr>
        <w:spacing w:line="480" w:lineRule="auto"/>
        <w:outlineLvl w:val="0"/>
        <w:rPr>
          <w:ins w:id="813" w:author="tara gallagher" w:date="2022-01-23T20:09:00Z"/>
          <w:rFonts w:ascii="Cambria" w:hAnsi="Cambria"/>
          <w:sz w:val="24"/>
          <w:szCs w:val="24"/>
        </w:rPr>
      </w:pPr>
    </w:p>
    <w:p w14:paraId="5968E2EF" w14:textId="77777777" w:rsidR="00E83C9D" w:rsidRDefault="00E83C9D" w:rsidP="00E83C9D">
      <w:pPr>
        <w:spacing w:line="480" w:lineRule="auto"/>
        <w:ind w:firstLine="720"/>
        <w:outlineLvl w:val="0"/>
        <w:rPr>
          <w:ins w:id="814" w:author="tara gallagher" w:date="2022-01-23T20:09:00Z"/>
          <w:rFonts w:ascii="Cambria" w:hAnsi="Cambria"/>
          <w:sz w:val="24"/>
          <w:szCs w:val="24"/>
        </w:rPr>
      </w:pPr>
    </w:p>
    <w:p w14:paraId="27D6CC4F" w14:textId="77777777" w:rsidR="00E83C9D" w:rsidRDefault="00E83C9D" w:rsidP="00E83C9D">
      <w:pPr>
        <w:spacing w:line="480" w:lineRule="auto"/>
        <w:ind w:firstLine="720"/>
        <w:outlineLvl w:val="0"/>
        <w:rPr>
          <w:ins w:id="815" w:author="tara gallagher" w:date="2022-01-23T20:09:00Z"/>
          <w:rFonts w:ascii="Cambria" w:hAnsi="Cambria"/>
          <w:sz w:val="24"/>
          <w:szCs w:val="24"/>
        </w:rPr>
      </w:pPr>
      <w:ins w:id="816" w:author="tara gallagher" w:date="2022-01-23T20:09:00Z">
        <w:r>
          <w:rPr>
            <w:rFonts w:ascii="Cambria" w:hAnsi="Cambria"/>
            <w:sz w:val="24"/>
            <w:szCs w:val="24"/>
          </w:rPr>
          <w:t>U</w:t>
        </w:r>
        <w:r w:rsidRPr="00CD0D15">
          <w:rPr>
            <w:rFonts w:ascii="Cambria" w:hAnsi="Cambria"/>
            <w:sz w:val="24"/>
            <w:szCs w:val="24"/>
          </w:rPr>
          <w:t>nderstanding spatial changes in can be used to assess bacteria</w:t>
        </w:r>
        <w:r>
          <w:rPr>
            <w:rFonts w:ascii="Cambria" w:hAnsi="Cambria"/>
            <w:sz w:val="24"/>
            <w:szCs w:val="24"/>
          </w:rPr>
          <w:t>l</w:t>
        </w:r>
        <w:r w:rsidRPr="00CD0D15">
          <w:rPr>
            <w:rFonts w:ascii="Cambria" w:hAnsi="Cambria"/>
            <w:sz w:val="24"/>
            <w:szCs w:val="24"/>
          </w:rPr>
          <w:t xml:space="preserve"> activity</w:t>
        </w:r>
        <w:r>
          <w:rPr>
            <w:rFonts w:ascii="Cambria" w:hAnsi="Cambria"/>
            <w:sz w:val="24"/>
            <w:szCs w:val="24"/>
          </w:rPr>
          <w:t xml:space="preserve">, treatment susceptibility, </w:t>
        </w:r>
        <w:r w:rsidRPr="00CD0D15">
          <w:rPr>
            <w:rFonts w:ascii="Cambria" w:hAnsi="Cambria"/>
            <w:sz w:val="24"/>
            <w:szCs w:val="24"/>
          </w:rPr>
          <w:t xml:space="preserve">and infection progression. </w:t>
        </w:r>
      </w:ins>
    </w:p>
    <w:p w14:paraId="2FC11088" w14:textId="7668B23C" w:rsidR="00E83C9D" w:rsidRDefault="00E83C9D" w:rsidP="00F27C25">
      <w:pPr>
        <w:spacing w:line="480" w:lineRule="auto"/>
        <w:rPr>
          <w:ins w:id="817" w:author="tara gallagher" w:date="2022-01-23T20:09:00Z"/>
          <w:rFonts w:ascii="Cambria" w:hAnsi="Cambria"/>
          <w:sz w:val="24"/>
          <w:szCs w:val="24"/>
        </w:rPr>
      </w:pPr>
    </w:p>
    <w:p w14:paraId="298AA933" w14:textId="77777777" w:rsidR="00E83C9D" w:rsidRPr="00CD0D15" w:rsidRDefault="00E83C9D" w:rsidP="00F27C25">
      <w:pPr>
        <w:spacing w:line="480" w:lineRule="auto"/>
        <w:rPr>
          <w:rFonts w:ascii="Cambria" w:hAnsi="Cambria"/>
          <w:sz w:val="24"/>
          <w:szCs w:val="24"/>
        </w:rPr>
      </w:pPr>
    </w:p>
    <w:p w14:paraId="041A539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Conclusions.</w:t>
      </w:r>
    </w:p>
    <w:p w14:paraId="01054A68" w14:textId="796EB513"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lastRenderedPageBreak/>
        <w:t>Here, we compared two orthogonal measurements to dete</w:t>
      </w:r>
      <w:r w:rsidR="00B44276">
        <w:rPr>
          <w:rFonts w:ascii="Cambria" w:hAnsi="Cambria"/>
          <w:sz w:val="24"/>
          <w:szCs w:val="24"/>
        </w:rPr>
        <w:t xml:space="preserve">rmine the presence and relative amount of reduced pyocyanin </w:t>
      </w:r>
      <w:r w:rsidRPr="00CD0D15">
        <w:rPr>
          <w:rFonts w:ascii="Cambria" w:hAnsi="Cambria"/>
          <w:sz w:val="24"/>
          <w:szCs w:val="24"/>
        </w:rPr>
        <w:t xml:space="preserve">in </w:t>
      </w:r>
      <w:r w:rsidRPr="00B44276">
        <w:rPr>
          <w:rFonts w:ascii="Cambria" w:hAnsi="Cambria"/>
          <w:i/>
          <w:sz w:val="24"/>
          <w:szCs w:val="24"/>
        </w:rPr>
        <w:t>P. aeruginosa</w:t>
      </w:r>
      <w:r w:rsidRPr="00CD0D15">
        <w:rPr>
          <w:rFonts w:ascii="Cambria" w:hAnsi="Cambria"/>
          <w:sz w:val="24"/>
          <w:szCs w:val="24"/>
        </w:rPr>
        <w:t xml:space="preserve"> biofilms. Although our implementation </w:t>
      </w:r>
      <w:ins w:id="818" w:author="Heather Maughan" w:date="2020-09-03T14:19:00Z">
        <w:r w:rsidR="00795C64">
          <w:rPr>
            <w:rFonts w:ascii="Cambria" w:hAnsi="Cambria"/>
            <w:sz w:val="24"/>
            <w:szCs w:val="24"/>
          </w:rPr>
          <w:t>wa</w:t>
        </w:r>
      </w:ins>
      <w:del w:id="819" w:author="Heather Maughan" w:date="2020-09-03T14:19:00Z">
        <w:r w:rsidRPr="00CD0D15" w:rsidDel="00795C64">
          <w:rPr>
            <w:rFonts w:ascii="Cambria" w:hAnsi="Cambria"/>
            <w:sz w:val="24"/>
            <w:szCs w:val="24"/>
          </w:rPr>
          <w:delText>i</w:delText>
        </w:r>
      </w:del>
      <w:r w:rsidRPr="00CD0D15">
        <w:rPr>
          <w:rFonts w:ascii="Cambria" w:hAnsi="Cambria"/>
          <w:sz w:val="24"/>
          <w:szCs w:val="24"/>
        </w:rPr>
        <w:t>s far from perfect, it put</w:t>
      </w:r>
      <w:del w:id="820" w:author="Heather Maughan" w:date="2020-09-03T14:19:00Z">
        <w:r w:rsidRPr="00CD0D15" w:rsidDel="00795C64">
          <w:rPr>
            <w:rFonts w:ascii="Cambria" w:hAnsi="Cambria"/>
            <w:sz w:val="24"/>
            <w:szCs w:val="24"/>
          </w:rPr>
          <w:delText>s</w:delText>
        </w:r>
      </w:del>
      <w:r w:rsidRPr="00CD0D15">
        <w:rPr>
          <w:rFonts w:ascii="Cambria" w:hAnsi="Cambria"/>
          <w:sz w:val="24"/>
          <w:szCs w:val="24"/>
        </w:rPr>
        <w:t xml:space="preserve"> forward a framework to combine hyperspectral imaging and lifetime imaging and map out the concentrations of different fluorophores in a sample with high molecular specificity.  </w:t>
      </w:r>
    </w:p>
    <w:p w14:paraId="43043200" w14:textId="7D211896" w:rsidR="00F27C25" w:rsidRDefault="00F27C25" w:rsidP="00F27C25">
      <w:pPr>
        <w:spacing w:line="480" w:lineRule="auto"/>
        <w:outlineLvl w:val="0"/>
        <w:rPr>
          <w:ins w:id="821" w:author="tara gallagher" w:date="2022-01-23T19:37:00Z"/>
          <w:rFonts w:ascii="Cambria" w:hAnsi="Cambria"/>
          <w:sz w:val="24"/>
          <w:szCs w:val="24"/>
        </w:rPr>
      </w:pPr>
    </w:p>
    <w:p w14:paraId="79B91C83" w14:textId="4D87CEB1" w:rsidR="00CC10B5" w:rsidRDefault="00CC10B5" w:rsidP="00F27C25">
      <w:pPr>
        <w:spacing w:line="480" w:lineRule="auto"/>
        <w:outlineLvl w:val="0"/>
        <w:rPr>
          <w:ins w:id="822" w:author="tara gallagher" w:date="2022-01-23T19:37:00Z"/>
          <w:rFonts w:ascii="Cambria" w:hAnsi="Cambria"/>
          <w:sz w:val="24"/>
          <w:szCs w:val="24"/>
        </w:rPr>
      </w:pPr>
    </w:p>
    <w:p w14:paraId="66C4F148" w14:textId="35FD2001" w:rsidR="00676495" w:rsidRDefault="00676495" w:rsidP="00F27C25">
      <w:pPr>
        <w:spacing w:line="480" w:lineRule="auto"/>
        <w:outlineLvl w:val="0"/>
        <w:rPr>
          <w:ins w:id="823" w:author="tara gallagher" w:date="2022-01-23T19:57:00Z"/>
          <w:rFonts w:ascii="Cambria" w:hAnsi="Cambria"/>
          <w:sz w:val="24"/>
          <w:szCs w:val="24"/>
        </w:rPr>
      </w:pPr>
    </w:p>
    <w:p w14:paraId="4AC198B6" w14:textId="77777777" w:rsidR="00676495" w:rsidRDefault="00676495" w:rsidP="00F27C25">
      <w:pPr>
        <w:spacing w:line="480" w:lineRule="auto"/>
        <w:outlineLvl w:val="0"/>
        <w:rPr>
          <w:ins w:id="824" w:author="tara gallagher" w:date="2022-01-23T19:37:00Z"/>
          <w:rFonts w:ascii="Cambria" w:hAnsi="Cambria"/>
          <w:sz w:val="24"/>
          <w:szCs w:val="24"/>
        </w:rPr>
      </w:pPr>
    </w:p>
    <w:p w14:paraId="5AC557A8" w14:textId="77777777" w:rsidR="00CC10B5" w:rsidRPr="00CD0D15" w:rsidRDefault="00CC10B5" w:rsidP="00F27C25">
      <w:pPr>
        <w:spacing w:line="480" w:lineRule="auto"/>
        <w:outlineLvl w:val="0"/>
        <w:rPr>
          <w:rFonts w:ascii="Cambria" w:hAnsi="Cambria"/>
          <w:sz w:val="24"/>
          <w:szCs w:val="24"/>
        </w:rPr>
      </w:pPr>
    </w:p>
    <w:p w14:paraId="12FF090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Methods and Materials</w:t>
      </w:r>
    </w:p>
    <w:p w14:paraId="5D098351" w14:textId="77777777" w:rsidR="00F27C25" w:rsidRPr="00CD0D15" w:rsidRDefault="00F27C25" w:rsidP="00F27C25">
      <w:pPr>
        <w:spacing w:line="480" w:lineRule="auto"/>
        <w:outlineLvl w:val="0"/>
        <w:rPr>
          <w:rFonts w:ascii="Cambria" w:hAnsi="Cambria"/>
          <w:sz w:val="24"/>
          <w:szCs w:val="24"/>
        </w:rPr>
      </w:pPr>
    </w:p>
    <w:p w14:paraId="0E9D795A"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Chemicals and bacterial media.</w:t>
      </w:r>
      <w:r w:rsidRPr="00CD0D15">
        <w:rPr>
          <w:rFonts w:ascii="Cambria" w:hAnsi="Cambria"/>
          <w:sz w:val="24"/>
          <w:szCs w:val="24"/>
        </w:rPr>
        <w:t xml:space="preserve"> </w:t>
      </w:r>
    </w:p>
    <w:p w14:paraId="50FFA25A" w14:textId="6CB620E1"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HPLC-grade pyocyanin was ordered from Sigma-Aldrich (P0046). 10 mM stocks were dissolved in 20% ethanol and stored at -20˚C. Artificial sputum and M9 minimal media with 40 mM succinate soft agar were used to grow </w:t>
      </w:r>
      <w:r w:rsidRPr="00B079CC">
        <w:rPr>
          <w:rFonts w:ascii="Cambria" w:hAnsi="Cambria"/>
          <w:i/>
          <w:iCs/>
          <w:sz w:val="24"/>
          <w:szCs w:val="24"/>
        </w:rPr>
        <w:t>P. aeruginosa</w:t>
      </w:r>
      <w:r w:rsidRPr="00CD0D15">
        <w:rPr>
          <w:rFonts w:ascii="Cambria" w:hAnsi="Cambria"/>
          <w:sz w:val="24"/>
          <w:szCs w:val="24"/>
        </w:rPr>
        <w:t xml:space="preserve"> biofilms. The recipes for both media types were modified from Gao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5jt0vU3","properties":{"formattedCitation":"(37)","plainCitation":"(37)","noteIndex":0},"citationItems":[{"id":424,"uris":["http://zotero.org/users/6261839/items/9HS96C3Q"],"uri":["http://zotero.org/users/6261839/items/9HS96C3Q"],"itemData":{"id":424,"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(37)</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noProof/>
          <w:sz w:val="24"/>
          <w:szCs w:val="24"/>
        </w:rPr>
        <w:t>t</w:t>
      </w:r>
      <w:r w:rsidRPr="00CD0D15">
        <w:rPr>
          <w:rFonts w:ascii="Cambria" w:hAnsi="Cambria"/>
          <w:sz w:val="24"/>
          <w:szCs w:val="24"/>
        </w:rPr>
        <w:t xml:space="preserve">o include 0.28% final agar concentration. To visualize biofilm colony growth over time, the agar was prepared in large petri dishes (150x15 mm). </w:t>
      </w:r>
    </w:p>
    <w:p w14:paraId="7A042E0F" w14:textId="77777777" w:rsidR="00F27C25" w:rsidRPr="00CD0D15" w:rsidRDefault="00F27C25" w:rsidP="00F27C25">
      <w:pPr>
        <w:spacing w:line="480" w:lineRule="auto"/>
        <w:rPr>
          <w:rFonts w:ascii="Cambria" w:hAnsi="Cambria"/>
          <w:sz w:val="24"/>
          <w:szCs w:val="24"/>
        </w:rPr>
      </w:pPr>
    </w:p>
    <w:p w14:paraId="77260247"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lastRenderedPageBreak/>
        <w:t>Bacterial strains and growth.</w:t>
      </w:r>
      <w:r w:rsidRPr="00CD0D15">
        <w:rPr>
          <w:rFonts w:ascii="Cambria" w:hAnsi="Cambria"/>
          <w:sz w:val="24"/>
          <w:szCs w:val="24"/>
        </w:rPr>
        <w:t xml:space="preserve"> </w:t>
      </w:r>
    </w:p>
    <w:p w14:paraId="0D67EDB6" w14:textId="222B6DF5" w:rsidR="00F27C25" w:rsidRPr="00CD0D15" w:rsidRDefault="00F27C25" w:rsidP="00CA02E9">
      <w:pPr>
        <w:spacing w:line="480" w:lineRule="auto"/>
        <w:ind w:firstLine="720"/>
        <w:outlineLvl w:val="0"/>
        <w:rPr>
          <w:rFonts w:ascii="Cambria" w:hAnsi="Cambria"/>
          <w:sz w:val="24"/>
          <w:szCs w:val="24"/>
        </w:rPr>
      </w:pPr>
      <w:r w:rsidRPr="00B079CC">
        <w:rPr>
          <w:rFonts w:ascii="Cambria" w:hAnsi="Cambria"/>
          <w:i/>
          <w:iCs/>
          <w:sz w:val="24"/>
          <w:szCs w:val="24"/>
        </w:rPr>
        <w:t>P. aeruginosa</w:t>
      </w:r>
      <w:r w:rsidRPr="00CD0D15">
        <w:rPr>
          <w:rFonts w:ascii="Cambria" w:hAnsi="Cambria"/>
          <w:sz w:val="24"/>
          <w:szCs w:val="24"/>
        </w:rPr>
        <w:t xml:space="preserve"> PA14 and the phenazine knockout </w:t>
      </w:r>
      <w:r w:rsidRPr="00384422">
        <w:rPr>
          <w:rFonts w:ascii="Cambria" w:hAnsi="Cambria"/>
          <w:i/>
          <w:sz w:val="24"/>
          <w:szCs w:val="24"/>
        </w:rPr>
        <w:t>phzA1-G1/A2-G2</w:t>
      </w:r>
      <w:r w:rsidRPr="00CD0D15">
        <w:rPr>
          <w:rFonts w:ascii="Cambria" w:hAnsi="Cambria"/>
          <w:sz w:val="24"/>
          <w:szCs w:val="24"/>
        </w:rPr>
        <w:t xml:space="preserve"> were obtained from Dianne Newman’s lab at California Institute of Technology. For biofilm imaging, the bacteria were grown overnight on Todd-Hewitt agar, and individual colonies were inoculated into the center of the artificial sputum or M9 succinate soft agar plates. The biofilm colonies were grown aerobically at 37˚C for 5 days. </w:t>
      </w:r>
    </w:p>
    <w:p w14:paraId="6717271F" w14:textId="77777777" w:rsidR="00F27C25" w:rsidRPr="00CD0D15" w:rsidRDefault="00F27C25" w:rsidP="00F27C25">
      <w:pPr>
        <w:spacing w:line="480" w:lineRule="auto"/>
        <w:rPr>
          <w:rFonts w:ascii="Cambria" w:hAnsi="Cambria"/>
          <w:sz w:val="24"/>
          <w:szCs w:val="24"/>
        </w:rPr>
      </w:pPr>
    </w:p>
    <w:p w14:paraId="6DB05EA2" w14:textId="77777777" w:rsidR="00CA02E9" w:rsidRDefault="00F27C25" w:rsidP="00F27C25">
      <w:pPr>
        <w:spacing w:line="480" w:lineRule="auto"/>
        <w:outlineLvl w:val="0"/>
        <w:rPr>
          <w:rFonts w:ascii="Cambria" w:hAnsi="Cambria"/>
          <w:b/>
          <w:bCs/>
          <w:sz w:val="24"/>
          <w:szCs w:val="24"/>
        </w:rPr>
      </w:pPr>
      <w:r w:rsidRPr="00CA02E9">
        <w:rPr>
          <w:rFonts w:ascii="Cambria" w:hAnsi="Cambria"/>
          <w:b/>
          <w:bCs/>
          <w:sz w:val="24"/>
          <w:szCs w:val="24"/>
        </w:rPr>
        <w:t>Chemical reduction of 1-hydroxyphenazine and pyocyanin and electrochemical reduction of pyocyanin.</w:t>
      </w:r>
    </w:p>
    <w:p w14:paraId="7E44BF74" w14:textId="007C49E3"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 Five hundred micromolar stocks of pyocyanin were diluted in 1X MOPS buffer with concentration gradients of TCEP ranging from 0.1 mM to 125 mM (pH 7). A fresh stock of 821 µM of pyocyanin was prepared in ammonium acetate 0.1M </w:t>
      </w:r>
      <w:proofErr w:type="spellStart"/>
      <w:r w:rsidRPr="00CD0D15">
        <w:rPr>
          <w:rFonts w:ascii="Cambria" w:hAnsi="Cambria"/>
          <w:sz w:val="24"/>
          <w:szCs w:val="24"/>
        </w:rPr>
        <w:t>KCl</w:t>
      </w:r>
      <w:proofErr w:type="spellEnd"/>
      <w:r w:rsidRPr="00CD0D15">
        <w:rPr>
          <w:rFonts w:ascii="Cambria" w:hAnsi="Cambria"/>
          <w:sz w:val="24"/>
          <w:szCs w:val="24"/>
        </w:rPr>
        <w:t xml:space="preserve"> MOPS buffered solution </w:t>
      </w:r>
      <w:del w:id="825" w:author="Heather Maughan" w:date="2020-09-03T14:28:00Z">
        <w:r w:rsidRPr="00CD0D15" w:rsidDel="002B1E27">
          <w:rPr>
            <w:rFonts w:ascii="Cambria" w:hAnsi="Cambria"/>
            <w:sz w:val="24"/>
            <w:szCs w:val="24"/>
          </w:rPr>
          <w:delText xml:space="preserve">in </w:delText>
        </w:r>
      </w:del>
      <w:r w:rsidRPr="00CD0D15">
        <w:rPr>
          <w:rFonts w:ascii="Cambria" w:hAnsi="Cambria"/>
          <w:sz w:val="24"/>
          <w:szCs w:val="24"/>
        </w:rPr>
        <w:t xml:space="preserve">and electrochemically reduced following the protocol developed by Wang and Newman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hKJqAmXV","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The electrochemical cell consisted of a glassy carbon working electrode, platinum wire counter electrode, and Ag/AgCl</w:t>
      </w:r>
      <w:r w:rsidRPr="00CD0D15">
        <w:rPr>
          <w:rFonts w:ascii="Cambria" w:hAnsi="Cambria"/>
          <w:sz w:val="24"/>
          <w:szCs w:val="24"/>
          <w:vertAlign w:val="subscript"/>
        </w:rPr>
        <w:t>2</w:t>
      </w:r>
      <w:r w:rsidRPr="00CD0D15">
        <w:rPr>
          <w:rFonts w:ascii="Cambria" w:hAnsi="Cambria"/>
          <w:sz w:val="24"/>
          <w:szCs w:val="24"/>
        </w:rPr>
        <w:t xml:space="preserve"> reference electrode. The voltage was set to -0.345V, and the reaction proceeded in an anaerobic chamber overnight until the current reached zero. For 1-hydroxyphenazine, 500 micromolar stocks were prepared and diluted in 1XMOPS buffer with pH 7-buffered DTT as the reducing agent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sEoloFH","properties":{"formattedCitation":"(38)","plainCitation":"(38)","noteIndex":0},"citationItems":[{"id":1413,"uris":["http://zotero.org/users/6261839/items/TUGPVZBP"],"uri":["http://zotero.org/users/6261839/items/TUGPVZBP"],"itemData":{"id":1413,"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(38)</w:t>
      </w:r>
      <w:r w:rsidRPr="00CD0D15">
        <w:rPr>
          <w:rFonts w:ascii="Cambria" w:hAnsi="Cambria"/>
          <w:sz w:val="24"/>
          <w:szCs w:val="24"/>
        </w:rPr>
        <w:fldChar w:fldCharType="end"/>
      </w:r>
      <w:r w:rsidRPr="00CD0D15">
        <w:rPr>
          <w:rFonts w:ascii="Cambria" w:hAnsi="Cambria"/>
          <w:sz w:val="24"/>
          <w:szCs w:val="24"/>
        </w:rPr>
        <w:t xml:space="preserve">. </w:t>
      </w:r>
    </w:p>
    <w:p w14:paraId="2E71B443" w14:textId="77777777" w:rsidR="00F27C25" w:rsidRPr="00CD0D15" w:rsidRDefault="00F27C25" w:rsidP="00F27C25">
      <w:pPr>
        <w:spacing w:line="480" w:lineRule="auto"/>
        <w:outlineLvl w:val="0"/>
        <w:rPr>
          <w:rFonts w:ascii="Cambria" w:hAnsi="Cambria"/>
          <w:sz w:val="24"/>
          <w:szCs w:val="24"/>
        </w:rPr>
      </w:pPr>
    </w:p>
    <w:p w14:paraId="5B1D303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Hyperspectral and fluorescence lifetime imaging on Zeiss LSM-880.</w:t>
      </w:r>
    </w:p>
    <w:p w14:paraId="6669D1FA" w14:textId="3D659F30" w:rsidR="00F27C25" w:rsidRPr="00CD0D15" w:rsidRDefault="00CA02E9" w:rsidP="00A978D6">
      <w:pPr>
        <w:spacing w:line="480" w:lineRule="auto"/>
        <w:ind w:firstLine="720"/>
        <w:rPr>
          <w:rFonts w:ascii="Cambria" w:hAnsi="Cambria"/>
          <w:sz w:val="24"/>
          <w:szCs w:val="24"/>
        </w:rPr>
      </w:pPr>
      <w:r>
        <w:rPr>
          <w:rFonts w:ascii="Cambria" w:hAnsi="Cambria"/>
          <w:sz w:val="24"/>
          <w:szCs w:val="24"/>
        </w:rPr>
        <w:lastRenderedPageBreak/>
        <w:t xml:space="preserve">To </w:t>
      </w:r>
      <w:r w:rsidR="00F27C25" w:rsidRPr="00CD0D15">
        <w:rPr>
          <w:rFonts w:ascii="Cambria" w:hAnsi="Cambria"/>
          <w:sz w:val="24"/>
          <w:szCs w:val="24"/>
        </w:rPr>
        <w:t xml:space="preserve">characterize the emission spectra and fluorescence lifetime of NADH, FAD, pyoverdine, reduced pyocyanin, and reduced 1-hydroxyphenazine, solutions were transferred to a </w:t>
      </w:r>
      <w:r>
        <w:rPr>
          <w:rFonts w:ascii="Cambria" w:hAnsi="Cambria"/>
          <w:sz w:val="24"/>
          <w:szCs w:val="24"/>
        </w:rPr>
        <w:t xml:space="preserve">clean </w:t>
      </w:r>
      <w:r w:rsidR="00F27C25" w:rsidRPr="00CD0D15">
        <w:rPr>
          <w:rFonts w:ascii="Cambria" w:hAnsi="Cambria"/>
          <w:sz w:val="24"/>
          <w:szCs w:val="24"/>
        </w:rPr>
        <w:t xml:space="preserve">slide. The reduced pyocyanin and 1-hydroxyphenazine were prepared in a Coy anaerobic chamber and sealed with </w:t>
      </w:r>
      <w:proofErr w:type="spellStart"/>
      <w:r w:rsidR="00F27C25" w:rsidRPr="00CD0D15">
        <w:rPr>
          <w:rFonts w:ascii="Cambria" w:hAnsi="Cambria"/>
          <w:sz w:val="24"/>
          <w:szCs w:val="24"/>
        </w:rPr>
        <w:t>iSpacers</w:t>
      </w:r>
      <w:proofErr w:type="spellEnd"/>
      <w:r w:rsidR="00F27C25" w:rsidRPr="00CD0D15">
        <w:rPr>
          <w:rFonts w:ascii="Cambria" w:hAnsi="Cambria"/>
          <w:sz w:val="24"/>
          <w:szCs w:val="24"/>
        </w:rPr>
        <w:t xml:space="preserve"> to avoid oxygen exposure (</w:t>
      </w:r>
      <w:hyperlink r:id="rId7" w:history="1">
        <w:r w:rsidR="00F27C25" w:rsidRPr="00CD0D15">
          <w:rPr>
            <w:rStyle w:val="Hyperlink"/>
            <w:rFonts w:ascii="Cambria" w:hAnsi="Cambria"/>
            <w:sz w:val="24"/>
            <w:szCs w:val="24"/>
          </w:rPr>
          <w:t>https://www.sunjinlab.com/)</w:t>
        </w:r>
      </w:hyperlink>
      <w:r w:rsidR="00F27C25" w:rsidRPr="00CD0D15">
        <w:rPr>
          <w:rFonts w:ascii="Cambria" w:hAnsi="Cambria"/>
          <w:sz w:val="24"/>
          <w:szCs w:val="24"/>
        </w:rPr>
        <w:t xml:space="preserve">. </w:t>
      </w:r>
    </w:p>
    <w:p w14:paraId="6EF9882C" w14:textId="7E98D70A" w:rsidR="00F27C25" w:rsidRPr="00CD0D15" w:rsidRDefault="00941275" w:rsidP="00A978D6">
      <w:pPr>
        <w:spacing w:line="480" w:lineRule="auto"/>
        <w:ind w:firstLine="720"/>
        <w:rPr>
          <w:rFonts w:ascii="Cambria" w:hAnsi="Cambria"/>
          <w:sz w:val="24"/>
          <w:szCs w:val="24"/>
        </w:rPr>
      </w:pPr>
      <w:r>
        <w:rPr>
          <w:rFonts w:ascii="Cambria" w:hAnsi="Cambria"/>
          <w:sz w:val="24"/>
          <w:szCs w:val="24"/>
        </w:rPr>
        <w:t xml:space="preserve">WT PA14 and </w:t>
      </w:r>
      <w:r w:rsidRPr="00941275">
        <w:rPr>
          <w:rFonts w:ascii="Cambria" w:hAnsi="Cambria"/>
          <w:i/>
          <w:iCs/>
          <w:sz w:val="24"/>
          <w:szCs w:val="24"/>
        </w:rPr>
        <w:t>∆</w:t>
      </w:r>
      <w:proofErr w:type="spellStart"/>
      <w:r w:rsidRPr="00941275">
        <w:rPr>
          <w:rFonts w:ascii="Cambria" w:hAnsi="Cambria"/>
          <w:i/>
          <w:iCs/>
          <w:sz w:val="24"/>
          <w:szCs w:val="24"/>
        </w:rPr>
        <w:t>phz</w:t>
      </w:r>
      <w:proofErr w:type="spellEnd"/>
      <w:r>
        <w:rPr>
          <w:rFonts w:ascii="Cambria" w:hAnsi="Cambria"/>
          <w:sz w:val="24"/>
          <w:szCs w:val="24"/>
        </w:rPr>
        <w:t xml:space="preserve"> b</w:t>
      </w:r>
      <w:r w:rsidR="00F27C25" w:rsidRPr="00CD0D15">
        <w:rPr>
          <w:rFonts w:ascii="Cambria" w:hAnsi="Cambria"/>
          <w:sz w:val="24"/>
          <w:szCs w:val="24"/>
        </w:rPr>
        <w:t>iofilms grown in the artificial sputum and M9 succinate soft agar were cut with a sterile razor and placed onto a MATTEK dish (</w:t>
      </w:r>
      <w:r w:rsidR="00F27C25" w:rsidRPr="00CD0D15">
        <w:rPr>
          <w:rFonts w:ascii="Cambria" w:hAnsi="Cambria"/>
          <w:sz w:val="24"/>
          <w:szCs w:val="24"/>
          <w:highlight w:val="white"/>
        </w:rPr>
        <w:t>Part No: P35G-1.5-14-C</w:t>
      </w:r>
      <w:r w:rsidR="00F27C25" w:rsidRPr="00CD0D15">
        <w:rPr>
          <w:rFonts w:ascii="Cambria" w:hAnsi="Cambria"/>
          <w:sz w:val="24"/>
          <w:szCs w:val="24"/>
        </w:rPr>
        <w:t xml:space="preserve">) with the surface of the biofilm on the coverslip. To compare the impact of oxygen on the spectral and lifetime signal, the biofilm samples were (1) placed in a dish open to air and immediately imaged or (2) were placed in between two coverslips and sealed in the dish with tape </w:t>
      </w:r>
      <w:r w:rsidR="0013573D">
        <w:rPr>
          <w:rFonts w:ascii="Cambria" w:hAnsi="Cambria"/>
          <w:sz w:val="24"/>
          <w:szCs w:val="24"/>
        </w:rPr>
        <w:t xml:space="preserve">for </w:t>
      </w:r>
      <w:r w:rsidR="00F27C25" w:rsidRPr="00CD0D15">
        <w:rPr>
          <w:rFonts w:ascii="Cambria" w:hAnsi="Cambria"/>
          <w:sz w:val="24"/>
          <w:szCs w:val="24"/>
        </w:rPr>
        <w:t>2h</w:t>
      </w:r>
      <w:r w:rsidR="0013573D">
        <w:rPr>
          <w:rFonts w:ascii="Cambria" w:hAnsi="Cambria"/>
          <w:sz w:val="24"/>
          <w:szCs w:val="24"/>
        </w:rPr>
        <w:t xml:space="preserve"> at RT to promote oxygen consumption</w:t>
      </w:r>
      <w:r w:rsidR="00F27C25" w:rsidRPr="00CD0D15">
        <w:rPr>
          <w:rFonts w:ascii="Cambria" w:hAnsi="Cambria"/>
          <w:sz w:val="24"/>
          <w:szCs w:val="24"/>
        </w:rPr>
        <w:t xml:space="preserve">. </w:t>
      </w:r>
    </w:p>
    <w:p w14:paraId="75E9ED87" w14:textId="1CF34713" w:rsidR="00F27C25" w:rsidRPr="00CD0D15" w:rsidRDefault="00F27C25" w:rsidP="00941275">
      <w:pPr>
        <w:spacing w:line="480" w:lineRule="auto"/>
        <w:ind w:firstLine="720"/>
        <w:rPr>
          <w:rFonts w:ascii="Cambria" w:hAnsi="Cambria"/>
          <w:sz w:val="24"/>
          <w:szCs w:val="24"/>
        </w:rPr>
      </w:pPr>
      <w:r w:rsidRPr="00CD0D15">
        <w:rPr>
          <w:rFonts w:ascii="Cambria" w:hAnsi="Cambria"/>
          <w:sz w:val="24"/>
          <w:szCs w:val="24"/>
        </w:rPr>
        <w:t xml:space="preserve">The pure fluorophore solutions and biofilm surfaces were imaged on an inverted Zeiss LSM-880 with an ISS Spartan3 </w:t>
      </w:r>
      <w:proofErr w:type="spellStart"/>
      <w:r w:rsidRPr="00CD0D15">
        <w:rPr>
          <w:rFonts w:ascii="Cambria" w:hAnsi="Cambria"/>
          <w:sz w:val="24"/>
          <w:szCs w:val="24"/>
        </w:rPr>
        <w:t>FLIMbox</w:t>
      </w:r>
      <w:proofErr w:type="spellEnd"/>
      <w:r w:rsidRPr="00CD0D15">
        <w:rPr>
          <w:rFonts w:ascii="Cambria" w:hAnsi="Cambria"/>
          <w:sz w:val="24"/>
          <w:szCs w:val="24"/>
        </w:rPr>
        <w:t xml:space="preserve">, BH HPM-100-40-Hybrid detector, and a Spectra Physics Mai Tai titanium sapphire laser. The fluorophores were excited with 2-photon excitation at 740 nm and laser power ranging </w:t>
      </w:r>
      <w:r w:rsidRPr="00CD0D15">
        <w:rPr>
          <w:rFonts w:ascii="Cambria" w:hAnsi="Cambria"/>
          <w:color w:val="000000" w:themeColor="text1"/>
          <w:sz w:val="24"/>
          <w:szCs w:val="24"/>
        </w:rPr>
        <w:t xml:space="preserve">from 1-10 </w:t>
      </w:r>
      <w:proofErr w:type="spellStart"/>
      <w:r w:rsidRPr="00CD0D15">
        <w:rPr>
          <w:rFonts w:ascii="Cambria" w:hAnsi="Cambria"/>
          <w:color w:val="000000" w:themeColor="text1"/>
          <w:sz w:val="24"/>
          <w:szCs w:val="24"/>
        </w:rPr>
        <w:t>mW</w:t>
      </w:r>
      <w:proofErr w:type="spellEnd"/>
      <w:r w:rsidRPr="00CD0D15">
        <w:rPr>
          <w:rFonts w:ascii="Cambria" w:hAnsi="Cambria"/>
          <w:color w:val="000000" w:themeColor="text1"/>
          <w:sz w:val="24"/>
          <w:szCs w:val="24"/>
        </w:rPr>
        <w:t xml:space="preserve">. For </w:t>
      </w:r>
      <w:r w:rsidRPr="00CD0D15">
        <w:rPr>
          <w:rFonts w:ascii="Cambria" w:hAnsi="Cambria"/>
          <w:sz w:val="24"/>
          <w:szCs w:val="24"/>
        </w:rPr>
        <w:t>the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sz w:val="24"/>
          <w:szCs w:val="24"/>
        </w:rPr>
        <w:t>lsm</w:t>
      </w:r>
      <w:proofErr w:type="spellEnd"/>
      <w:r w:rsidRPr="00CD0D15">
        <w:rPr>
          <w:rFonts w:ascii="Cambria" w:hAnsi="Cambria"/>
          <w:sz w:val="24"/>
          <w:szCs w:val="24"/>
        </w:rPr>
        <w:t xml:space="preserve"> files were exported for downstream </w:t>
      </w:r>
      <w:r w:rsidR="005346C4">
        <w:rPr>
          <w:rFonts w:ascii="Cambria" w:hAnsi="Cambria"/>
          <w:sz w:val="24"/>
          <w:szCs w:val="24"/>
        </w:rPr>
        <w:t>unmixing</w:t>
      </w:r>
      <w:r w:rsidRPr="00CD0D15">
        <w:rPr>
          <w:rFonts w:ascii="Cambria" w:hAnsi="Cambria"/>
          <w:sz w:val="24"/>
          <w:szCs w:val="24"/>
        </w:rPr>
        <w:t xml:space="preserve"> steps. After collecting the spectra, fluorescence lifetime of the same sample was obtained by switching the light path to the </w:t>
      </w:r>
      <w:proofErr w:type="spellStart"/>
      <w:r w:rsidRPr="00CD0D15">
        <w:rPr>
          <w:rFonts w:ascii="Cambria" w:hAnsi="Cambria"/>
          <w:sz w:val="24"/>
          <w:szCs w:val="24"/>
        </w:rPr>
        <w:t>FLIMbox</w:t>
      </w:r>
      <w:proofErr w:type="spellEnd"/>
      <w:r w:rsidRPr="00CD0D15">
        <w:rPr>
          <w:rFonts w:ascii="Cambria" w:hAnsi="Cambria"/>
          <w:sz w:val="24"/>
          <w:szCs w:val="24"/>
        </w:rPr>
        <w:t xml:space="preserve"> detectors. The sample was excited with the same wavelength and laser power as the spectral images. The emission was filtered </w:t>
      </w:r>
      <w:r w:rsidRPr="005346C4">
        <w:rPr>
          <w:rFonts w:ascii="Cambria" w:hAnsi="Cambria"/>
          <w:color w:val="000000" w:themeColor="text1"/>
          <w:sz w:val="24"/>
          <w:szCs w:val="24"/>
        </w:rPr>
        <w:t xml:space="preserve">with a 495 nm LP dichroic and </w:t>
      </w:r>
      <w:proofErr w:type="spellStart"/>
      <w:r w:rsidRPr="005346C4">
        <w:rPr>
          <w:rFonts w:ascii="Cambria" w:hAnsi="Cambria"/>
          <w:color w:val="000000" w:themeColor="text1"/>
          <w:sz w:val="24"/>
          <w:szCs w:val="24"/>
        </w:rPr>
        <w:t>Semrock</w:t>
      </w:r>
      <w:proofErr w:type="spellEnd"/>
      <w:r w:rsidRPr="005346C4">
        <w:rPr>
          <w:rFonts w:ascii="Cambria" w:hAnsi="Cambria"/>
          <w:color w:val="000000" w:themeColor="text1"/>
          <w:sz w:val="24"/>
          <w:szCs w:val="24"/>
        </w:rPr>
        <w:t xml:space="preserve"> </w:t>
      </w:r>
      <w:r w:rsidRPr="005346C4">
        <w:rPr>
          <w:rFonts w:ascii="Cambria" w:hAnsi="Cambria"/>
          <w:color w:val="000000" w:themeColor="text1"/>
          <w:sz w:val="24"/>
          <w:szCs w:val="24"/>
          <w:shd w:val="clear" w:color="auto" w:fill="FCFDFD"/>
        </w:rPr>
        <w:t xml:space="preserve">442/46 nm </w:t>
      </w:r>
      <w:proofErr w:type="spellStart"/>
      <w:r w:rsidRPr="005346C4">
        <w:rPr>
          <w:rFonts w:ascii="Cambria" w:hAnsi="Cambria"/>
          <w:color w:val="000000" w:themeColor="text1"/>
          <w:sz w:val="24"/>
          <w:szCs w:val="24"/>
          <w:shd w:val="clear" w:color="auto" w:fill="FCFDFD"/>
        </w:rPr>
        <w:t>BrightLine</w:t>
      </w:r>
      <w:proofErr w:type="spellEnd"/>
      <w:r w:rsidRPr="005346C4">
        <w:rPr>
          <w:rFonts w:ascii="Cambria" w:hAnsi="Cambria"/>
          <w:color w:val="000000" w:themeColor="text1"/>
          <w:sz w:val="24"/>
          <w:szCs w:val="24"/>
          <w:shd w:val="clear" w:color="auto" w:fill="FCFDFD"/>
        </w:rPr>
        <w:t xml:space="preserve"> single-band bandpass filter </w:t>
      </w:r>
      <w:r w:rsidRPr="00CD0D15">
        <w:rPr>
          <w:rFonts w:ascii="Cambria" w:hAnsi="Cambria"/>
          <w:color w:val="222222"/>
          <w:sz w:val="24"/>
          <w:szCs w:val="24"/>
          <w:shd w:val="clear" w:color="auto" w:fill="FCFDFD"/>
        </w:rPr>
        <w:lastRenderedPageBreak/>
        <w:t>(CFW-BP01-Clin-25)</w:t>
      </w:r>
      <w:r w:rsidRPr="00CD0D15">
        <w:rPr>
          <w:rFonts w:ascii="Cambria" w:hAnsi="Cambria"/>
          <w:color w:val="CC0000"/>
          <w:sz w:val="24"/>
          <w:szCs w:val="24"/>
        </w:rPr>
        <w:t xml:space="preserve">. </w:t>
      </w:r>
      <w:r w:rsidRPr="00CD0D15">
        <w:rPr>
          <w:rFonts w:ascii="Cambria" w:hAnsi="Cambria"/>
          <w:sz w:val="24"/>
          <w:szCs w:val="24"/>
        </w:rPr>
        <w:t xml:space="preserve">The fluorescence lifetime data was acquired using </w:t>
      </w:r>
      <w:proofErr w:type="spellStart"/>
      <w:r w:rsidRPr="00CD0D15">
        <w:rPr>
          <w:rFonts w:ascii="Cambria" w:hAnsi="Cambria"/>
          <w:sz w:val="24"/>
          <w:szCs w:val="24"/>
        </w:rPr>
        <w:t>simFCS</w:t>
      </w:r>
      <w:proofErr w:type="spellEnd"/>
      <w:r w:rsidRPr="00CD0D15">
        <w:rPr>
          <w:rFonts w:ascii="Cambria" w:hAnsi="Cambria"/>
          <w:sz w:val="24"/>
          <w:szCs w:val="24"/>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sz w:val="24"/>
          <w:szCs w:val="24"/>
        </w:rPr>
      </w:pPr>
    </w:p>
    <w:p w14:paraId="7E0AE399" w14:textId="14F0C72E"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Z-stack fluorescence lifetime of </w:t>
      </w:r>
      <w:r w:rsidR="005346C4">
        <w:rPr>
          <w:rFonts w:ascii="Cambria" w:hAnsi="Cambria"/>
          <w:b/>
          <w:bCs/>
          <w:sz w:val="24"/>
          <w:szCs w:val="24"/>
        </w:rPr>
        <w:t xml:space="preserve">WT PA14 </w:t>
      </w:r>
      <w:r w:rsidRPr="00CD0D15">
        <w:rPr>
          <w:rFonts w:ascii="Cambria" w:hAnsi="Cambria"/>
          <w:b/>
          <w:bCs/>
          <w:sz w:val="24"/>
          <w:szCs w:val="24"/>
        </w:rPr>
        <w:t xml:space="preserve">biofilms on the DIVER microscope. </w:t>
      </w:r>
    </w:p>
    <w:p w14:paraId="02CA6DB4" w14:textId="46F46B02" w:rsidR="00F27C25" w:rsidRPr="00CD0D15" w:rsidRDefault="00F27C25" w:rsidP="005346C4">
      <w:pPr>
        <w:spacing w:line="480" w:lineRule="auto"/>
        <w:ind w:firstLine="720"/>
        <w:outlineLvl w:val="0"/>
        <w:rPr>
          <w:rFonts w:ascii="Cambria" w:hAnsi="Cambria"/>
          <w:sz w:val="24"/>
          <w:szCs w:val="24"/>
        </w:rPr>
      </w:pPr>
      <w:r w:rsidRPr="00CD0D15">
        <w:rPr>
          <w:rFonts w:ascii="Cambria" w:hAnsi="Cambria"/>
          <w:sz w:val="24"/>
          <w:szCs w:val="24"/>
        </w:rPr>
        <w:t xml:space="preserve">Intact </w:t>
      </w:r>
      <w:r w:rsidR="005346C4">
        <w:rPr>
          <w:rFonts w:ascii="Cambria" w:hAnsi="Cambria"/>
          <w:sz w:val="24"/>
          <w:szCs w:val="24"/>
        </w:rPr>
        <w:t xml:space="preserve">WT </w:t>
      </w:r>
      <w:r w:rsidRPr="005346C4">
        <w:rPr>
          <w:rFonts w:ascii="Cambria" w:hAnsi="Cambria"/>
          <w:i/>
          <w:iCs/>
          <w:sz w:val="24"/>
          <w:szCs w:val="24"/>
        </w:rPr>
        <w:t>P. aeruginosa</w:t>
      </w:r>
      <w:r w:rsidR="005346C4">
        <w:rPr>
          <w:rFonts w:ascii="Cambria" w:hAnsi="Cambria"/>
          <w:i/>
          <w:iCs/>
          <w:sz w:val="24"/>
          <w:szCs w:val="24"/>
        </w:rPr>
        <w:t xml:space="preserve"> </w:t>
      </w:r>
      <w:r w:rsidR="005346C4">
        <w:rPr>
          <w:rFonts w:ascii="Cambria" w:hAnsi="Cambria"/>
          <w:sz w:val="24"/>
          <w:szCs w:val="24"/>
        </w:rPr>
        <w:t>PA14</w:t>
      </w:r>
      <w:r w:rsidRPr="005346C4">
        <w:rPr>
          <w:rFonts w:ascii="Cambria" w:hAnsi="Cambria"/>
          <w:i/>
          <w:iCs/>
          <w:sz w:val="24"/>
          <w:szCs w:val="24"/>
        </w:rPr>
        <w:t xml:space="preserve"> </w:t>
      </w:r>
      <w:r w:rsidRPr="00CD0D15">
        <w:rPr>
          <w:rFonts w:ascii="Cambria" w:hAnsi="Cambria"/>
          <w:sz w:val="24"/>
          <w:szCs w:val="24"/>
        </w:rPr>
        <w:t>biofilms</w:t>
      </w:r>
      <w:r w:rsidR="005346C4">
        <w:rPr>
          <w:rFonts w:ascii="Cambria" w:hAnsi="Cambria"/>
          <w:sz w:val="24"/>
          <w:szCs w:val="24"/>
        </w:rPr>
        <w:t xml:space="preserve"> were</w:t>
      </w:r>
      <w:r w:rsidRPr="00CD0D15">
        <w:rPr>
          <w:rFonts w:ascii="Cambria" w:hAnsi="Cambria"/>
          <w:sz w:val="24"/>
          <w:szCs w:val="24"/>
        </w:rPr>
        <w:t xml:space="preserve"> </w:t>
      </w:r>
      <w:r w:rsidR="005346C4">
        <w:rPr>
          <w:rFonts w:ascii="Cambria" w:hAnsi="Cambria"/>
          <w:sz w:val="24"/>
          <w:szCs w:val="24"/>
        </w:rPr>
        <w:t xml:space="preserve">grown in ASM for five days and </w:t>
      </w:r>
      <w:r w:rsidRPr="00CD0D15">
        <w:rPr>
          <w:rFonts w:ascii="Cambria" w:hAnsi="Cambria"/>
          <w:sz w:val="24"/>
          <w:szCs w:val="24"/>
        </w:rPr>
        <w:t xml:space="preserve">prepared for z-stack imaging by adding a large coverslip on top of the surface of the biofilm, and then imaged with </w:t>
      </w:r>
      <w:r w:rsidRPr="00CD0D15">
        <w:rPr>
          <w:rFonts w:ascii="Cambria" w:hAnsi="Cambria"/>
          <w:color w:val="000000" w:themeColor="text1"/>
          <w:sz w:val="24"/>
          <w:szCs w:val="24"/>
        </w:rPr>
        <w:t>a 0.8 NA 40x Water objective. Z-st</w:t>
      </w:r>
      <w:r w:rsidRPr="00CD0D15">
        <w:rPr>
          <w:rFonts w:ascii="Cambria" w:hAnsi="Cambria"/>
          <w:sz w:val="24"/>
          <w:szCs w:val="24"/>
        </w:rPr>
        <w:t xml:space="preserve">acks were obtained on a custom-made microscope at the Laboratory for Fluorescence Dynamics, the DIVER (Deep Imaging Via Enhanced Recovery)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{"citationID":"jlZXDqDQ","properties":{"formattedCitation":"(13, 14, 39)","plainCitation":"(13, 14, 39)","noteIndex":0},"citationItems":[{"id":1211,"uris":["http://zotero.org/users/6261839/items/T8KUQSTH"],"uri":["http://zotero.org/users/6261839/items/T8KUQSTH"],"itemData":{"id":1211,"type":"article-journal","abstract":"The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eastAsia="Times New Roman" w:hAnsi="Cambria" w:cs="Times New Roman"/>
          <w:sz w:val="24"/>
          <w:szCs w:val="24"/>
        </w:rPr>
        <w:t>(13, 14, 39)</w:t>
      </w:r>
      <w:r w:rsidRPr="00CD0D15">
        <w:rPr>
          <w:rFonts w:ascii="Cambria" w:hAnsi="Cambria"/>
          <w:sz w:val="24"/>
          <w:szCs w:val="24"/>
        </w:rPr>
        <w:fldChar w:fldCharType="end"/>
      </w:r>
      <w:r w:rsidRPr="00CD0D15">
        <w:rPr>
          <w:rFonts w:ascii="Cambria" w:hAnsi="Cambria"/>
          <w:sz w:val="24"/>
          <w:szCs w:val="24"/>
        </w:rPr>
        <w:t xml:space="preserve">. The DIVER is a </w:t>
      </w:r>
      <w:r w:rsidRPr="00CD0D15">
        <w:rPr>
          <w:rFonts w:ascii="Cambria" w:eastAsia="Times New Roman" w:hAnsi="Cambria"/>
          <w:color w:val="000000"/>
          <w:sz w:val="24"/>
          <w:szCs w:val="24"/>
          <w:shd w:val="clear" w:color="auto" w:fill="FFFFFF"/>
        </w:rPr>
        <w:t xml:space="preserve">Nikon Eclipse TE2000-U microscope equipped </w:t>
      </w:r>
      <w:r w:rsidRPr="00CD0D15">
        <w:rPr>
          <w:rFonts w:ascii="Cambria" w:hAnsi="Cambria"/>
          <w:sz w:val="24"/>
          <w:szCs w:val="24"/>
        </w:rPr>
        <w:t xml:space="preserve">with a wide-area 18x18 mm </w:t>
      </w:r>
      <w:r w:rsidRPr="00CD0D15">
        <w:rPr>
          <w:rFonts w:ascii="Cambria" w:eastAsia="Times New Roman" w:hAnsi="Cambria"/>
          <w:sz w:val="24"/>
          <w:szCs w:val="24"/>
        </w:rPr>
        <w:t>photomultiplier tube (PMT)</w:t>
      </w:r>
      <w:r w:rsidRPr="00CD0D15">
        <w:rPr>
          <w:rFonts w:ascii="Cambria" w:hAnsi="Cambria"/>
          <w:sz w:val="24"/>
          <w:szCs w:val="24"/>
        </w:rPr>
        <w:t xml:space="preserve"> </w:t>
      </w:r>
      <w:r w:rsidRPr="00CD0D15">
        <w:rPr>
          <w:rFonts w:ascii="Cambria" w:eastAsia="Times New Roman" w:hAnsi="Cambria"/>
          <w:sz w:val="24"/>
          <w:szCs w:val="24"/>
        </w:rPr>
        <w:t xml:space="preserve">(Hamamatsu R7600P-300) which enhances photon collection. Samples were excited with 2-photon excitation at 740 nm using </w:t>
      </w:r>
      <w:r w:rsidRPr="00CD0D15">
        <w:rPr>
          <w:rFonts w:ascii="Cambria" w:eastAsia="Times New Roman" w:hAnsi="Cambria"/>
          <w:color w:val="000000"/>
          <w:sz w:val="24"/>
          <w:szCs w:val="24"/>
          <w:shd w:val="clear" w:color="auto" w:fill="FFFFFF"/>
        </w:rPr>
        <w:t xml:space="preserve">a Tsunami Spectra-Physics </w:t>
      </w:r>
      <w:proofErr w:type="spellStart"/>
      <w:r w:rsidRPr="00CD0D15">
        <w:rPr>
          <w:rFonts w:ascii="Cambria" w:eastAsia="Times New Roman" w:hAnsi="Cambria"/>
          <w:color w:val="000000"/>
          <w:sz w:val="24"/>
          <w:szCs w:val="24"/>
          <w:shd w:val="clear" w:color="auto" w:fill="FFFFFF"/>
        </w:rPr>
        <w:t>Ti:Sapphire</w:t>
      </w:r>
      <w:proofErr w:type="spellEnd"/>
      <w:r w:rsidRPr="00CD0D15">
        <w:rPr>
          <w:rFonts w:ascii="Cambria" w:eastAsia="Times New Roman" w:hAnsi="Cambria"/>
          <w:color w:val="000000"/>
          <w:sz w:val="24"/>
          <w:szCs w:val="24"/>
          <w:shd w:val="clear" w:color="auto" w:fill="FFFFFF"/>
        </w:rPr>
        <w:t xml:space="preserve"> laser (80 MHz). The emission was filtered with a Schott BG-39 filter and</w:t>
      </w:r>
      <w:r w:rsidR="00751974">
        <w:rPr>
          <w:rFonts w:ascii="Cambria" w:eastAsia="Times New Roman" w:hAnsi="Cambria"/>
          <w:color w:val="000000"/>
          <w:sz w:val="24"/>
          <w:szCs w:val="24"/>
          <w:shd w:val="clear" w:color="auto" w:fill="FFFFFF"/>
        </w:rPr>
        <w:t xml:space="preserve"> </w:t>
      </w:r>
      <w:r w:rsidR="009B6BF6">
        <w:rPr>
          <w:rFonts w:ascii="Cambria" w:eastAsia="Times New Roman" w:hAnsi="Cambria"/>
          <w:color w:val="000000"/>
          <w:sz w:val="24"/>
          <w:szCs w:val="24"/>
          <w:shd w:val="clear" w:color="auto" w:fill="FFFFFF"/>
        </w:rPr>
        <w:t>NADH-targeted optical bandpass filter (400-500 nm)</w:t>
      </w:r>
      <w:r w:rsidR="00751974">
        <w:rPr>
          <w:rFonts w:ascii="Cambria" w:eastAsia="Times New Roman" w:hAnsi="Cambria"/>
          <w:color w:val="000000"/>
          <w:sz w:val="24"/>
          <w:szCs w:val="24"/>
          <w:shd w:val="clear" w:color="auto" w:fill="FFFFFF"/>
        </w:rPr>
        <w:t xml:space="preserve">. </w:t>
      </w:r>
      <w:r w:rsidRPr="00CD0D15">
        <w:rPr>
          <w:rFonts w:ascii="Cambria" w:eastAsia="Times New Roman" w:hAnsi="Cambria"/>
          <w:color w:val="000000"/>
          <w:sz w:val="24"/>
          <w:szCs w:val="24"/>
          <w:shd w:val="clear" w:color="auto" w:fill="FFFFFF"/>
        </w:rPr>
        <w:t xml:space="preserve">The fluorescence lifetime data was collected with </w:t>
      </w:r>
      <w:proofErr w:type="spellStart"/>
      <w:r w:rsidRPr="00CD0D15">
        <w:rPr>
          <w:rFonts w:ascii="Cambria" w:eastAsia="Times New Roman" w:hAnsi="Cambria"/>
          <w:color w:val="000000"/>
          <w:sz w:val="24"/>
          <w:szCs w:val="24"/>
          <w:shd w:val="clear" w:color="auto" w:fill="FFFFFF"/>
        </w:rPr>
        <w:t>SimFCS</w:t>
      </w:r>
      <w:proofErr w:type="spellEnd"/>
      <w:r w:rsidRPr="00CD0D15">
        <w:rPr>
          <w:rFonts w:ascii="Cambria" w:eastAsia="Times New Roman" w:hAnsi="Cambria"/>
          <w:color w:val="000000"/>
          <w:sz w:val="24"/>
          <w:szCs w:val="24"/>
          <w:shd w:val="clear" w:color="auto" w:fill="FFFFFF"/>
        </w:rPr>
        <w:t xml:space="preserve"> v4 software. Z-stacks were automatically acquired every </w:t>
      </w:r>
      <w:r w:rsidR="005346C4">
        <w:rPr>
          <w:rFonts w:ascii="Cambria" w:eastAsia="Times New Roman" w:hAnsi="Cambria"/>
          <w:color w:val="000000"/>
          <w:sz w:val="24"/>
          <w:szCs w:val="24"/>
          <w:shd w:val="clear" w:color="auto" w:fill="FFFFFF"/>
        </w:rPr>
        <w:t xml:space="preserve">100 </w:t>
      </w:r>
      <w:r w:rsidRPr="00CD0D15">
        <w:rPr>
          <w:rFonts w:ascii="Cambria" w:eastAsia="Times New Roman" w:hAnsi="Cambria"/>
          <w:color w:val="000000"/>
          <w:sz w:val="24"/>
          <w:szCs w:val="24"/>
          <w:shd w:val="clear" w:color="auto" w:fill="FFFFFF"/>
        </w:rPr>
        <w:t xml:space="preserve">µm from the surface of the biofilm to </w:t>
      </w:r>
      <w:r w:rsidR="005346C4">
        <w:rPr>
          <w:rFonts w:ascii="Cambria" w:eastAsia="Times New Roman" w:hAnsi="Cambria"/>
          <w:color w:val="000000"/>
          <w:sz w:val="24"/>
          <w:szCs w:val="24"/>
          <w:shd w:val="clear" w:color="auto" w:fill="FFFFFF"/>
        </w:rPr>
        <w:t>1</w:t>
      </w:r>
      <w:r w:rsidRPr="00CD0D15">
        <w:rPr>
          <w:rFonts w:ascii="Cambria" w:eastAsia="Times New Roman" w:hAnsi="Cambria"/>
          <w:color w:val="000000"/>
          <w:sz w:val="24"/>
          <w:szCs w:val="24"/>
          <w:shd w:val="clear" w:color="auto" w:fill="FFFFFF"/>
        </w:rPr>
        <w:t xml:space="preserve"> mm deep. The laser power was increased with an exponential function for deeper sample imaging, with the power ranging from </w:t>
      </w:r>
      <w:r w:rsidR="00751974" w:rsidRPr="00751974">
        <w:rPr>
          <w:rFonts w:ascii="Cambria" w:eastAsia="Times New Roman" w:hAnsi="Cambria"/>
          <w:color w:val="000000" w:themeColor="text1"/>
          <w:sz w:val="24"/>
          <w:szCs w:val="24"/>
          <w:shd w:val="clear" w:color="auto" w:fill="FFFFFF"/>
        </w:rPr>
        <w:t xml:space="preserve">1-58 </w:t>
      </w:r>
      <w:proofErr w:type="spellStart"/>
      <w:r w:rsidR="00751974" w:rsidRPr="00751974">
        <w:rPr>
          <w:rFonts w:ascii="Cambria" w:eastAsia="Times New Roman" w:hAnsi="Cambria"/>
          <w:color w:val="000000" w:themeColor="text1"/>
          <w:sz w:val="24"/>
          <w:szCs w:val="24"/>
          <w:shd w:val="clear" w:color="auto" w:fill="FFFFFF"/>
        </w:rPr>
        <w:t>mM.</w:t>
      </w:r>
      <w:proofErr w:type="spellEnd"/>
    </w:p>
    <w:p w14:paraId="2ADF5574" w14:textId="77777777" w:rsidR="00F27C25" w:rsidRPr="00CD0D15" w:rsidRDefault="00F27C25" w:rsidP="00F27C25">
      <w:pPr>
        <w:spacing w:line="480" w:lineRule="auto"/>
        <w:rPr>
          <w:rFonts w:ascii="Cambria" w:hAnsi="Cambria"/>
          <w:sz w:val="24"/>
          <w:szCs w:val="24"/>
        </w:rPr>
      </w:pPr>
    </w:p>
    <w:p w14:paraId="54DE0C6C"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analysis and visualization. </w:t>
      </w:r>
    </w:p>
    <w:p w14:paraId="658F6E70" w14:textId="5F56BB56" w:rsidR="00F27C25" w:rsidRPr="00CD0D15" w:rsidRDefault="00F27C25" w:rsidP="007627D8">
      <w:pPr>
        <w:widowControl w:val="0"/>
        <w:autoSpaceDE w:val="0"/>
        <w:autoSpaceDN w:val="0"/>
        <w:adjustRightInd w:val="0"/>
        <w:spacing w:line="480" w:lineRule="auto"/>
        <w:ind w:firstLine="720"/>
        <w:rPr>
          <w:rFonts w:ascii="Cambria" w:hAnsi="Cambria"/>
          <w:sz w:val="24"/>
          <w:szCs w:val="24"/>
        </w:rPr>
      </w:pPr>
      <w:r w:rsidRPr="00CD0D15">
        <w:rPr>
          <w:rFonts w:ascii="Cambria" w:hAnsi="Cambria"/>
          <w:sz w:val="24"/>
          <w:szCs w:val="24"/>
        </w:rPr>
        <w:lastRenderedPageBreak/>
        <w:t xml:space="preserve">The fluorescence lifetime data was analyzed in </w:t>
      </w:r>
      <w:proofErr w:type="spellStart"/>
      <w:r w:rsidRPr="00CD0D15">
        <w:rPr>
          <w:rFonts w:ascii="Cambria" w:hAnsi="Cambria"/>
          <w:sz w:val="24"/>
          <w:szCs w:val="24"/>
        </w:rPr>
        <w:t>SimFCS</w:t>
      </w:r>
      <w:proofErr w:type="spellEnd"/>
      <w:r w:rsidRPr="00CD0D15">
        <w:rPr>
          <w:rFonts w:ascii="Cambria" w:hAnsi="Cambria"/>
          <w:sz w:val="24"/>
          <w:szCs w:val="24"/>
        </w:rPr>
        <w:t xml:space="preserve"> v4 software using the phasor approach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j5m7Vh4","properties":{"formattedCitation":"(17)","plainCitation":"(17)","noteIndex":0},"citationItems":[{"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(17)</w:t>
      </w:r>
      <w:r w:rsidRPr="00CD0D15">
        <w:rPr>
          <w:rFonts w:ascii="Cambria" w:hAnsi="Cambria"/>
          <w:sz w:val="24"/>
          <w:szCs w:val="24"/>
        </w:rPr>
        <w:fldChar w:fldCharType="end"/>
      </w:r>
      <w:r w:rsidRPr="00CD0D15">
        <w:rPr>
          <w:rFonts w:ascii="Cambria" w:hAnsi="Cambria"/>
          <w:sz w:val="24"/>
          <w:szCs w:val="24"/>
        </w:rPr>
        <w:t xml:space="preserve">. The phasor approach uses a cosine-sine discrete fast Fourier transform to transform raw fluorescence lifetime traces onto a two-coordinate polar phasor plot. The resulting </w:t>
      </w:r>
      <w:r w:rsidR="007627D8">
        <w:rPr>
          <w:rFonts w:ascii="Cambria" w:hAnsi="Cambria"/>
          <w:sz w:val="24"/>
          <w:szCs w:val="24"/>
        </w:rPr>
        <w:t>G</w:t>
      </w:r>
      <w:r w:rsidRPr="00CD0D15">
        <w:rPr>
          <w:rFonts w:ascii="Cambria" w:hAnsi="Cambria"/>
          <w:sz w:val="24"/>
          <w:szCs w:val="24"/>
        </w:rPr>
        <w:t xml:space="preserve"> and </w:t>
      </w:r>
      <w:r w:rsidR="007627D8">
        <w:rPr>
          <w:rFonts w:ascii="Cambria" w:hAnsi="Cambria"/>
          <w:sz w:val="24"/>
          <w:szCs w:val="24"/>
        </w:rPr>
        <w:t xml:space="preserve">S </w:t>
      </w:r>
      <w:r w:rsidRPr="00CD0D15">
        <w:rPr>
          <w:rFonts w:ascii="Cambria" w:hAnsi="Cambria"/>
          <w:sz w:val="24"/>
          <w:szCs w:val="24"/>
        </w:rPr>
        <w:t xml:space="preserve">coordinates are the cosine and sine components of the transform for a given frequency (80 MHz). </w:t>
      </w:r>
      <w:r w:rsidR="00F04E94">
        <w:rPr>
          <w:rFonts w:ascii="Cambria" w:hAnsi="Cambria"/>
          <w:sz w:val="24"/>
          <w:szCs w:val="24"/>
        </w:rPr>
        <w:t xml:space="preserve">For the FLIM phasor analyses, images </w:t>
      </w:r>
      <w:r w:rsidRPr="00CD0D15">
        <w:rPr>
          <w:rFonts w:ascii="Cambria" w:hAnsi="Cambria"/>
          <w:sz w:val="24"/>
          <w:szCs w:val="24"/>
        </w:rPr>
        <w:t xml:space="preserve">were processed following Ranjit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3Vew5tLK","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The images were first masked using fluorescence intensity thresholds to exclude pixels with background signal</w:t>
      </w:r>
      <w:r w:rsidR="00702DAC">
        <w:rPr>
          <w:rFonts w:ascii="Cambria" w:hAnsi="Cambria"/>
          <w:sz w:val="24"/>
          <w:szCs w:val="24"/>
        </w:rPr>
        <w:t xml:space="preserve">. </w:t>
      </w:r>
      <w:r w:rsidRPr="00CD0D15">
        <w:rPr>
          <w:rFonts w:ascii="Cambria" w:hAnsi="Cambria"/>
          <w:sz w:val="24"/>
          <w:szCs w:val="24"/>
        </w:rPr>
        <w:t xml:space="preserve">The resulting images contain the fluorescence lifetime phasor coordinates for each pixel. For the single cell or cluster analyses, individual cells or group of cells were selected as regions of interest, and the average g and s values were calculated. </w:t>
      </w:r>
    </w:p>
    <w:p w14:paraId="4A8CAB68" w14:textId="77777777" w:rsidR="00F27C25" w:rsidRPr="00702DAC" w:rsidRDefault="00F27C25" w:rsidP="00F27C25">
      <w:pPr>
        <w:spacing w:line="480" w:lineRule="auto"/>
        <w:outlineLvl w:val="0"/>
        <w:rPr>
          <w:rFonts w:ascii="Cambria" w:hAnsi="Cambria"/>
          <w:b/>
          <w:bCs/>
          <w:sz w:val="24"/>
          <w:szCs w:val="24"/>
        </w:rPr>
      </w:pPr>
      <w:r w:rsidRPr="00702DAC">
        <w:rPr>
          <w:rFonts w:ascii="Cambria" w:hAnsi="Cambria"/>
          <w:b/>
          <w:bCs/>
          <w:sz w:val="24"/>
          <w:szCs w:val="24"/>
        </w:rPr>
        <w:t>Unmixing of fluorescence lifetime and hyperspectral data.</w:t>
      </w:r>
    </w:p>
    <w:p w14:paraId="1198A421" w14:textId="77777777"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To represent the fluorescence lifetime data in phasor space, the intensity trace is Fourier transformed to obtain the s and g coordinates at a harmonic n,</w:t>
      </w:r>
    </w:p>
    <w:p w14:paraId="27DD3652" w14:textId="048B0C5D" w:rsidR="00F27C25" w:rsidRPr="00CD0D15" w:rsidRDefault="00E17019"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)sin(2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2</m:t>
                      </m:r>
                      <m:r>
                        <w:rPr>
                          <w:rFonts w:ascii="Cambria Math" w:hAnsi="Cambria Math"/>
                          <w:sz w:val="24"/>
                          <w:szCs w:val="24"/>
                        </w:rPr>
                        <m:t>π</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6C79A155" w14:textId="25D9D412" w:rsidR="00F27C25" w:rsidRPr="00CD0D15" w:rsidRDefault="00E17019"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)cos(2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112F26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Similarly, the spectrum is transformed with the equations</w:t>
      </w:r>
    </w:p>
    <w:p w14:paraId="58F42A7B" w14:textId="1A15CA49" w:rsidR="00F27C25" w:rsidRPr="00CD0D15" w:rsidRDefault="00E17019"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)sin(2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2A0EA43A" w14:textId="3A97C064" w:rsidR="00F27C25" w:rsidRPr="00CD0D15" w:rsidRDefault="00E17019"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)cos(2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0EBEFBFF"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pure fluorophores predicted to be present in the sample are characterized by spectral and lifetime imaging, creating a basis set of k - pure components in the lifetime and spectral phasor space, at each harmonic n: </w:t>
      </w:r>
    </w:p>
    <w:p w14:paraId="4FD61E95" w14:textId="24935C55" w:rsidR="00F27C25" w:rsidRPr="00CD0D15" w:rsidRDefault="00E17019"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),G(</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646015C4"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measured signal in each pixel of the image is given by </w:t>
      </w:r>
    </w:p>
    <w:p w14:paraId="552FDFA9" w14:textId="0A15D3EA" w:rsidR="00F27C25" w:rsidRPr="00CD0D15" w:rsidRDefault="00E17019"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r>
                <m:rPr>
                  <m:sty m:val="p"/>
                </m:rPr>
                <w:rPr>
                  <w:rFonts w:ascii="Cambria Math" w:hAnsi="Cambria Math"/>
                  <w:sz w:val="24"/>
                  <w:szCs w:val="24"/>
                </w:rPr>
                <m:t xml:space="preserve"> </m:t>
              </m:r>
              <m:d>
                <m:dPr>
                  <m:ctrlPr>
                    <w:rPr>
                      <w:rFonts w:ascii="Cambria Math" w:hAnsi="Cambria Math"/>
                      <w:sz w:val="24"/>
                      <w:szCs w:val="24"/>
                    </w:rPr>
                  </m:ctrlPr>
                </m:dPr>
                <m:e>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28A43FF8" w14:textId="563F3553"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In the absence of FRET or other non-linear effects, and if the spectral window for FLIM acquisition is the same as the spectral window for hyperspectral acquisition, the measured signal is modeled as the sum of the each of the components of the basis set, multiplied by the fractional contribution  f</w:t>
      </w:r>
      <w:r w:rsidRPr="00CD0D15">
        <w:rPr>
          <w:rFonts w:ascii="Cambria" w:hAnsi="Cambria"/>
          <w:sz w:val="24"/>
          <w:szCs w:val="24"/>
          <w:vertAlign w:val="subscript"/>
        </w:rPr>
        <w:t xml:space="preserve">j </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RnsIKfa","properties":{"formattedCitation":"(39)","plainCitation":"(39)","dontUpdate":true,"noteIndex":0},"citationItems":[{"id":1417,"uris":["http://zotero.org/users/6261839/items/PK6GP78P"],"uri":["http://zotero.org/users/6261839/items/PK6GP78P"],"itemData":{"id":1417,"type":"article-journal","abstract":"The phasor approach to FLIM (Fluorescence Lifetime Imaging Microscopy) is becoming popular due to the powerful fit free analysis and the visualization of the decay at each point in images of cells and tissues. However, although several implementation of the method are offered by manufactures of FLIM accessories for microscopes, the details of the conversion of the decay to phasors at each point in an image requires some consideration. Here, we show that if the decay is not properly acquired, the apparently simple phasor transformation can provide incorrect phasor plots and the results may be misinterpreted. In particular, we show the disagreement in experimental data acquired on the same samples using the two cards (FLIMbox, frequency domain and Becker &amp; Hickl BH 830, time domain) and the effect produced by using the BH 830 card with different settings. This difference in data acquisition translates to the assignment of phasor components calculated using different acquisition parameters. This effect is already present in the original data that are not acquired with the proper parameters for the phasor conversion. We also show that the difference in the resolution of components already exists in the data acquired in the time domain when used with settings that do not allow acquisition of the fluorescence decay on a sufficient large time scale. RESEARCH HIGHLIGHTS: This paper is intended to made researchers aware of some simple requirements for the conversion of time-domain data (typically TCSPC) to phasors. The use of phasors for FLIM analysis has seen a surge of popularity. Since the phasor approach is a fit free method and has a powerful visualization of the data, it appears very simple to use. This paper shows that when the original data in the time domain is not acquired with the proper time range to cover the lifetimes in a sample, the conversion to phasors can produce very erroneous results. These results are appearing more frequently in the literature since many of the manufacturers of FLIM accessories for microscopes are now offering the phasor analysis in their software. Here, we show that the phasor transformation per se cannot correct for the problems with data acquisition and that one is misled to think that the \"phasor approach\" is a universal fix for the lack of the proper time range for data acquisition.","container-title":"Microscopy Research and Technique","DOI":"10.1002/jemt.23061","ISSN":"1097-0029","issue":"9","journalAbbreviation":"Microsc. Res. Tech.","language":"eng","note":"PMID: 30295346\nPMCID: PMC6240382","page":"980-989","source":"PubMed","title":"Differences between FLIM phasor analyses for data collected with the Becker and Hickl SPC830 card and with the FLIMbox card","volume":"81","author":[{"family":"Ranjit","given":"Suman"},{"family":"Malacrida","given":"Leonel"},{"family":"Gratton","given":"Enrico"}],"issued":{"date-parts":[["2018",9]]}}}],"schema":"https://github.com/citation-style-language/schema/raw/master/csl-citation.json"} </w:instrText>
      </w:r>
      <w:r w:rsidRPr="00CD0D15">
        <w:rPr>
          <w:rFonts w:ascii="Cambria" w:hAnsi="Cambria"/>
          <w:sz w:val="24"/>
          <w:szCs w:val="24"/>
        </w:rPr>
        <w:fldChar w:fldCharType="separate"/>
      </w:r>
      <w:r w:rsidR="00FB7DC3" w:rsidRPr="00CD0D15">
        <w:rPr>
          <w:rFonts w:ascii="Cambria" w:hAnsi="Cambria"/>
          <w:noProof/>
          <w:sz w:val="24"/>
          <w:szCs w:val="24"/>
        </w:rPr>
        <w:t>(193)</w:t>
      </w:r>
      <w:r w:rsidRPr="00CD0D15">
        <w:rPr>
          <w:rFonts w:ascii="Cambria" w:hAnsi="Cambria"/>
          <w:sz w:val="24"/>
          <w:szCs w:val="24"/>
        </w:rPr>
        <w:fldChar w:fldCharType="end"/>
      </w:r>
      <w:r w:rsidRPr="00CD0D15">
        <w:rPr>
          <w:rFonts w:ascii="Cambria" w:hAnsi="Cambria"/>
          <w:sz w:val="24"/>
          <w:szCs w:val="24"/>
        </w:rPr>
        <w:t xml:space="preserve">, </w:t>
      </w:r>
    </w:p>
    <w:p w14:paraId="4036E450" w14:textId="23AEFB21" w:rsidR="00F27C25" w:rsidRPr="00CD0D15" w:rsidRDefault="00E17019"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s</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oMath>
    </w:p>
    <w:p w14:paraId="14E19507" w14:textId="08094203" w:rsidR="00F27C25" w:rsidRPr="00CD0D15" w:rsidRDefault="00E17019"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oMath>
    </w:p>
    <w:p w14:paraId="2D1ED75B"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The fractional contributions best describing the signal are found by least squares global optimization:</w:t>
      </w:r>
    </w:p>
    <w:p w14:paraId="13387F2D" w14:textId="4BF58D4E"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 </w:t>
      </w:r>
      <m:oMath>
        <m:acc>
          <m:accPr>
            <m:chr m:val="⃗"/>
            <m:ctrlPr>
              <w:rPr>
                <w:rFonts w:ascii="Cambria Math" w:hAnsi="Cambria Math"/>
                <w:sz w:val="24"/>
                <w:szCs w:val="24"/>
              </w:rPr>
            </m:ctrlPr>
          </m:accPr>
          <m:e>
            <m:r>
              <w:rPr>
                <w:rFonts w:ascii="Cambria Math" w:hAnsi="Cambria Math"/>
                <w:sz w:val="24"/>
                <w:szCs w:val="24"/>
              </w:rPr>
              <m:t>f</m:t>
            </m:r>
          </m:e>
        </m:ac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argmin</m:t>
            </m:r>
          </m:e>
          <m:sub>
            <m:r>
              <w:rPr>
                <w:rFonts w:ascii="Cambria Math" w:hAnsi="Cambria Math"/>
                <w:sz w:val="24"/>
                <w:szCs w:val="24"/>
              </w:rPr>
              <m:t>f</m:t>
            </m:r>
          </m:sub>
        </m:sSub>
        <m:r>
          <m:rPr>
            <m:sty m:val="p"/>
          </m:rP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e>
        </m:d>
      </m:oMath>
    </w:p>
    <w:p w14:paraId="79738E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With the constraint that the sum of all fractions f is 1,</w:t>
      </w:r>
    </w:p>
    <w:p w14:paraId="613E1E8A" w14:textId="5209F4F1" w:rsidR="00F27C25" w:rsidRPr="00CD0D15" w:rsidRDefault="00E17019" w:rsidP="00F27C25">
      <w:pPr>
        <w:spacing w:line="480" w:lineRule="auto"/>
        <w:outlineLvl w:val="0"/>
        <w:rPr>
          <w:rFonts w:ascii="Cambria" w:hAnsi="Cambria"/>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m:t>
                  </m:r>
                </m:sub>
              </m:sSub>
            </m:e>
          </m:nary>
          <m:r>
            <m:rPr>
              <m:sty m:val="p"/>
            </m:rPr>
            <w:rPr>
              <w:rFonts w:ascii="Cambria Math" w:hAnsi="Cambria Math"/>
              <w:sz w:val="24"/>
              <w:szCs w:val="24"/>
            </w:rPr>
            <m:t>=1</m:t>
          </m:r>
        </m:oMath>
      </m:oMathPara>
    </w:p>
    <w:p w14:paraId="27268042" w14:textId="49A12C4D"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optimization routine used in this work is simplicial homology global optimization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5uToQiPG","properties":{"formattedCitation":"(41)","plainCitation":"(41)","noteIndex":0},"citationItems":[{"id":1416,"uris":["http://zotero.org/users/6261839/items/ENTP9CPW"],"uri":["http://zotero.org/users/6261839/items/ENTP9CPW"],"itemData":{"id":1416,"type":"article-journal","journalAbbreviation":"J Glob Optim","page":"181-217","title":"A simplicial homology algorithm for Lipschitz optimisation | SpringerLink","volume":"72","issued":{"date-parts":[["2018"]]}}}],"schema":"https://github.com/citation-style-language/schema/raw/master/csl-citation.json"}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(41)</w:t>
      </w:r>
      <w:r w:rsidRPr="00CD0D15">
        <w:rPr>
          <w:rFonts w:ascii="Cambria" w:hAnsi="Cambria"/>
          <w:sz w:val="24"/>
          <w:szCs w:val="24"/>
        </w:rPr>
        <w:fldChar w:fldCharType="end"/>
      </w:r>
      <w:r w:rsidRPr="00CD0D15">
        <w:rPr>
          <w:rFonts w:ascii="Cambria" w:hAnsi="Cambria"/>
          <w:sz w:val="24"/>
          <w:szCs w:val="24"/>
        </w:rPr>
        <w:t>. The number of harmonics that can be used in the unmixing algorithm is determined by the resolution of the spectral or lifetime instrument. If too many harmonics are used, the data become</w:t>
      </w:r>
      <w:del w:id="826" w:author="Heather Maughan" w:date="2020-09-03T14:31:00Z">
        <w:r w:rsidRPr="00CD0D15" w:rsidDel="002B1E27">
          <w:rPr>
            <w:rFonts w:ascii="Cambria" w:hAnsi="Cambria"/>
            <w:sz w:val="24"/>
            <w:szCs w:val="24"/>
          </w:rPr>
          <w:delText>s</w:delText>
        </w:r>
      </w:del>
      <w:r w:rsidRPr="00CD0D15">
        <w:rPr>
          <w:rFonts w:ascii="Cambria" w:hAnsi="Cambria"/>
          <w:sz w:val="24"/>
          <w:szCs w:val="24"/>
        </w:rPr>
        <w:t xml:space="preserve"> too noisy and the model breaks down. The maximum number of harmonics that can be used is limited by the Nyquist frequency of the instrument as well as the signal modulation. If there is no modulation in the signal, the phasor coordinates become smaller than the variance introduced by the noise, and unmixing becomes impossible.</w:t>
      </w:r>
    </w:p>
    <w:p w14:paraId="0B131B94" w14:textId="394A4B90" w:rsidR="00F27C25" w:rsidRPr="00E31B30" w:rsidRDefault="00F27C25" w:rsidP="00E31B30">
      <w:pPr>
        <w:rPr>
          <w:rFonts w:eastAsia="Times New Roman"/>
          <w:sz w:val="24"/>
          <w:szCs w:val="24"/>
        </w:rPr>
      </w:pPr>
      <w:r w:rsidRPr="00CD0D15">
        <w:rPr>
          <w:rFonts w:ascii="Cambria" w:hAnsi="Cambria"/>
          <w:sz w:val="24"/>
          <w:szCs w:val="24"/>
        </w:rPr>
        <w:t xml:space="preserve">The unmixing program is open-source and available at: </w:t>
      </w:r>
      <w:hyperlink r:id="rId8" w:history="1">
        <w:r w:rsidR="00E31B30">
          <w:rPr>
            <w:rStyle w:val="Hyperlink"/>
            <w:rFonts w:eastAsia="Times New Roman"/>
          </w:rPr>
          <w:t>https://github.com/tgallagh/HyperFluo</w:t>
        </w:r>
      </w:hyperlink>
      <w:r w:rsidR="00E31B30">
        <w:rPr>
          <w:rFonts w:eastAsia="Times New Roman"/>
        </w:rPr>
        <w:t>.</w:t>
      </w:r>
    </w:p>
    <w:p w14:paraId="7715A7B2" w14:textId="77777777" w:rsidR="00F27C25" w:rsidRPr="007B706A" w:rsidRDefault="00F27C25" w:rsidP="00F27C25">
      <w:pPr>
        <w:spacing w:line="480" w:lineRule="auto"/>
        <w:ind w:firstLine="720"/>
        <w:outlineLvl w:val="0"/>
        <w:rPr>
          <w:bCs/>
          <w:iCs/>
        </w:rPr>
      </w:pPr>
    </w:p>
    <w:p w14:paraId="5C6FAAA4" w14:textId="5386D54A" w:rsidR="00F27C25" w:rsidRPr="0039461A" w:rsidRDefault="00F27C25" w:rsidP="00F27C25">
      <w:pPr>
        <w:spacing w:line="480" w:lineRule="auto"/>
      </w:pPr>
    </w:p>
    <w:p w14:paraId="218B2723" w14:textId="2FF11666" w:rsidR="006244C2" w:rsidRDefault="00F27C25" w:rsidP="006244C2">
      <w:pPr>
        <w:spacing w:after="0" w:line="240" w:lineRule="auto"/>
        <w:jc w:val="center"/>
        <w:rPr>
          <w:rFonts w:ascii="Cambria" w:hAnsi="Cambria"/>
          <w:b/>
          <w:sz w:val="24"/>
          <w:szCs w:val="24"/>
        </w:rPr>
      </w:pPr>
      <w:del w:id="827" w:author="tara gallagher" w:date="2021-12-31T16:05:00Z">
        <w:r w:rsidRPr="006C64ED" w:rsidDel="00B0433F">
          <w:rPr>
            <w:b/>
            <w:noProof/>
          </w:rPr>
          <w:drawing>
            <wp:inline distT="0" distB="0" distL="0" distR="0" wp14:anchorId="34AA4253" wp14:editId="4EF52251">
              <wp:extent cx="5715000" cy="4658610"/>
              <wp:effectExtent l="0" t="0" r="0" b="254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5718467" cy="4661436"/>
                      </a:xfrm>
                      <a:prstGeom prst="rect">
                        <a:avLst/>
                      </a:prstGeom>
                      <a:ln>
                        <a:noFill/>
                      </a:ln>
                      <a:extLst>
                        <a:ext uri="{53640926-AAD7-44D8-BBD7-CCE9431645EC}">
                          <a14:shadowObscured xmlns:a14="http://schemas.microsoft.com/office/drawing/2010/main"/>
                        </a:ext>
                      </a:extLst>
                    </pic:spPr>
                  </pic:pic>
                </a:graphicData>
              </a:graphic>
            </wp:inline>
          </w:drawing>
        </w:r>
      </w:del>
    </w:p>
    <w:p w14:paraId="4A31FD31" w14:textId="7A583E06" w:rsidR="006244C2" w:rsidDel="00B0433F" w:rsidRDefault="006244C2" w:rsidP="006244C2">
      <w:pPr>
        <w:spacing w:after="0" w:line="240" w:lineRule="auto"/>
        <w:jc w:val="center"/>
        <w:rPr>
          <w:del w:id="828" w:author="tara gallagher" w:date="2021-12-31T16:05:00Z"/>
          <w:rFonts w:ascii="Cambria" w:hAnsi="Cambria"/>
          <w:b/>
          <w:sz w:val="24"/>
          <w:szCs w:val="24"/>
        </w:rPr>
      </w:pPr>
    </w:p>
    <w:p w14:paraId="5F8513E1" w14:textId="30BD9140" w:rsidR="00F27C25" w:rsidRPr="00A978D6" w:rsidDel="00B0433F" w:rsidRDefault="00F27C25" w:rsidP="006244C2">
      <w:pPr>
        <w:spacing w:after="0" w:line="240" w:lineRule="auto"/>
        <w:rPr>
          <w:del w:id="829" w:author="tara gallagher" w:date="2021-12-31T16:05:00Z"/>
          <w:b/>
        </w:rPr>
      </w:pPr>
      <w:del w:id="830" w:author="tara gallagher" w:date="2021-12-31T16:05:00Z">
        <w:r w:rsidRPr="00F27C25" w:rsidDel="00B0433F">
          <w:rPr>
            <w:rFonts w:ascii="Cambria" w:hAnsi="Cambria"/>
            <w:b/>
            <w:sz w:val="24"/>
            <w:szCs w:val="24"/>
          </w:rPr>
          <w:delText>Figure 3.1: The phasor families are a powerful approach for analyzing and</w:delText>
        </w:r>
        <w:r w:rsidR="00A978D6" w:rsidDel="00B0433F">
          <w:rPr>
            <w:rFonts w:ascii="Cambria" w:hAnsi="Cambria"/>
            <w:b/>
            <w:sz w:val="24"/>
            <w:szCs w:val="24"/>
          </w:rPr>
          <w:delText xml:space="preserve"> </w:delText>
        </w:r>
        <w:r w:rsidRPr="00F27C25" w:rsidDel="00B0433F">
          <w:rPr>
            <w:rFonts w:ascii="Cambria" w:hAnsi="Cambria"/>
            <w:b/>
            <w:sz w:val="24"/>
            <w:szCs w:val="24"/>
          </w:rPr>
          <w:delText xml:space="preserve">visualizing fluorescence data and facilitate calculations of relative abundances of fluorescent species in samples. (A) </w:delText>
        </w:r>
        <w:r w:rsidRPr="00F27C25" w:rsidDel="00B0433F">
          <w:rPr>
            <w:rFonts w:ascii="Cambria" w:hAnsi="Cambria"/>
            <w:sz w:val="24"/>
            <w:szCs w:val="24"/>
          </w:rPr>
          <w:delText xml:space="preserve">A simplified representation of the transformation of fluorescence exponential decays (left) into the fluorescence lifetime phasor (right). A Fourier transform is used to calculate the modulation (M) and phase shift </w:delText>
        </w:r>
      </w:del>
      <m:oMath>
        <m:r>
          <w:del w:id="831" w:author="tara gallagher" w:date="2021-12-31T16:05:00Z">
            <w:rPr>
              <w:rFonts w:ascii="Cambria Math" w:hAnsi="Cambria Math"/>
              <w:sz w:val="24"/>
              <w:szCs w:val="24"/>
            </w:rPr>
            <m:t>(φ)</m:t>
          </w:del>
        </m:r>
      </m:oMath>
      <w:del w:id="832" w:author="tara gallagher" w:date="2021-12-31T16:05:00Z">
        <w:r w:rsidRPr="00F27C25" w:rsidDel="00B0433F">
          <w:rPr>
            <w:rFonts w:ascii="Cambria" w:hAnsi="Cambria"/>
            <w:sz w:val="24"/>
            <w:szCs w:val="24"/>
          </w:rPr>
          <w:delText xml:space="preserve"> relative to the laser pulse excitation source. M and </w:delText>
        </w:r>
      </w:del>
      <m:oMath>
        <m:r>
          <w:del w:id="833" w:author="tara gallagher" w:date="2021-12-31T16:05:00Z">
            <w:rPr>
              <w:rFonts w:ascii="Cambria Math" w:hAnsi="Cambria Math"/>
              <w:sz w:val="24"/>
              <w:szCs w:val="24"/>
            </w:rPr>
            <m:t>φ</m:t>
          </w:del>
        </m:r>
      </m:oMath>
      <w:del w:id="834" w:author="tara gallagher" w:date="2021-12-31T16:05:00Z">
        <w:r w:rsidRPr="00F27C25" w:rsidDel="00B0433F">
          <w:rPr>
            <w:rFonts w:ascii="Cambria" w:hAnsi="Cambria"/>
            <w:sz w:val="24"/>
            <w:szCs w:val="24"/>
          </w:rPr>
          <w:delText xml:space="preserve"> are represented graphically for two pure fluorophores (orange dash line, blue dash-dot line) and a sample containing a mix of the two species (green solid line). The phasor G and S coordinates are the cosine and sine components of the Fourier transforms. Species closer to the origin of the phasor have long lifetimes, whereas species on the right corner of the phasor have short lifetimes. The fractional contribution of fluorescent species 1 (orange square) and species 2 (blue circle) to a sample (green diamond) can be determined if the lifetime of the pure species is known. </w:delText>
        </w:r>
        <w:r w:rsidRPr="00F27C25" w:rsidDel="00B0433F">
          <w:rPr>
            <w:rFonts w:ascii="Cambria" w:hAnsi="Cambria"/>
            <w:b/>
            <w:sz w:val="24"/>
            <w:szCs w:val="24"/>
          </w:rPr>
          <w:delText>(B)</w:delText>
        </w:r>
        <w:r w:rsidRPr="00F27C25" w:rsidDel="00B0433F">
          <w:rPr>
            <w:rFonts w:ascii="Cambria" w:hAnsi="Cambria"/>
            <w:sz w:val="24"/>
            <w:szCs w:val="24"/>
          </w:rPr>
          <w:delText xml:space="preserve"> Example emission spectra from three fluorescent samples, including pure species and a sample with a mix of the two species (middle spectrum). A Fourier transform of the spectra gives </w:delText>
        </w:r>
      </w:del>
      <m:oMath>
        <m:r>
          <w:del w:id="835" w:author="tara gallagher" w:date="2021-12-31T16:05:00Z">
            <w:rPr>
              <w:rFonts w:ascii="Cambria Math" w:hAnsi="Cambria Math"/>
              <w:sz w:val="24"/>
              <w:szCs w:val="24"/>
            </w:rPr>
            <m:t>φ</m:t>
          </w:del>
        </m:r>
      </m:oMath>
      <w:del w:id="836" w:author="tara gallagher" w:date="2021-12-31T16:05:00Z">
        <w:r w:rsidRPr="00F27C25" w:rsidDel="00B0433F">
          <w:rPr>
            <w:rFonts w:ascii="Cambria" w:hAnsi="Cambria"/>
            <w:sz w:val="24"/>
            <w:szCs w:val="24"/>
          </w:rPr>
          <w:delText>, which represents the spectrum width, and M, which represents the spectral shift relative to the first wavelength measurement (</w:delText>
        </w:r>
      </w:del>
      <m:oMath>
        <m:r>
          <w:del w:id="837" w:author="tara gallagher" w:date="2021-12-31T16:05:00Z">
            <w:rPr>
              <w:rFonts w:ascii="Cambria Math" w:hAnsi="Cambria Math"/>
              <w:sz w:val="24"/>
              <w:szCs w:val="24"/>
            </w:rPr>
            <m:t>λ</m:t>
          </w:del>
        </m:r>
      </m:oMath>
      <w:del w:id="838" w:author="tara gallagher" w:date="2021-12-31T16:05:00Z">
        <w:r w:rsidRPr="00F27C25" w:rsidDel="00B0433F">
          <w:rPr>
            <w:rFonts w:ascii="Cambria" w:hAnsi="Cambria"/>
            <w:sz w:val="24"/>
            <w:szCs w:val="24"/>
          </w:rPr>
          <w:delText>). Species closer to the inner circle have broader emission spectra.</w:delText>
        </w:r>
      </w:del>
    </w:p>
    <w:p w14:paraId="0F58823F" w14:textId="2E710F13" w:rsidR="00F27C25" w:rsidRPr="00F27C25" w:rsidDel="00B0433F" w:rsidRDefault="00F27C25" w:rsidP="006244C2">
      <w:pPr>
        <w:spacing w:line="240" w:lineRule="auto"/>
        <w:rPr>
          <w:del w:id="839" w:author="tara gallagher" w:date="2021-12-31T16:05:00Z"/>
          <w:rFonts w:ascii="Cambria" w:hAnsi="Cambria"/>
          <w:sz w:val="24"/>
          <w:szCs w:val="24"/>
        </w:rPr>
      </w:pPr>
      <w:del w:id="840" w:author="tara gallagher" w:date="2021-12-31T16:05:00Z">
        <w:r w:rsidRPr="00F27C25" w:rsidDel="00B0433F">
          <w:rPr>
            <w:rFonts w:ascii="Cambria" w:hAnsi="Cambria"/>
            <w:sz w:val="24"/>
            <w:szCs w:val="24"/>
          </w:rPr>
          <w:br w:type="page"/>
        </w:r>
      </w:del>
    </w:p>
    <w:p w14:paraId="518966C1" w14:textId="41D7188F" w:rsidR="00F27C25" w:rsidRPr="00F27C25" w:rsidDel="00B0433F" w:rsidRDefault="00746771" w:rsidP="006244C2">
      <w:pPr>
        <w:spacing w:line="480" w:lineRule="auto"/>
        <w:jc w:val="center"/>
        <w:rPr>
          <w:del w:id="841" w:author="tara gallagher" w:date="2021-12-31T16:05:00Z"/>
          <w:rFonts w:ascii="Cambria" w:hAnsi="Cambria"/>
          <w:b/>
          <w:bCs/>
          <w:sz w:val="24"/>
          <w:szCs w:val="24"/>
        </w:rPr>
      </w:pPr>
      <w:del w:id="842" w:author="tara gallagher" w:date="2021-12-31T16:05:00Z">
        <w:r w:rsidRPr="00746771" w:rsidDel="00B0433F">
          <w:rPr>
            <w:rFonts w:ascii="Cambria" w:hAnsi="Cambria"/>
            <w:b/>
            <w:bCs/>
            <w:noProof/>
            <w:sz w:val="24"/>
            <w:szCs w:val="24"/>
          </w:rPr>
          <w:drawing>
            <wp:inline distT="0" distB="0" distL="0" distR="0" wp14:anchorId="5326A52F" wp14:editId="2D052892">
              <wp:extent cx="5322627" cy="6669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l="37199"/>
                      <a:stretch/>
                    </pic:blipFill>
                    <pic:spPr bwMode="auto">
                      <a:xfrm>
                        <a:off x="0" y="0"/>
                        <a:ext cx="5334824" cy="6685082"/>
                      </a:xfrm>
                      <a:prstGeom prst="rect">
                        <a:avLst/>
                      </a:prstGeom>
                      <a:ln>
                        <a:noFill/>
                      </a:ln>
                      <a:extLst>
                        <a:ext uri="{53640926-AAD7-44D8-BBD7-CCE9431645EC}">
                          <a14:shadowObscured xmlns:a14="http://schemas.microsoft.com/office/drawing/2010/main"/>
                        </a:ext>
                      </a:extLst>
                    </pic:spPr>
                  </pic:pic>
                </a:graphicData>
              </a:graphic>
            </wp:inline>
          </w:drawing>
        </w:r>
        <w:r w:rsidR="00F27C25" w:rsidRPr="00F27C25" w:rsidDel="00B0433F">
          <w:rPr>
            <w:rFonts w:ascii="Cambria" w:hAnsi="Cambria"/>
            <w:b/>
            <w:bCs/>
            <w:noProof/>
            <w:sz w:val="24"/>
            <w:szCs w:val="24"/>
          </w:rPr>
          <w:drawing>
            <wp:inline distT="0" distB="0" distL="0" distR="0" wp14:anchorId="0AB08B36" wp14:editId="508D0E96">
              <wp:extent cx="304800" cy="3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 cy="38100"/>
                      </a:xfrm>
                      <a:prstGeom prst="rect">
                        <a:avLst/>
                      </a:prstGeom>
                    </pic:spPr>
                  </pic:pic>
                </a:graphicData>
              </a:graphic>
            </wp:inline>
          </w:drawing>
        </w:r>
      </w:del>
    </w:p>
    <w:p w14:paraId="1F37D8FA" w14:textId="62B54ED8" w:rsidR="00F27C25" w:rsidDel="00B0433F" w:rsidRDefault="00F27C25" w:rsidP="00F27C25">
      <w:pPr>
        <w:spacing w:line="240" w:lineRule="auto"/>
        <w:rPr>
          <w:del w:id="843" w:author="tara gallagher" w:date="2021-12-31T16:05:00Z"/>
          <w:rFonts w:ascii="Cambria" w:hAnsi="Cambria"/>
          <w:sz w:val="24"/>
          <w:szCs w:val="24"/>
        </w:rPr>
      </w:pPr>
      <w:del w:id="844" w:author="tara gallagher" w:date="2021-12-31T16:05:00Z">
        <w:r w:rsidRPr="00F27C25" w:rsidDel="00B0433F">
          <w:rPr>
            <w:rFonts w:ascii="Cambria" w:hAnsi="Cambria"/>
            <w:b/>
            <w:bCs/>
            <w:sz w:val="24"/>
            <w:szCs w:val="24"/>
          </w:rPr>
          <w:delText>Figure 3.2</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 xml:space="preserve">(A) </w:delText>
        </w:r>
        <w:r w:rsidRPr="00F27C25" w:rsidDel="00B0433F">
          <w:rPr>
            <w:rFonts w:ascii="Cambria" w:hAnsi="Cambria"/>
            <w:sz w:val="24"/>
            <w:szCs w:val="24"/>
          </w:rPr>
          <w:delText>Fluorescence lifetime and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spectral phasor of pure fluorescent species </w:delText>
        </w:r>
        <w:r w:rsidR="008E68AE" w:rsidDel="00B0433F">
          <w:rPr>
            <w:rFonts w:ascii="Cambria" w:hAnsi="Cambria"/>
            <w:sz w:val="24"/>
            <w:szCs w:val="24"/>
          </w:rPr>
          <w:delText>(</w:delText>
        </w:r>
        <w:r w:rsidRPr="00F27C25" w:rsidDel="00B0433F">
          <w:rPr>
            <w:rFonts w:ascii="Cambria" w:hAnsi="Cambria"/>
            <w:sz w:val="24"/>
            <w:szCs w:val="24"/>
          </w:rPr>
          <w:delText>first harmonics</w:delText>
        </w:r>
        <w:r w:rsidR="008E68AE" w:rsidDel="00B0433F">
          <w:rPr>
            <w:rFonts w:ascii="Cambria" w:hAnsi="Cambria"/>
            <w:sz w:val="24"/>
            <w:szCs w:val="24"/>
          </w:rPr>
          <w:delText>)</w:delText>
        </w:r>
        <w:r w:rsidRPr="00F27C25" w:rsidDel="00B0433F">
          <w:rPr>
            <w:rFonts w:ascii="Cambria" w:hAnsi="Cambria"/>
            <w:sz w:val="24"/>
            <w:szCs w:val="24"/>
          </w:rPr>
          <w:delText>. For the fluorescence lifetime phasor, the S and G components were calculated for a lifetime of 2.8 ns and used as the reference for enzyme-bound NADH (</w:delText>
        </w:r>
        <w:r w:rsidRPr="00F27C25" w:rsidDel="00B0433F">
          <w:rPr>
            <w:rFonts w:ascii="Cambria" w:hAnsi="Cambria"/>
            <w:b/>
            <w:bCs/>
            <w:sz w:val="24"/>
            <w:szCs w:val="24"/>
          </w:rPr>
          <w:delText>Fig. S3.2</w:delText>
        </w:r>
        <w:r w:rsidRPr="00F27C25" w:rsidDel="00B0433F">
          <w:rPr>
            <w:rFonts w:ascii="Cambria" w:hAnsi="Cambria"/>
            <w:sz w:val="24"/>
            <w:szCs w:val="24"/>
          </w:rPr>
          <w:delText xml:space="preserve">).  For the spectral phasor, the emission spectra were obtained over 9 channels from 410-486 nm. </w:delText>
        </w:r>
      </w:del>
    </w:p>
    <w:p w14:paraId="070ABEBD" w14:textId="609E9E1E" w:rsidR="00B45F83" w:rsidDel="00B0433F" w:rsidRDefault="00B45F83" w:rsidP="00F27C25">
      <w:pPr>
        <w:rPr>
          <w:del w:id="845" w:author="tara gallagher" w:date="2021-12-31T16:05:00Z"/>
          <w:rFonts w:ascii="Cambria" w:hAnsi="Cambria"/>
          <w:sz w:val="24"/>
          <w:szCs w:val="24"/>
        </w:rPr>
      </w:pPr>
    </w:p>
    <w:p w14:paraId="1CDF082C" w14:textId="44147E8D" w:rsidR="00B45F83" w:rsidDel="00B0433F" w:rsidRDefault="00B45F83" w:rsidP="006244C2">
      <w:pPr>
        <w:jc w:val="center"/>
        <w:rPr>
          <w:del w:id="846" w:author="tara gallagher" w:date="2021-12-31T16:05:00Z"/>
          <w:rFonts w:ascii="Cambria" w:hAnsi="Cambria"/>
          <w:sz w:val="24"/>
          <w:szCs w:val="24"/>
        </w:rPr>
      </w:pPr>
      <w:del w:id="847" w:author="tara gallagher" w:date="2021-12-31T16:05:00Z">
        <w:r w:rsidRPr="00B45F83" w:rsidDel="00B0433F">
          <w:rPr>
            <w:rFonts w:ascii="Cambria" w:hAnsi="Cambria"/>
            <w:noProof/>
            <w:sz w:val="24"/>
            <w:szCs w:val="24"/>
          </w:rPr>
          <w:drawing>
            <wp:inline distT="0" distB="0" distL="0" distR="0" wp14:anchorId="1F15E033" wp14:editId="02B123F7">
              <wp:extent cx="7630502" cy="5760085"/>
              <wp:effectExtent l="0" t="4763"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rot="16200000">
                        <a:off x="0" y="0"/>
                        <a:ext cx="7649108" cy="5774130"/>
                      </a:xfrm>
                      <a:prstGeom prst="rect">
                        <a:avLst/>
                      </a:prstGeom>
                      <a:ln>
                        <a:noFill/>
                      </a:ln>
                      <a:extLst>
                        <a:ext uri="{53640926-AAD7-44D8-BBD7-CCE9431645EC}">
                          <a14:shadowObscured xmlns:a14="http://schemas.microsoft.com/office/drawing/2010/main"/>
                        </a:ext>
                      </a:extLst>
                    </pic:spPr>
                  </pic:pic>
                </a:graphicData>
              </a:graphic>
            </wp:inline>
          </w:drawing>
        </w:r>
      </w:del>
    </w:p>
    <w:p w14:paraId="4243FA75" w14:textId="5AD58ABA" w:rsidR="00B45F83" w:rsidDel="00B0433F" w:rsidRDefault="00B45F83" w:rsidP="00B45F83">
      <w:pPr>
        <w:spacing w:line="240" w:lineRule="auto"/>
        <w:rPr>
          <w:del w:id="848" w:author="tara gallagher" w:date="2021-12-31T16:05:00Z"/>
          <w:rFonts w:ascii="Cambria" w:hAnsi="Cambria"/>
          <w:sz w:val="24"/>
          <w:szCs w:val="24"/>
        </w:rPr>
      </w:pPr>
      <w:del w:id="849" w:author="tara gallagher" w:date="2021-12-31T16:05:00Z">
        <w:r w:rsidRPr="00F27C25" w:rsidDel="00B0433F">
          <w:rPr>
            <w:rFonts w:ascii="Cambria" w:hAnsi="Cambria"/>
            <w:b/>
            <w:bCs/>
            <w:sz w:val="24"/>
            <w:szCs w:val="24"/>
          </w:rPr>
          <w:delText>Figure 3.</w:delText>
        </w:r>
        <w:r w:rsidDel="00B0433F">
          <w:rPr>
            <w:rFonts w:ascii="Cambria" w:hAnsi="Cambria"/>
            <w:b/>
            <w:bCs/>
            <w:sz w:val="24"/>
            <w:szCs w:val="24"/>
          </w:rPr>
          <w:delText>3</w:delText>
        </w:r>
        <w:r w:rsidRPr="00F27C25" w:rsidDel="00B0433F">
          <w:rPr>
            <w:rFonts w:ascii="Cambria" w:hAnsi="Cambria"/>
            <w:sz w:val="24"/>
            <w:szCs w:val="24"/>
          </w:rPr>
          <w:delText xml:space="preserve">: Fluorescence lifetime and spectral phasor of WT </w:delText>
        </w:r>
        <w:r w:rsidRPr="00F27C25" w:rsidDel="00B0433F">
          <w:rPr>
            <w:rFonts w:ascii="Cambria" w:hAnsi="Cambria"/>
            <w:i/>
            <w:iCs/>
            <w:sz w:val="24"/>
            <w:szCs w:val="24"/>
          </w:rPr>
          <w:delText xml:space="preserve">P. aeruginosa </w:delText>
        </w:r>
        <w:r w:rsidR="00702DAC" w:rsidDel="00B0433F">
          <w:rPr>
            <w:rFonts w:ascii="Cambria" w:hAnsi="Cambria"/>
            <w:sz w:val="24"/>
            <w:szCs w:val="24"/>
          </w:rPr>
          <w:delText xml:space="preserve">PA14 </w:delText>
        </w:r>
        <w:r w:rsidRPr="00F27C25" w:rsidDel="00B0433F">
          <w:rPr>
            <w:rFonts w:ascii="Cambria" w:hAnsi="Cambria"/>
            <w:sz w:val="24"/>
            <w:szCs w:val="24"/>
          </w:rPr>
          <w:delText xml:space="preserve">and </w:delText>
        </w:r>
        <w:r w:rsidR="00702DAC" w:rsidDel="00B0433F">
          <w:rPr>
            <w:rFonts w:ascii="Cambria" w:hAnsi="Cambria"/>
            <w:sz w:val="24"/>
            <w:szCs w:val="24"/>
          </w:rPr>
          <w:delText xml:space="preserve">the </w:delText>
        </w:r>
        <w:r w:rsidRPr="00F27C25" w:rsidDel="00B0433F">
          <w:rPr>
            <w:rFonts w:ascii="Cambria" w:hAnsi="Cambria"/>
            <w:sz w:val="24"/>
            <w:szCs w:val="24"/>
          </w:rPr>
          <w:delText>null phenazine mutant</w:delText>
        </w:r>
        <w:r w:rsidR="00702DAC" w:rsidDel="00B0433F">
          <w:rPr>
            <w:rFonts w:ascii="Cambria" w:hAnsi="Cambria"/>
            <w:sz w:val="24"/>
            <w:szCs w:val="24"/>
          </w:rPr>
          <w:delText xml:space="preserve"> (</w:delText>
        </w:r>
        <w:r w:rsidR="00702DAC" w:rsidDel="00B0433F">
          <w:rPr>
            <w:rFonts w:ascii="Cambria" w:hAnsi="Cambria"/>
            <w:i/>
            <w:iCs/>
            <w:sz w:val="24"/>
            <w:szCs w:val="24"/>
          </w:rPr>
          <w:delText>∆phz</w:delText>
        </w:r>
        <w:r w:rsidR="00702DAC" w:rsidDel="00B0433F">
          <w:rPr>
            <w:rFonts w:ascii="Cambria" w:hAnsi="Cambria"/>
            <w:sz w:val="24"/>
            <w:szCs w:val="24"/>
          </w:rPr>
          <w:delText>)</w:delText>
        </w:r>
        <w:r w:rsidRPr="00F27C25" w:rsidDel="00B0433F">
          <w:rPr>
            <w:rFonts w:ascii="Cambria" w:hAnsi="Cambria"/>
            <w:sz w:val="24"/>
            <w:szCs w:val="24"/>
          </w:rPr>
          <w:delText xml:space="preserve"> </w:delText>
        </w:r>
        <w:r w:rsidR="007C5C3F" w:rsidDel="00B0433F">
          <w:rPr>
            <w:rFonts w:ascii="Cambria" w:hAnsi="Cambria"/>
            <w:sz w:val="24"/>
            <w:szCs w:val="24"/>
          </w:rPr>
          <w:delText>incubated in</w:delText>
        </w:r>
        <w:r w:rsidRPr="00F27C25" w:rsidDel="00B0433F">
          <w:rPr>
            <w:rFonts w:ascii="Cambria" w:hAnsi="Cambria"/>
            <w:sz w:val="24"/>
            <w:szCs w:val="24"/>
          </w:rPr>
          <w:delText xml:space="preserve"> aerobic and </w:delText>
        </w:r>
        <w:r w:rsidR="007C5C3F" w:rsidDel="00B0433F">
          <w:rPr>
            <w:rFonts w:ascii="Cambria" w:hAnsi="Cambria"/>
            <w:sz w:val="24"/>
            <w:szCs w:val="24"/>
          </w:rPr>
          <w:delText xml:space="preserve">or 2h </w:delText>
        </w:r>
        <w:r w:rsidDel="00B0433F">
          <w:rPr>
            <w:rFonts w:ascii="Cambria" w:hAnsi="Cambria"/>
            <w:sz w:val="24"/>
            <w:szCs w:val="24"/>
          </w:rPr>
          <w:delText>hypoxic</w:delText>
        </w:r>
        <w:r w:rsidRPr="00F27C25" w:rsidDel="00B0433F">
          <w:rPr>
            <w:rFonts w:ascii="Cambria" w:hAnsi="Cambria"/>
            <w:sz w:val="24"/>
            <w:szCs w:val="24"/>
          </w:rPr>
          <w:delText xml:space="preserve"> conditions in M9 succinate and artificial sputum medium</w:delText>
        </w:r>
        <w:r w:rsidDel="00B0433F">
          <w:rPr>
            <w:rFonts w:ascii="Cambria" w:hAnsi="Cambria"/>
            <w:sz w:val="24"/>
            <w:szCs w:val="24"/>
          </w:rPr>
          <w:delText xml:space="preserve">. </w:delText>
        </w:r>
        <w:r w:rsidR="00702DAC" w:rsidDel="00B0433F">
          <w:rPr>
            <w:rFonts w:ascii="Cambria" w:hAnsi="Cambria"/>
            <w:sz w:val="24"/>
            <w:szCs w:val="24"/>
          </w:rPr>
          <w:delText xml:space="preserve">The displayed data </w:delText>
        </w:r>
        <w:r w:rsidR="007C5C3F" w:rsidDel="00B0433F">
          <w:rPr>
            <w:rFonts w:ascii="Cambria" w:hAnsi="Cambria"/>
            <w:sz w:val="24"/>
            <w:szCs w:val="24"/>
          </w:rPr>
          <w:delText xml:space="preserve">is from one replicate representative of the biological replicates (N=2-3). </w:delText>
        </w:r>
        <w:r w:rsidR="00702DAC" w:rsidDel="00B0433F">
          <w:rPr>
            <w:rFonts w:ascii="Cambria" w:hAnsi="Cambria"/>
            <w:sz w:val="24"/>
            <w:szCs w:val="24"/>
          </w:rPr>
          <w:delText>Images were acquired on the Zeiss LSM 880</w:delText>
        </w:r>
        <w:r w:rsidR="007C5C3F" w:rsidDel="00B0433F">
          <w:rPr>
            <w:rFonts w:ascii="Cambria" w:hAnsi="Cambria"/>
            <w:sz w:val="24"/>
            <w:szCs w:val="24"/>
          </w:rPr>
          <w:delText xml:space="preserve"> with a 2-photon excitation of 740 nm. </w:delText>
        </w:r>
        <w:r w:rsidR="00702DAC" w:rsidDel="00B0433F">
          <w:rPr>
            <w:rFonts w:ascii="Cambria" w:hAnsi="Cambria"/>
            <w:sz w:val="24"/>
            <w:szCs w:val="24"/>
          </w:rPr>
          <w:delText xml:space="preserve">HIM emission window: 410-500 nm with 9 nm steps. FLIM emission filter window: 410-470 nm. </w:delText>
        </w:r>
      </w:del>
    </w:p>
    <w:p w14:paraId="3C8BA0A6" w14:textId="756FDFB7" w:rsidR="00F27C25" w:rsidRPr="00F27C25" w:rsidDel="00B0433F" w:rsidRDefault="00F27C25" w:rsidP="00F27C25">
      <w:pPr>
        <w:rPr>
          <w:del w:id="850" w:author="tara gallagher" w:date="2021-12-31T16:05:00Z"/>
          <w:rFonts w:ascii="Cambria" w:hAnsi="Cambria"/>
          <w:sz w:val="24"/>
          <w:szCs w:val="24"/>
        </w:rPr>
      </w:pPr>
      <w:del w:id="851" w:author="tara gallagher" w:date="2021-12-31T16:05:00Z">
        <w:r w:rsidRPr="00F27C25" w:rsidDel="00B0433F">
          <w:rPr>
            <w:rFonts w:ascii="Cambria" w:hAnsi="Cambria"/>
            <w:sz w:val="24"/>
            <w:szCs w:val="24"/>
          </w:rPr>
          <w:br w:type="page"/>
        </w:r>
      </w:del>
    </w:p>
    <w:p w14:paraId="539ED220" w14:textId="77C61E53" w:rsidR="00F27C25" w:rsidRPr="00F27C25" w:rsidDel="00B0433F" w:rsidRDefault="00F27C25" w:rsidP="006244C2">
      <w:pPr>
        <w:spacing w:line="480" w:lineRule="auto"/>
        <w:jc w:val="center"/>
        <w:rPr>
          <w:del w:id="852" w:author="tara gallagher" w:date="2021-12-31T16:05:00Z"/>
          <w:rFonts w:ascii="Cambria" w:hAnsi="Cambria"/>
          <w:sz w:val="24"/>
          <w:szCs w:val="24"/>
        </w:rPr>
      </w:pPr>
      <w:del w:id="853" w:author="tara gallagher" w:date="2021-12-31T16:05:00Z">
        <w:r w:rsidRPr="00F27C25" w:rsidDel="00B0433F">
          <w:rPr>
            <w:rFonts w:ascii="Cambria" w:hAnsi="Cambria"/>
            <w:noProof/>
            <w:sz w:val="24"/>
            <w:szCs w:val="24"/>
          </w:rPr>
          <w:drawing>
            <wp:inline distT="0" distB="0" distL="0" distR="0" wp14:anchorId="7B12C8D3" wp14:editId="199622B1">
              <wp:extent cx="5715000" cy="465870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537" cy="4659140"/>
                      </a:xfrm>
                      <a:prstGeom prst="rect">
                        <a:avLst/>
                      </a:prstGeom>
                    </pic:spPr>
                  </pic:pic>
                </a:graphicData>
              </a:graphic>
            </wp:inline>
          </w:drawing>
        </w:r>
      </w:del>
    </w:p>
    <w:p w14:paraId="0EEFFCF4" w14:textId="48900C52" w:rsidR="00F27C25" w:rsidRPr="00F27C25" w:rsidDel="00B0433F" w:rsidRDefault="00F27C25" w:rsidP="00F27C25">
      <w:pPr>
        <w:spacing w:line="240" w:lineRule="auto"/>
        <w:rPr>
          <w:del w:id="854" w:author="tara gallagher" w:date="2021-12-31T16:05:00Z"/>
          <w:rFonts w:ascii="Cambria" w:hAnsi="Cambria"/>
          <w:sz w:val="24"/>
          <w:szCs w:val="24"/>
        </w:rPr>
      </w:pPr>
      <w:del w:id="855"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4</w:delText>
        </w:r>
        <w:r w:rsidRPr="00F27C25" w:rsidDel="00B0433F">
          <w:rPr>
            <w:rFonts w:ascii="Cambria" w:hAnsi="Cambria"/>
            <w:b/>
            <w:bCs/>
            <w:sz w:val="24"/>
            <w:szCs w:val="24"/>
          </w:rPr>
          <w:delText xml:space="preserve">. </w:delText>
        </w:r>
        <w:r w:rsidRPr="00F27C25" w:rsidDel="00B0433F">
          <w:rPr>
            <w:rFonts w:ascii="Cambria" w:hAnsi="Cambria"/>
            <w:sz w:val="24"/>
            <w:szCs w:val="24"/>
          </w:rPr>
          <w:delText xml:space="preserve">WT </w:delText>
        </w:r>
        <w:r w:rsidRPr="00F27C25" w:rsidDel="00B0433F">
          <w:rPr>
            <w:rFonts w:ascii="Cambria" w:hAnsi="Cambria"/>
            <w:i/>
            <w:iCs/>
            <w:sz w:val="24"/>
            <w:szCs w:val="24"/>
          </w:rPr>
          <w:delText xml:space="preserve">P. aeruginosa </w:delText>
        </w:r>
        <w:r w:rsidRPr="00F27C25" w:rsidDel="00B0433F">
          <w:rPr>
            <w:rFonts w:ascii="Cambria" w:hAnsi="Cambria"/>
            <w:sz w:val="24"/>
            <w:szCs w:val="24"/>
          </w:rPr>
          <w:delText xml:space="preserve">and null phenazine mutant </w:delText>
        </w:r>
        <w:r w:rsidR="007C5C3F" w:rsidDel="00B0433F">
          <w:rPr>
            <w:rFonts w:ascii="Cambria" w:hAnsi="Cambria"/>
            <w:sz w:val="24"/>
            <w:szCs w:val="24"/>
          </w:rPr>
          <w:delText>(</w:delText>
        </w:r>
        <w:r w:rsidR="007C5C3F" w:rsidDel="00B0433F">
          <w:rPr>
            <w:rFonts w:ascii="Cambria" w:hAnsi="Cambria"/>
            <w:i/>
            <w:iCs/>
            <w:sz w:val="24"/>
            <w:szCs w:val="24"/>
          </w:rPr>
          <w:delText>∆phz</w:delText>
        </w:r>
        <w:r w:rsidR="007C5C3F" w:rsidDel="00B0433F">
          <w:rPr>
            <w:rFonts w:ascii="Cambria" w:hAnsi="Cambria"/>
            <w:sz w:val="24"/>
            <w:szCs w:val="24"/>
          </w:rPr>
          <w:delText xml:space="preserve">) </w:delText>
        </w:r>
        <w:r w:rsidRPr="00F27C25" w:rsidDel="00B0433F">
          <w:rPr>
            <w:rFonts w:ascii="Cambria" w:hAnsi="Cambria"/>
            <w:sz w:val="24"/>
            <w:szCs w:val="24"/>
          </w:rPr>
          <w:delText>grown in aerobic and low oxygen conditions in M9 succinate and artificial sputum medium. The fluorescence intensity of the images are depicted in the 1</w:delText>
        </w:r>
        <w:r w:rsidRPr="00F27C25" w:rsidDel="00B0433F">
          <w:rPr>
            <w:rFonts w:ascii="Cambria" w:hAnsi="Cambria"/>
            <w:sz w:val="24"/>
            <w:szCs w:val="24"/>
            <w:vertAlign w:val="superscript"/>
          </w:rPr>
          <w:delText>st</w:delText>
        </w:r>
        <w:r w:rsidRPr="00F27C25" w:rsidDel="00B0433F">
          <w:rPr>
            <w:rFonts w:ascii="Cambria" w:hAnsi="Cambria"/>
            <w:sz w:val="24"/>
            <w:szCs w:val="24"/>
          </w:rPr>
          <w:delText xml:space="preserve"> columns. </w:delText>
        </w:r>
        <w:r w:rsidR="007C5C3F" w:rsidDel="00B0433F">
          <w:rPr>
            <w:rFonts w:ascii="Cambria" w:hAnsi="Cambria"/>
            <w:sz w:val="24"/>
            <w:szCs w:val="24"/>
          </w:rPr>
          <w:delText>The next four columns represent t</w:delText>
        </w:r>
        <w:r w:rsidRPr="00F27C25" w:rsidDel="00B0433F">
          <w:rPr>
            <w:rFonts w:ascii="Cambria" w:hAnsi="Cambria"/>
            <w:sz w:val="24"/>
            <w:szCs w:val="24"/>
          </w:rPr>
          <w:delText>he predicted fractional contributions of four fluorophores (free NADH, enzyme-bound NADH, reduced pyocyanin, and apo-pyoverdine) from lifetime and spectral phasor data. Scale bar=20 µm.</w:delText>
        </w:r>
        <w:r w:rsidR="007C5C3F" w:rsidDel="00B0433F">
          <w:rPr>
            <w:rFonts w:ascii="Cambria" w:hAnsi="Cambria"/>
            <w:sz w:val="24"/>
            <w:szCs w:val="24"/>
          </w:rPr>
          <w:delText xml:space="preserve"> The displayed data is from one replicate representative of the biological replicates (N=2-3). Images were acquired on the Zeiss LSM 880 with a 2-photon excitation of 740 nm. HIM emission window: 410-500 nm with 9 nm steps. FLIM emission filter window: 410-470 nm. ASM= artificial sputum medium. f-NADH = free NADH. b-NADH = bound NADH. </w:delText>
        </w:r>
      </w:del>
    </w:p>
    <w:p w14:paraId="27C7E2A0" w14:textId="73B8FD4E" w:rsidR="00F27C25" w:rsidRPr="00F27C25" w:rsidDel="00B0433F" w:rsidRDefault="00F27C25" w:rsidP="00F27C25">
      <w:pPr>
        <w:rPr>
          <w:del w:id="856" w:author="tara gallagher" w:date="2021-12-31T16:05:00Z"/>
          <w:rFonts w:ascii="Cambria" w:hAnsi="Cambria"/>
          <w:sz w:val="24"/>
          <w:szCs w:val="24"/>
        </w:rPr>
      </w:pPr>
      <w:del w:id="857" w:author="tara gallagher" w:date="2021-12-31T16:05:00Z">
        <w:r w:rsidRPr="00F27C25" w:rsidDel="00B0433F">
          <w:rPr>
            <w:rFonts w:ascii="Cambria" w:hAnsi="Cambria"/>
            <w:sz w:val="24"/>
            <w:szCs w:val="24"/>
          </w:rPr>
          <w:br w:type="page"/>
        </w:r>
      </w:del>
    </w:p>
    <w:p w14:paraId="3A4DE0A1" w14:textId="5B9C7532" w:rsidR="00F27C25" w:rsidRPr="00F27C25" w:rsidDel="00B0433F" w:rsidRDefault="00F27C25" w:rsidP="006244C2">
      <w:pPr>
        <w:jc w:val="center"/>
        <w:rPr>
          <w:del w:id="858" w:author="tara gallagher" w:date="2021-12-31T16:05:00Z"/>
          <w:rFonts w:ascii="Cambria" w:hAnsi="Cambria"/>
          <w:b/>
          <w:bCs/>
          <w:sz w:val="24"/>
          <w:szCs w:val="24"/>
        </w:rPr>
      </w:pPr>
      <w:del w:id="859" w:author="tara gallagher" w:date="2021-12-31T16:05:00Z">
        <w:r w:rsidRPr="00F27C25" w:rsidDel="00B0433F">
          <w:rPr>
            <w:rFonts w:ascii="Cambria" w:hAnsi="Cambria"/>
            <w:b/>
            <w:bCs/>
            <w:noProof/>
            <w:sz w:val="24"/>
            <w:szCs w:val="24"/>
          </w:rPr>
          <w:drawing>
            <wp:inline distT="0" distB="0" distL="0" distR="0" wp14:anchorId="4E1095D4" wp14:editId="0B4EE00B">
              <wp:extent cx="5599874" cy="37242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eps"/>
                      <pic:cNvPicPr/>
                    </pic:nvPicPr>
                    <pic:blipFill>
                      <a:blip r:embed="rId14">
                        <a:extLst>
                          <a:ext uri="{28A0092B-C50C-407E-A947-70E740481C1C}">
                            <a14:useLocalDpi xmlns:a14="http://schemas.microsoft.com/office/drawing/2010/main"/>
                          </a:ext>
                        </a:extLst>
                      </a:blip>
                      <a:stretch>
                        <a:fillRect/>
                      </a:stretch>
                    </pic:blipFill>
                    <pic:spPr>
                      <a:xfrm>
                        <a:off x="0" y="0"/>
                        <a:ext cx="5600318" cy="3724570"/>
                      </a:xfrm>
                      <a:prstGeom prst="rect">
                        <a:avLst/>
                      </a:prstGeom>
                    </pic:spPr>
                  </pic:pic>
                </a:graphicData>
              </a:graphic>
            </wp:inline>
          </w:drawing>
        </w:r>
      </w:del>
    </w:p>
    <w:p w14:paraId="58AF456C" w14:textId="1C48D93B" w:rsidR="00F27C25" w:rsidRPr="00F27C25" w:rsidDel="00B0433F" w:rsidRDefault="00F27C25" w:rsidP="00F27C25">
      <w:pPr>
        <w:rPr>
          <w:del w:id="860" w:author="tara gallagher" w:date="2021-12-31T16:05:00Z"/>
          <w:rFonts w:ascii="Cambria" w:hAnsi="Cambria"/>
          <w:b/>
          <w:bCs/>
          <w:sz w:val="24"/>
          <w:szCs w:val="24"/>
        </w:rPr>
      </w:pPr>
    </w:p>
    <w:p w14:paraId="57071E45" w14:textId="21B24A44" w:rsidR="00F27C25" w:rsidRPr="00F27C25" w:rsidDel="00B0433F" w:rsidRDefault="00F27C25" w:rsidP="00F27C25">
      <w:pPr>
        <w:rPr>
          <w:del w:id="861" w:author="tara gallagher" w:date="2021-12-31T16:05:00Z"/>
          <w:rFonts w:ascii="Cambria" w:hAnsi="Cambria"/>
          <w:sz w:val="24"/>
          <w:szCs w:val="24"/>
        </w:rPr>
      </w:pPr>
      <w:del w:id="862"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5</w:delText>
        </w:r>
        <w:r w:rsidRPr="00F27C25" w:rsidDel="00B0433F">
          <w:rPr>
            <w:rFonts w:ascii="Cambria" w:hAnsi="Cambria"/>
            <w:b/>
            <w:bCs/>
            <w:sz w:val="24"/>
            <w:szCs w:val="24"/>
          </w:rPr>
          <w:delText xml:space="preserve">. (A) </w:delText>
        </w:r>
        <w:r w:rsidRPr="00F27C25" w:rsidDel="00B0433F">
          <w:rPr>
            <w:rFonts w:ascii="Cambria" w:hAnsi="Cambria"/>
            <w:sz w:val="24"/>
            <w:szCs w:val="24"/>
          </w:rPr>
          <w:delText>The spectral and fluorescence lifetime fractional contribution predictions do not correlate for M9 succinate cultures (r=-0.22, df = 30, p-value = 0.2) and moderately correlate</w:delText>
        </w:r>
      </w:del>
      <w:ins w:id="863" w:author="Heather Maughan" w:date="2020-09-03T14:43:00Z">
        <w:del w:id="864" w:author="tara gallagher" w:date="2021-12-31T16:05:00Z">
          <w:r w:rsidR="00B50F59" w:rsidDel="00B0433F">
            <w:rPr>
              <w:rFonts w:ascii="Cambria" w:hAnsi="Cambria"/>
              <w:sz w:val="24"/>
              <w:szCs w:val="24"/>
            </w:rPr>
            <w:delText>d</w:delText>
          </w:r>
        </w:del>
      </w:ins>
      <w:del w:id="865" w:author="tara gallagher" w:date="2021-12-31T16:05:00Z">
        <w:r w:rsidRPr="00F27C25" w:rsidDel="00B0433F">
          <w:rPr>
            <w:rFonts w:ascii="Cambria" w:hAnsi="Cambria"/>
            <w:sz w:val="24"/>
            <w:szCs w:val="24"/>
          </w:rPr>
          <w:delText xml:space="preserve"> (r=0.6, df = 30, p-value &lt; 0.05) for artificial sputum medium cultures. (</w:delText>
        </w:r>
        <w:r w:rsidRPr="00F27C25" w:rsidDel="00B0433F">
          <w:rPr>
            <w:rFonts w:ascii="Cambria" w:hAnsi="Cambria"/>
            <w:b/>
            <w:bCs/>
            <w:sz w:val="24"/>
            <w:szCs w:val="24"/>
          </w:rPr>
          <w:delText>B</w:delText>
        </w:r>
        <w:r w:rsidRPr="00F27C25" w:rsidDel="00B0433F">
          <w:rPr>
            <w:rFonts w:ascii="Cambria" w:hAnsi="Cambria"/>
            <w:sz w:val="24"/>
            <w:szCs w:val="24"/>
          </w:rPr>
          <w:delText>) In cultures with high pyocyanin production (WT and WT hypoxic in ASM), the lifetime and spectral predicted fractional contributions of pyocyanin were similar.</w:delText>
        </w:r>
      </w:del>
    </w:p>
    <w:p w14:paraId="47211555" w14:textId="28D6EAF7" w:rsidR="00F27C25" w:rsidRPr="00F27C25" w:rsidDel="00B0433F" w:rsidRDefault="00F27C25" w:rsidP="00F27C25">
      <w:pPr>
        <w:rPr>
          <w:del w:id="866" w:author="tara gallagher" w:date="2021-12-31T16:05:00Z"/>
          <w:rFonts w:ascii="Cambria" w:hAnsi="Cambria"/>
          <w:sz w:val="24"/>
          <w:szCs w:val="24"/>
        </w:rPr>
      </w:pPr>
      <w:del w:id="867" w:author="tara gallagher" w:date="2021-12-31T16:05:00Z">
        <w:r w:rsidRPr="00F27C25" w:rsidDel="00B0433F">
          <w:rPr>
            <w:rFonts w:ascii="Cambria" w:hAnsi="Cambria"/>
            <w:sz w:val="24"/>
            <w:szCs w:val="24"/>
          </w:rPr>
          <w:br w:type="page"/>
        </w:r>
      </w:del>
    </w:p>
    <w:p w14:paraId="4E32D931" w14:textId="20FB8B0A" w:rsidR="006244C2" w:rsidDel="00B0433F" w:rsidRDefault="00F27C25" w:rsidP="006244C2">
      <w:pPr>
        <w:jc w:val="center"/>
        <w:rPr>
          <w:del w:id="868" w:author="tara gallagher" w:date="2021-12-31T16:05:00Z"/>
          <w:rFonts w:ascii="Cambria" w:hAnsi="Cambria"/>
          <w:b/>
          <w:sz w:val="24"/>
          <w:szCs w:val="24"/>
        </w:rPr>
      </w:pPr>
      <w:del w:id="869" w:author="tara gallagher" w:date="2021-12-31T16:05:00Z">
        <w:r w:rsidRPr="00F27C25" w:rsidDel="00B0433F">
          <w:rPr>
            <w:rFonts w:ascii="Cambria" w:hAnsi="Cambria"/>
            <w:noProof/>
            <w:sz w:val="24"/>
            <w:szCs w:val="24"/>
          </w:rPr>
          <w:drawing>
            <wp:inline distT="0" distB="0" distL="0" distR="0" wp14:anchorId="50190C7E" wp14:editId="4A890345">
              <wp:extent cx="5850890" cy="65099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eps"/>
                      <pic:cNvPicPr/>
                    </pic:nvPicPr>
                    <pic:blipFill rotWithShape="1">
                      <a:blip r:embed="rId15" cstate="screen">
                        <a:extLst>
                          <a:ext uri="{28A0092B-C50C-407E-A947-70E740481C1C}">
                            <a14:useLocalDpi xmlns:a14="http://schemas.microsoft.com/office/drawing/2010/main"/>
                          </a:ext>
                        </a:extLst>
                      </a:blip>
                      <a:srcRect l="31742" t="1" r="-1" b="34512"/>
                      <a:stretch/>
                    </pic:blipFill>
                    <pic:spPr bwMode="auto">
                      <a:xfrm>
                        <a:off x="0" y="0"/>
                        <a:ext cx="5854775" cy="6514305"/>
                      </a:xfrm>
                      <a:prstGeom prst="rect">
                        <a:avLst/>
                      </a:prstGeom>
                      <a:ln>
                        <a:noFill/>
                      </a:ln>
                      <a:extLst>
                        <a:ext uri="{53640926-AAD7-44D8-BBD7-CCE9431645EC}">
                          <a14:shadowObscured xmlns:a14="http://schemas.microsoft.com/office/drawing/2010/main"/>
                        </a:ext>
                      </a:extLst>
                    </pic:spPr>
                  </pic:pic>
                </a:graphicData>
              </a:graphic>
            </wp:inline>
          </w:drawing>
        </w:r>
      </w:del>
    </w:p>
    <w:p w14:paraId="300A2154" w14:textId="26766EC3" w:rsidR="00F27C25" w:rsidRPr="00F27C25" w:rsidDel="00B0433F" w:rsidRDefault="00F27C25" w:rsidP="006244C2">
      <w:pPr>
        <w:rPr>
          <w:del w:id="870" w:author="tara gallagher" w:date="2021-12-31T16:05:00Z"/>
          <w:rFonts w:ascii="Cambria" w:hAnsi="Cambria"/>
          <w:sz w:val="24"/>
          <w:szCs w:val="24"/>
        </w:rPr>
      </w:pPr>
      <w:del w:id="871" w:author="tara gallagher" w:date="2021-12-31T16:05:00Z">
        <w:r w:rsidRPr="00F27C25" w:rsidDel="00B0433F">
          <w:rPr>
            <w:rFonts w:ascii="Cambria" w:hAnsi="Cambria"/>
            <w:b/>
            <w:sz w:val="24"/>
            <w:szCs w:val="24"/>
          </w:rPr>
          <w:delText>Figure 3.</w:delText>
        </w:r>
        <w:r w:rsidR="00BD12E2" w:rsidDel="00B0433F">
          <w:rPr>
            <w:rFonts w:ascii="Cambria" w:hAnsi="Cambria"/>
            <w:b/>
            <w:sz w:val="24"/>
            <w:szCs w:val="24"/>
          </w:rPr>
          <w:delText>6</w:delText>
        </w:r>
        <w:r w:rsidRPr="00F27C25" w:rsidDel="00B0433F">
          <w:rPr>
            <w:rFonts w:ascii="Cambria" w:hAnsi="Cambria"/>
            <w:sz w:val="24"/>
            <w:szCs w:val="24"/>
          </w:rPr>
          <w:delText xml:space="preserve">. Example of </w:delText>
        </w:r>
        <w:r w:rsidR="007C5C3F" w:rsidDel="00B0433F">
          <w:rPr>
            <w:rFonts w:ascii="Cambria" w:hAnsi="Cambria"/>
            <w:sz w:val="24"/>
            <w:szCs w:val="24"/>
          </w:rPr>
          <w:delText xml:space="preserve">WT </w:delText>
        </w:r>
        <w:r w:rsidRPr="00F27C25" w:rsidDel="00B0433F">
          <w:rPr>
            <w:rFonts w:ascii="Cambria" w:hAnsi="Cambria"/>
            <w:sz w:val="24"/>
            <w:szCs w:val="24"/>
          </w:rPr>
          <w:delText>PA14 biofilm</w:delText>
        </w:r>
        <w:r w:rsidR="007C5C3F" w:rsidDel="00B0433F">
          <w:rPr>
            <w:rFonts w:ascii="Cambria" w:hAnsi="Cambria"/>
            <w:sz w:val="24"/>
            <w:szCs w:val="24"/>
          </w:rPr>
          <w:delText>s grown in ASM</w:delText>
        </w:r>
        <w:r w:rsidRPr="00F27C25" w:rsidDel="00B0433F">
          <w:rPr>
            <w:rFonts w:ascii="Cambria" w:hAnsi="Cambria"/>
            <w:sz w:val="24"/>
            <w:szCs w:val="24"/>
          </w:rPr>
          <w:delText xml:space="preserve">. Fluorescence intensity of the biofilm at different depths - surface or 0 µm to 500 µm deep (column 1). The fluorescence lifetime color map projections, where cooler colors are indicative of longer lifetimes (column 2). The predicted fractional contributions of the four fluorophores indicates high abundance of reduced pyocyanin at the surface relative to the other species. </w:delText>
        </w:r>
        <w:r w:rsidR="008C3CAB" w:rsidDel="00B0433F">
          <w:rPr>
            <w:rFonts w:ascii="Cambria" w:hAnsi="Cambria"/>
            <w:sz w:val="24"/>
            <w:szCs w:val="24"/>
          </w:rPr>
          <w:delText>Scale bar = 20 µM.</w:delText>
        </w:r>
        <w:r w:rsidR="007C5C3F" w:rsidDel="00B0433F">
          <w:rPr>
            <w:rFonts w:ascii="Cambria" w:hAnsi="Cambria"/>
            <w:sz w:val="24"/>
            <w:szCs w:val="24"/>
          </w:rPr>
          <w:delText xml:space="preserve"> Z-stacks acquired on the DIVER with two-photon excitation of 740 nm. Emission filter: 400-500 nm.</w:delText>
        </w:r>
      </w:del>
    </w:p>
    <w:p w14:paraId="0FAD59E0" w14:textId="2883F0C7" w:rsidR="00F27C25" w:rsidRPr="00F27C25" w:rsidDel="00B0433F" w:rsidRDefault="00F27C25" w:rsidP="00F27C25">
      <w:pPr>
        <w:rPr>
          <w:del w:id="872" w:author="tara gallagher" w:date="2021-12-31T16:05:00Z"/>
          <w:rFonts w:ascii="Cambria" w:hAnsi="Cambria"/>
          <w:sz w:val="24"/>
          <w:szCs w:val="24"/>
        </w:rPr>
      </w:pPr>
    </w:p>
    <w:p w14:paraId="085DAF5C" w14:textId="68B8D623" w:rsidR="00F27C25" w:rsidRPr="00F27C25" w:rsidDel="00B0433F" w:rsidRDefault="00F27C25" w:rsidP="00F27C25">
      <w:pPr>
        <w:rPr>
          <w:del w:id="873" w:author="tara gallagher" w:date="2021-12-31T16:05:00Z"/>
          <w:rFonts w:ascii="Cambria" w:hAnsi="Cambria"/>
          <w:sz w:val="24"/>
          <w:szCs w:val="24"/>
        </w:rPr>
      </w:pPr>
    </w:p>
    <w:p w14:paraId="0D1D0CC1" w14:textId="17EA1B36" w:rsidR="00F27C25" w:rsidRPr="00F27C25" w:rsidDel="00B0433F" w:rsidRDefault="00F27C25" w:rsidP="007C5C3F">
      <w:pPr>
        <w:jc w:val="center"/>
        <w:rPr>
          <w:del w:id="874" w:author="tara gallagher" w:date="2021-12-31T16:05:00Z"/>
          <w:rFonts w:ascii="Cambria" w:hAnsi="Cambria"/>
          <w:sz w:val="24"/>
          <w:szCs w:val="24"/>
        </w:rPr>
      </w:pPr>
      <w:del w:id="875" w:author="tara gallagher" w:date="2021-12-31T16:05:00Z">
        <w:r w:rsidRPr="00F27C25" w:rsidDel="00B0433F">
          <w:rPr>
            <w:rFonts w:ascii="Cambria" w:hAnsi="Cambria"/>
            <w:noProof/>
            <w:sz w:val="24"/>
            <w:szCs w:val="24"/>
          </w:rPr>
          <w:drawing>
            <wp:inline distT="0" distB="0" distL="0" distR="0" wp14:anchorId="047A4B1A" wp14:editId="6067872E">
              <wp:extent cx="4399997" cy="620973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eps"/>
                      <pic:cNvPicPr/>
                    </pic:nvPicPr>
                    <pic:blipFill>
                      <a:blip r:embed="rId16">
                        <a:extLst>
                          <a:ext uri="{28A0092B-C50C-407E-A947-70E740481C1C}">
                            <a14:useLocalDpi xmlns:a14="http://schemas.microsoft.com/office/drawing/2010/main"/>
                          </a:ext>
                        </a:extLst>
                      </a:blip>
                      <a:stretch>
                        <a:fillRect/>
                      </a:stretch>
                    </pic:blipFill>
                    <pic:spPr>
                      <a:xfrm>
                        <a:off x="0" y="0"/>
                        <a:ext cx="4406880" cy="6219445"/>
                      </a:xfrm>
                      <a:prstGeom prst="rect">
                        <a:avLst/>
                      </a:prstGeom>
                    </pic:spPr>
                  </pic:pic>
                </a:graphicData>
              </a:graphic>
            </wp:inline>
          </w:drawing>
        </w:r>
      </w:del>
    </w:p>
    <w:p w14:paraId="2E7F01A9" w14:textId="470B3AB7" w:rsidR="00F27C25" w:rsidRPr="00F27C25" w:rsidDel="00B0433F" w:rsidRDefault="00F27C25" w:rsidP="00F27C25">
      <w:pPr>
        <w:rPr>
          <w:del w:id="876" w:author="tara gallagher" w:date="2021-12-31T16:05:00Z"/>
          <w:rFonts w:ascii="Cambria" w:hAnsi="Cambria"/>
          <w:sz w:val="24"/>
          <w:szCs w:val="24"/>
        </w:rPr>
      </w:pPr>
      <w:del w:id="877"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7</w:delText>
        </w:r>
        <w:r w:rsidRPr="00F27C25" w:rsidDel="00B0433F">
          <w:rPr>
            <w:rFonts w:ascii="Cambria" w:hAnsi="Cambria"/>
            <w:b/>
            <w:bCs/>
            <w:sz w:val="24"/>
            <w:szCs w:val="24"/>
          </w:rPr>
          <w:delText>.</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Fluorescence lifetime phasor of </w:delText>
        </w:r>
        <w:r w:rsidR="007C5C3F" w:rsidDel="00B0433F">
          <w:rPr>
            <w:rFonts w:ascii="Cambria" w:hAnsi="Cambria"/>
            <w:sz w:val="24"/>
            <w:szCs w:val="24"/>
          </w:rPr>
          <w:delText xml:space="preserve">WT </w:delText>
        </w:r>
        <w:r w:rsidRPr="00F27C25" w:rsidDel="00B0433F">
          <w:rPr>
            <w:rFonts w:ascii="Cambria" w:hAnsi="Cambria"/>
            <w:sz w:val="24"/>
            <w:szCs w:val="24"/>
          </w:rPr>
          <w:delText xml:space="preserve">PA14 biofilms </w:delText>
        </w:r>
        <w:r w:rsidR="007C5C3F" w:rsidDel="00B0433F">
          <w:rPr>
            <w:rFonts w:ascii="Cambria" w:hAnsi="Cambria"/>
            <w:sz w:val="24"/>
            <w:szCs w:val="24"/>
          </w:rPr>
          <w:delText xml:space="preserve">grown </w:delText>
        </w:r>
        <w:r w:rsidRPr="00F27C25" w:rsidDel="00B0433F">
          <w:rPr>
            <w:rFonts w:ascii="Cambria" w:hAnsi="Cambria"/>
            <w:sz w:val="24"/>
            <w:szCs w:val="24"/>
          </w:rPr>
          <w:delText xml:space="preserve">in </w:delText>
        </w:r>
        <w:r w:rsidR="007C5C3F" w:rsidDel="00B0433F">
          <w:rPr>
            <w:rFonts w:ascii="Cambria" w:hAnsi="Cambria"/>
            <w:sz w:val="24"/>
            <w:szCs w:val="24"/>
          </w:rPr>
          <w:delText>ASM</w:delText>
        </w:r>
        <w:r w:rsidRPr="00F27C25" w:rsidDel="00B0433F">
          <w:rPr>
            <w:rFonts w:ascii="Cambria" w:hAnsi="Cambria"/>
            <w:sz w:val="24"/>
            <w:szCs w:val="24"/>
          </w:rPr>
          <w:delText xml:space="preserve"> at different depths (0=surface). </w:delText>
        </w:r>
        <w:r w:rsidR="007C5C3F" w:rsidDel="00B0433F">
          <w:rPr>
            <w:rFonts w:ascii="Cambria" w:hAnsi="Cambria"/>
            <w:sz w:val="24"/>
            <w:szCs w:val="24"/>
          </w:rPr>
          <w:delText xml:space="preserve">The individual points represent the mean G and S coordinates for a single cell or cluster, where the background intensity is masked out. All of the biofilms had bacterial growth up to 500 µM deep, with one replicate imaged down to 1 mm.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Pyocyanin fractional contributions at different depths in the biofilm. N=5 biofilm plates. </w:delText>
        </w:r>
      </w:del>
    </w:p>
    <w:p w14:paraId="596F770D" w14:textId="14D84D3C" w:rsidR="00F27C25" w:rsidRPr="00F27C25" w:rsidDel="00B0433F" w:rsidRDefault="00F27C25" w:rsidP="00F27C25">
      <w:pPr>
        <w:rPr>
          <w:del w:id="878" w:author="tara gallagher" w:date="2021-12-31T16:05:00Z"/>
          <w:rFonts w:ascii="Cambria" w:hAnsi="Cambria"/>
          <w:sz w:val="24"/>
          <w:szCs w:val="24"/>
        </w:rPr>
      </w:pPr>
    </w:p>
    <w:p w14:paraId="2C7D9ADE" w14:textId="4917A69A" w:rsidR="00F27C25" w:rsidRPr="00F27C25" w:rsidDel="00B0433F" w:rsidRDefault="00F27C25" w:rsidP="00F27C25">
      <w:pPr>
        <w:rPr>
          <w:del w:id="879" w:author="tara gallagher" w:date="2021-12-31T16:05:00Z"/>
          <w:rFonts w:ascii="Cambria" w:hAnsi="Cambria"/>
          <w:b/>
          <w:bCs/>
          <w:sz w:val="24"/>
          <w:szCs w:val="24"/>
        </w:rPr>
      </w:pPr>
    </w:p>
    <w:p w14:paraId="69AAEF38" w14:textId="27272B68" w:rsidR="00F27C25" w:rsidRPr="00F27C25" w:rsidDel="00B0433F" w:rsidRDefault="00F27C25" w:rsidP="006244C2">
      <w:pPr>
        <w:jc w:val="center"/>
        <w:rPr>
          <w:del w:id="880" w:author="tara gallagher" w:date="2021-12-31T16:05:00Z"/>
          <w:rFonts w:ascii="Cambria" w:hAnsi="Cambria"/>
          <w:b/>
          <w:bCs/>
          <w:sz w:val="24"/>
          <w:szCs w:val="24"/>
        </w:rPr>
      </w:pPr>
      <w:del w:id="881" w:author="tara gallagher" w:date="2021-12-31T16:05:00Z">
        <w:r w:rsidRPr="00F27C25" w:rsidDel="00B0433F">
          <w:rPr>
            <w:rFonts w:ascii="Cambria" w:hAnsi="Cambria"/>
            <w:b/>
            <w:bCs/>
            <w:noProof/>
            <w:sz w:val="24"/>
            <w:szCs w:val="24"/>
          </w:rPr>
          <w:drawing>
            <wp:inline distT="0" distB="0" distL="0" distR="0" wp14:anchorId="2AA6B956" wp14:editId="53221291">
              <wp:extent cx="5830858" cy="56433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2586" cy="5645022"/>
                      </a:xfrm>
                      <a:prstGeom prst="rect">
                        <a:avLst/>
                      </a:prstGeom>
                    </pic:spPr>
                  </pic:pic>
                </a:graphicData>
              </a:graphic>
            </wp:inline>
          </w:drawing>
        </w:r>
      </w:del>
    </w:p>
    <w:p w14:paraId="5DA81680" w14:textId="24B8F61F" w:rsidR="00F27C25" w:rsidRPr="00F27C25" w:rsidDel="00B0433F" w:rsidRDefault="00F27C25" w:rsidP="00F27C25">
      <w:pPr>
        <w:rPr>
          <w:del w:id="882" w:author="tara gallagher" w:date="2021-12-31T16:05:00Z"/>
          <w:rFonts w:ascii="Cambria" w:hAnsi="Cambria"/>
          <w:b/>
          <w:bCs/>
          <w:sz w:val="24"/>
          <w:szCs w:val="24"/>
        </w:rPr>
      </w:pPr>
    </w:p>
    <w:p w14:paraId="14742091" w14:textId="282A42B3" w:rsidR="00F27C25" w:rsidRPr="00F27C25" w:rsidDel="00B0433F" w:rsidRDefault="00F27C25" w:rsidP="00F27C25">
      <w:pPr>
        <w:rPr>
          <w:del w:id="883" w:author="tara gallagher" w:date="2021-12-31T16:05:00Z"/>
          <w:rFonts w:ascii="Cambria" w:hAnsi="Cambria"/>
          <w:sz w:val="24"/>
          <w:szCs w:val="24"/>
        </w:rPr>
      </w:pPr>
      <w:del w:id="884" w:author="tara gallagher" w:date="2021-12-31T16:05:00Z">
        <w:r w:rsidRPr="00F27C25" w:rsidDel="00B0433F">
          <w:rPr>
            <w:rFonts w:ascii="Cambria" w:hAnsi="Cambria"/>
            <w:b/>
            <w:bCs/>
            <w:sz w:val="24"/>
            <w:szCs w:val="24"/>
          </w:rPr>
          <w:delText>Fig. S3.1</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Two-photon emission spectra, normalized by the max peak intensity, of some of the fluorescent metabolites produced by </w:delText>
        </w:r>
        <w:r w:rsidRPr="00F27C25" w:rsidDel="00B0433F">
          <w:rPr>
            <w:rFonts w:ascii="Cambria" w:hAnsi="Cambria"/>
            <w:i/>
            <w:iCs/>
            <w:sz w:val="24"/>
            <w:szCs w:val="24"/>
          </w:rPr>
          <w:delText>P. aeruginosa</w:delText>
        </w:r>
        <w:r w:rsidRPr="00F27C25" w:rsidDel="00B0433F">
          <w:rPr>
            <w:rFonts w:ascii="Cambria" w:hAnsi="Cambria"/>
            <w:sz w:val="24"/>
            <w:szCs w:val="24"/>
          </w:rPr>
          <w:delText xml:space="preserve">. </w:delText>
        </w:r>
        <w:r w:rsidR="007C5C3F" w:rsidDel="00B0433F">
          <w:rPr>
            <w:rFonts w:ascii="Cambria" w:hAnsi="Cambria"/>
            <w:sz w:val="24"/>
            <w:szCs w:val="24"/>
          </w:rPr>
          <w:delText xml:space="preserve">The Zeiss LSM-880 FLIM emission filter is shaded in gray. The DIVER FLIM emission filter is wider: 400-500 nm.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Emission spectrum of chemically reduced 1-hydroxy-phenazine and pyocyanin (0.5 mM of phenazine with 5 mM of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Emission spectra of reduced pyocyanin (0.5 mM pyocyanin with 0.5 mM TCEP), oxidized pyocyanin (0.5 mM), and background from buffer (TCEP). Oxidized pyocyanin had negligible fluorescent with two-photon excitation at 740 nm.</w:delText>
        </w:r>
      </w:del>
    </w:p>
    <w:p w14:paraId="46121C03" w14:textId="784D9674" w:rsidR="00F27C25" w:rsidRPr="00F27C25" w:rsidDel="00B0433F" w:rsidRDefault="00F27C25" w:rsidP="00F27C25">
      <w:pPr>
        <w:rPr>
          <w:del w:id="885" w:author="tara gallagher" w:date="2021-12-31T16:05:00Z"/>
          <w:rFonts w:ascii="Cambria" w:hAnsi="Cambria"/>
          <w:sz w:val="24"/>
          <w:szCs w:val="24"/>
        </w:rPr>
      </w:pPr>
    </w:p>
    <w:p w14:paraId="3FC987EA" w14:textId="5391E0A4" w:rsidR="00F27C25" w:rsidRPr="00F27C25" w:rsidDel="00B0433F" w:rsidRDefault="00F27C25" w:rsidP="00F27C25">
      <w:pPr>
        <w:spacing w:line="240" w:lineRule="auto"/>
        <w:rPr>
          <w:del w:id="886" w:author="tara gallagher" w:date="2021-12-31T16:05:00Z"/>
          <w:rFonts w:ascii="Cambria" w:eastAsia="Times New Roman" w:hAnsi="Cambria" w:cs="Times New Roman"/>
          <w:sz w:val="24"/>
          <w:szCs w:val="24"/>
        </w:rPr>
      </w:pPr>
    </w:p>
    <w:p w14:paraId="316FFA45" w14:textId="1E63E133" w:rsidR="00F27C25" w:rsidRPr="00F27C25" w:rsidDel="00B0433F" w:rsidRDefault="00F27C25" w:rsidP="00F27C25">
      <w:pPr>
        <w:rPr>
          <w:del w:id="887" w:author="tara gallagher" w:date="2021-12-31T16:05:00Z"/>
          <w:rFonts w:ascii="Cambria" w:hAnsi="Cambria"/>
          <w:sz w:val="24"/>
          <w:szCs w:val="24"/>
        </w:rPr>
      </w:pPr>
    </w:p>
    <w:p w14:paraId="2FE0EFE0" w14:textId="1608EA91" w:rsidR="00F27C25" w:rsidRPr="00F27C25" w:rsidDel="00B0433F" w:rsidRDefault="00F27C25" w:rsidP="007C5C3F">
      <w:pPr>
        <w:jc w:val="center"/>
        <w:rPr>
          <w:del w:id="888" w:author="tara gallagher" w:date="2021-12-31T16:05:00Z"/>
          <w:rFonts w:ascii="Cambria" w:hAnsi="Cambria"/>
          <w:sz w:val="24"/>
          <w:szCs w:val="24"/>
        </w:rPr>
      </w:pPr>
      <w:del w:id="889" w:author="tara gallagher" w:date="2021-12-31T16:05:00Z">
        <w:r w:rsidRPr="00F27C25" w:rsidDel="00B0433F">
          <w:rPr>
            <w:rFonts w:ascii="Cambria" w:hAnsi="Cambria"/>
            <w:noProof/>
            <w:sz w:val="24"/>
            <w:szCs w:val="24"/>
          </w:rPr>
          <w:drawing>
            <wp:inline distT="0" distB="0" distL="0" distR="0" wp14:anchorId="5EDA2DF9" wp14:editId="761B90AE">
              <wp:extent cx="5027494" cy="6002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2.eps"/>
                      <pic:cNvPicPr/>
                    </pic:nvPicPr>
                    <pic:blipFill>
                      <a:blip r:embed="rId18">
                        <a:extLst>
                          <a:ext uri="{28A0092B-C50C-407E-A947-70E740481C1C}">
                            <a14:useLocalDpi xmlns:a14="http://schemas.microsoft.com/office/drawing/2010/main"/>
                          </a:ext>
                        </a:extLst>
                      </a:blip>
                      <a:stretch>
                        <a:fillRect/>
                      </a:stretch>
                    </pic:blipFill>
                    <pic:spPr>
                      <a:xfrm>
                        <a:off x="0" y="0"/>
                        <a:ext cx="5042684" cy="6021052"/>
                      </a:xfrm>
                      <a:prstGeom prst="rect">
                        <a:avLst/>
                      </a:prstGeom>
                    </pic:spPr>
                  </pic:pic>
                </a:graphicData>
              </a:graphic>
            </wp:inline>
          </w:drawing>
        </w:r>
      </w:del>
    </w:p>
    <w:p w14:paraId="635F30CD" w14:textId="2063BE63" w:rsidR="00F27C25" w:rsidRPr="00F27C25" w:rsidDel="00B0433F" w:rsidRDefault="00F27C25" w:rsidP="00F27C25">
      <w:pPr>
        <w:rPr>
          <w:del w:id="890" w:author="tara gallagher" w:date="2021-12-31T16:05:00Z"/>
          <w:rFonts w:ascii="Cambria" w:hAnsi="Cambria"/>
          <w:sz w:val="24"/>
          <w:szCs w:val="24"/>
        </w:rPr>
      </w:pPr>
      <w:del w:id="891" w:author="tara gallagher" w:date="2021-12-31T16:05:00Z">
        <w:r w:rsidRPr="00F27C25" w:rsidDel="00B0433F">
          <w:rPr>
            <w:rFonts w:ascii="Cambria" w:hAnsi="Cambria"/>
            <w:b/>
            <w:bCs/>
            <w:sz w:val="24"/>
            <w:szCs w:val="24"/>
          </w:rPr>
          <w:delText>Fig. S3.2 (A)</w:delText>
        </w:r>
        <w:r w:rsidRPr="00F27C25" w:rsidDel="00B0433F">
          <w:rPr>
            <w:rFonts w:ascii="Cambria" w:hAnsi="Cambria"/>
            <w:sz w:val="24"/>
            <w:szCs w:val="24"/>
          </w:rPr>
          <w:delText xml:space="preserve"> The emission spectra of pyocyanin shifts to the right with higher concentrations of reducing agent (TCEP). The samples were prepared in a 96-well plate with 0.5 mM of pyocyanin and titrations of TCEP in an anaerobic chamber. The spectra were acquired using 1-photon fluorescence excitation (370 nm) on a fluorometer.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The FLIM phasor position of pyocyanin (0.5 mM) varies with different concentrations of TCEP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FLIM phasor positions of electrochemically-reduced pyocyanin (0.821 mM) compared to 1 mM TCEP reduced pyocyanin (0.5 mM). FLIM data in B and C were acquired with 2-photon fluorescence excitation at 740 nm and an emission filter of 442/46 nm</w:delText>
        </w:r>
        <w:r w:rsidR="007C5C3F" w:rsidDel="00B0433F">
          <w:rPr>
            <w:rFonts w:ascii="Cambria" w:hAnsi="Cambria"/>
            <w:sz w:val="24"/>
            <w:szCs w:val="24"/>
          </w:rPr>
          <w:delText xml:space="preserve"> on the LSM 880.</w:delText>
        </w:r>
      </w:del>
    </w:p>
    <w:p w14:paraId="55E00CCD" w14:textId="2A042692" w:rsidR="006244C2" w:rsidDel="00B0433F" w:rsidRDefault="006244C2">
      <w:pPr>
        <w:rPr>
          <w:del w:id="892" w:author="tara gallagher" w:date="2021-12-31T16:05:00Z"/>
          <w:rFonts w:ascii="Cambria" w:hAnsi="Cambria"/>
          <w:sz w:val="24"/>
          <w:szCs w:val="24"/>
        </w:rPr>
      </w:pPr>
      <w:del w:id="893" w:author="tara gallagher" w:date="2021-12-31T16:05:00Z">
        <w:r w:rsidDel="00B0433F">
          <w:rPr>
            <w:rFonts w:ascii="Cambria" w:hAnsi="Cambria"/>
            <w:sz w:val="24"/>
            <w:szCs w:val="24"/>
          </w:rPr>
          <w:br w:type="page"/>
        </w:r>
      </w:del>
    </w:p>
    <w:p w14:paraId="49FDAC4A" w14:textId="7C486ECD" w:rsidR="00F27C25" w:rsidRPr="00F27C25" w:rsidDel="00B0433F" w:rsidRDefault="00F27C25" w:rsidP="00F27C25">
      <w:pPr>
        <w:rPr>
          <w:del w:id="894" w:author="tara gallagher" w:date="2021-12-31T16:05:00Z"/>
          <w:rFonts w:ascii="Cambria" w:hAnsi="Cambria"/>
          <w:sz w:val="24"/>
          <w:szCs w:val="24"/>
        </w:rPr>
      </w:pPr>
    </w:p>
    <w:p w14:paraId="0F57F6A2" w14:textId="63A279D5" w:rsidR="00F27C25" w:rsidRPr="00F27C25" w:rsidDel="00B0433F" w:rsidRDefault="00F27C25" w:rsidP="006244C2">
      <w:pPr>
        <w:jc w:val="center"/>
        <w:rPr>
          <w:del w:id="895" w:author="tara gallagher" w:date="2021-12-31T16:05:00Z"/>
          <w:rFonts w:ascii="Cambria" w:eastAsia="Times New Roman" w:hAnsi="Cambria" w:cs="Times New Roman"/>
          <w:sz w:val="24"/>
          <w:szCs w:val="24"/>
        </w:rPr>
      </w:pPr>
      <w:del w:id="896" w:author="tara gallagher" w:date="2021-12-31T16:05:00Z">
        <w:r w:rsidRPr="00F27C25" w:rsidDel="00B0433F">
          <w:rPr>
            <w:rFonts w:ascii="Cambria" w:eastAsia="Times New Roman" w:hAnsi="Cambria" w:cs="Times New Roman"/>
            <w:noProof/>
            <w:sz w:val="24"/>
            <w:szCs w:val="24"/>
          </w:rPr>
          <w:drawing>
            <wp:inline distT="0" distB="0" distL="0" distR="0" wp14:anchorId="110AAA24" wp14:editId="612DF2D4">
              <wp:extent cx="3454400" cy="149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t="20075" b="36026"/>
                      <a:stretch/>
                    </pic:blipFill>
                    <pic:spPr bwMode="auto">
                      <a:xfrm>
                        <a:off x="0" y="0"/>
                        <a:ext cx="3467911" cy="1501696"/>
                      </a:xfrm>
                      <a:prstGeom prst="rect">
                        <a:avLst/>
                      </a:prstGeom>
                      <a:ln>
                        <a:noFill/>
                      </a:ln>
                      <a:extLst>
                        <a:ext uri="{53640926-AAD7-44D8-BBD7-CCE9431645EC}">
                          <a14:shadowObscured xmlns:a14="http://schemas.microsoft.com/office/drawing/2010/main"/>
                        </a:ext>
                      </a:extLst>
                    </pic:spPr>
                  </pic:pic>
                </a:graphicData>
              </a:graphic>
            </wp:inline>
          </w:drawing>
        </w:r>
      </w:del>
    </w:p>
    <w:p w14:paraId="3C9D5661" w14:textId="578C099F" w:rsidR="00F27C25" w:rsidDel="00B0433F" w:rsidRDefault="00F27C25" w:rsidP="00F27C25">
      <w:pPr>
        <w:spacing w:line="240" w:lineRule="auto"/>
        <w:rPr>
          <w:del w:id="897" w:author="tara gallagher" w:date="2021-12-31T16:05:00Z"/>
          <w:rFonts w:ascii="Cambria" w:eastAsia="Times New Roman" w:hAnsi="Cambria" w:cs="Times New Roman"/>
          <w:sz w:val="24"/>
          <w:szCs w:val="24"/>
        </w:rPr>
      </w:pPr>
      <w:del w:id="898" w:author="tara gallagher" w:date="2021-12-31T16:05:00Z">
        <w:r w:rsidRPr="00F27C25" w:rsidDel="00B0433F">
          <w:rPr>
            <w:rFonts w:ascii="Cambria" w:eastAsia="Times New Roman" w:hAnsi="Cambria" w:cs="Times New Roman"/>
            <w:b/>
            <w:bCs/>
            <w:sz w:val="24"/>
            <w:szCs w:val="24"/>
          </w:rPr>
          <w:delText>Fig. S3.3.</w:delText>
        </w:r>
        <w:r w:rsidRPr="00F27C25" w:rsidDel="00B0433F">
          <w:rPr>
            <w:rFonts w:ascii="Cambria" w:eastAsia="Times New Roman" w:hAnsi="Cambria" w:cs="Times New Roman"/>
            <w:sz w:val="24"/>
            <w:szCs w:val="24"/>
          </w:rPr>
          <w:delText xml:space="preserve"> The fluorescence lifetime of </w:delText>
        </w:r>
        <w:r w:rsidRPr="00F27C25" w:rsidDel="00B0433F">
          <w:rPr>
            <w:rFonts w:ascii="Cambria" w:eastAsia="Times New Roman" w:hAnsi="Cambria" w:cs="Times New Roman"/>
            <w:i/>
            <w:iCs/>
            <w:sz w:val="24"/>
            <w:szCs w:val="24"/>
          </w:rPr>
          <w:delText xml:space="preserve">P. aeruginosa </w:delText>
        </w:r>
        <w:r w:rsidRPr="00F27C25" w:rsidDel="00B0433F">
          <w:rPr>
            <w:rFonts w:ascii="Cambria" w:eastAsia="Times New Roman" w:hAnsi="Cambria" w:cs="Times New Roman"/>
            <w:sz w:val="24"/>
            <w:szCs w:val="24"/>
          </w:rPr>
          <w:delText>grown in aerobic M9 glucose for 24h</w:delText>
        </w:r>
        <w:r w:rsidR="00AE0AA5" w:rsidDel="00B0433F">
          <w:rPr>
            <w:rFonts w:ascii="Cambria" w:eastAsia="Times New Roman" w:hAnsi="Cambria" w:cs="Times New Roman"/>
            <w:sz w:val="24"/>
            <w:szCs w:val="24"/>
          </w:rPr>
          <w:delText>, acquired on the DIVER with two-photon fluoresce excitation at 740 nm and an emission filter of 400-500 nm.</w:delText>
        </w:r>
      </w:del>
    </w:p>
    <w:p w14:paraId="464C27C0" w14:textId="77777777" w:rsidR="00E31B30" w:rsidRDefault="00E31B30" w:rsidP="00F27C25">
      <w:pPr>
        <w:spacing w:line="240" w:lineRule="auto"/>
        <w:rPr>
          <w:rFonts w:ascii="Cambria" w:eastAsia="Times New Roman" w:hAnsi="Cambria" w:cs="Times New Roman"/>
          <w:sz w:val="24"/>
          <w:szCs w:val="24"/>
        </w:rPr>
      </w:pPr>
    </w:p>
    <w:p w14:paraId="6B26C323" w14:textId="77777777" w:rsidR="00E31B30" w:rsidRPr="00E31B30" w:rsidRDefault="00E31B30" w:rsidP="00E31B30">
      <w:pPr>
        <w:pStyle w:val="Bibliography"/>
        <w:rPr>
          <w:rFonts w:ascii="Cambria" w:hAnsi="Cambria"/>
          <w:sz w:val="24"/>
        </w:rPr>
      </w:pPr>
      <w:r>
        <w:rPr>
          <w:rFonts w:ascii="Cambria" w:hAnsi="Cambria"/>
          <w:sz w:val="24"/>
          <w:szCs w:val="24"/>
        </w:rPr>
        <w:fldChar w:fldCharType="begin"/>
      </w:r>
      <w:r>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Pr="00E31B30">
        <w:rPr>
          <w:rFonts w:ascii="Cambria" w:hAnsi="Cambria"/>
          <w:sz w:val="24"/>
        </w:rPr>
        <w:t xml:space="preserve">1. </w:t>
      </w:r>
      <w:r w:rsidRPr="00E31B30">
        <w:rPr>
          <w:rFonts w:ascii="Cambria" w:hAnsi="Cambria"/>
          <w:sz w:val="24"/>
        </w:rPr>
        <w:tab/>
        <w:t>Cowley ES, Kopf SH, LaRiviere A, Ziebis W, Newman DK. 2015. Pediatric cystic fibrosis sputum can be chemically dynamic, anoxic, and extremely reduced due to hydrogen sulfide formation. mBio 6:e00767-15.</w:t>
      </w:r>
    </w:p>
    <w:p w14:paraId="49191684" w14:textId="77777777" w:rsidR="00E31B30" w:rsidRPr="00E31B30" w:rsidRDefault="00E31B30" w:rsidP="00E31B30">
      <w:pPr>
        <w:pStyle w:val="Bibliography"/>
        <w:rPr>
          <w:rFonts w:ascii="Cambria" w:hAnsi="Cambria"/>
          <w:sz w:val="24"/>
        </w:rPr>
      </w:pPr>
      <w:r w:rsidRPr="00E31B30">
        <w:rPr>
          <w:rFonts w:ascii="Cambria" w:hAnsi="Cambria"/>
          <w:sz w:val="24"/>
        </w:rPr>
        <w:t xml:space="preserve">2. </w:t>
      </w:r>
      <w:r w:rsidRPr="00E31B30">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6281A915"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3. </w:t>
      </w:r>
      <w:r w:rsidRPr="00E31B30">
        <w:rPr>
          <w:rFonts w:ascii="Cambria" w:hAnsi="Cambria"/>
          <w:sz w:val="24"/>
        </w:rPr>
        <w:tab/>
        <w:t>Kolpen M, Lerche CJ, Kragh KN, Sams T, Koren K, Jensen AS, Line L, Bjarnsholt T, Ciofu O, Moser C, Kühl M, Høiby N, Jensen PØ. 2017. Hyperbaric Oxygen Sensitizes Anoxic Pseudomonas aeruginosa Biofilm to Ciprofloxacin. Antimicrob Agents Chemother 61.</w:t>
      </w:r>
    </w:p>
    <w:p w14:paraId="23407062" w14:textId="77777777" w:rsidR="00E31B30" w:rsidRPr="00E31B30" w:rsidRDefault="00E31B30" w:rsidP="00E31B30">
      <w:pPr>
        <w:pStyle w:val="Bibliography"/>
        <w:rPr>
          <w:rFonts w:ascii="Cambria" w:hAnsi="Cambria"/>
          <w:sz w:val="24"/>
        </w:rPr>
      </w:pPr>
      <w:r w:rsidRPr="00E31B30">
        <w:rPr>
          <w:rFonts w:ascii="Cambria" w:hAnsi="Cambria"/>
          <w:sz w:val="24"/>
        </w:rPr>
        <w:t xml:space="preserve">4. </w:t>
      </w:r>
      <w:r w:rsidRPr="00E31B30">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242CB3" w14:textId="77777777" w:rsidR="00E31B30" w:rsidRPr="00E31B30" w:rsidRDefault="00E31B30" w:rsidP="00E31B30">
      <w:pPr>
        <w:pStyle w:val="Bibliography"/>
        <w:rPr>
          <w:rFonts w:ascii="Cambria" w:hAnsi="Cambria"/>
          <w:sz w:val="24"/>
        </w:rPr>
      </w:pPr>
      <w:r w:rsidRPr="00E31B30">
        <w:rPr>
          <w:rFonts w:ascii="Cambria" w:hAnsi="Cambria"/>
          <w:sz w:val="24"/>
        </w:rPr>
        <w:t xml:space="preserve">5. </w:t>
      </w:r>
      <w:r w:rsidRPr="00E31B30">
        <w:rPr>
          <w:rFonts w:ascii="Cambria" w:hAnsi="Cambria"/>
          <w:sz w:val="24"/>
        </w:rPr>
        <w:tab/>
        <w:t>Palmer KL, Brown SA, Whiteley M. 2007. Membrane-Bound Nitrate Reductase Is Required for Anaerobic Growth in Cystic Fibrosis Sputum. J Bacteriol 189:4449–4455.</w:t>
      </w:r>
    </w:p>
    <w:p w14:paraId="58D3CBB5" w14:textId="77777777" w:rsidR="00E31B30" w:rsidRPr="00E31B30" w:rsidRDefault="00E31B30" w:rsidP="00E31B30">
      <w:pPr>
        <w:pStyle w:val="Bibliography"/>
        <w:rPr>
          <w:rFonts w:ascii="Cambria" w:hAnsi="Cambria"/>
          <w:sz w:val="24"/>
        </w:rPr>
      </w:pPr>
      <w:r w:rsidRPr="00E31B30">
        <w:rPr>
          <w:rFonts w:ascii="Cambria" w:hAnsi="Cambria"/>
          <w:sz w:val="24"/>
        </w:rPr>
        <w:t xml:space="preserve">6. </w:t>
      </w:r>
      <w:r w:rsidRPr="00E31B30">
        <w:rPr>
          <w:rFonts w:ascii="Cambria" w:hAnsi="Cambria"/>
          <w:sz w:val="24"/>
        </w:rPr>
        <w:tab/>
        <w:t>Bergkessel M, Basta DW, Newman DK. 2016. The physiology of growth arrest: uniting molecular and environmental microbiology. Nat Rev Microbiol 14:549–562.</w:t>
      </w:r>
    </w:p>
    <w:p w14:paraId="503AC22F" w14:textId="77777777" w:rsidR="00E31B30" w:rsidRPr="00E31B30" w:rsidRDefault="00E31B30" w:rsidP="00E31B30">
      <w:pPr>
        <w:pStyle w:val="Bibliography"/>
        <w:rPr>
          <w:rFonts w:ascii="Cambria" w:hAnsi="Cambria"/>
          <w:sz w:val="24"/>
        </w:rPr>
      </w:pPr>
      <w:r w:rsidRPr="00E31B30">
        <w:rPr>
          <w:rFonts w:ascii="Cambria" w:hAnsi="Cambria"/>
          <w:sz w:val="24"/>
        </w:rPr>
        <w:t xml:space="preserve">7. </w:t>
      </w:r>
      <w:r w:rsidRPr="00E31B30">
        <w:rPr>
          <w:rFonts w:ascii="Cambria" w:hAnsi="Cambria"/>
          <w:sz w:val="24"/>
        </w:rPr>
        <w:tab/>
        <w:t>Price-Whelan A, Dietrich LEP, Newman DK. 2006. Rethinking “secondary” metabolism: physiological roles for phenazine antibiotics. Nat Chem Biol 2:71–78.</w:t>
      </w:r>
    </w:p>
    <w:p w14:paraId="79386055" w14:textId="77777777" w:rsidR="00E31B30" w:rsidRPr="00E31B30" w:rsidRDefault="00E31B30" w:rsidP="00E31B30">
      <w:pPr>
        <w:pStyle w:val="Bibliography"/>
        <w:rPr>
          <w:rFonts w:ascii="Cambria" w:hAnsi="Cambria"/>
          <w:sz w:val="24"/>
        </w:rPr>
      </w:pPr>
      <w:r w:rsidRPr="00E31B30">
        <w:rPr>
          <w:rFonts w:ascii="Cambria" w:hAnsi="Cambria"/>
          <w:sz w:val="24"/>
        </w:rPr>
        <w:t xml:space="preserve">8. </w:t>
      </w:r>
      <w:r w:rsidRPr="00E31B30">
        <w:rPr>
          <w:rFonts w:ascii="Cambria" w:hAnsi="Cambria"/>
          <w:sz w:val="24"/>
        </w:rPr>
        <w:tab/>
        <w:t>Glasser NR, Kern SE, Newman DK. Phenazine redox cycling enhances anaerobic survival in Pseudomonas aeruginosa by facilitating generation of ATP and a proton-motive force. Mol Microbiol 92:399–412.</w:t>
      </w:r>
    </w:p>
    <w:p w14:paraId="02D4A63A" w14:textId="77777777" w:rsidR="00E31B30" w:rsidRPr="00E31B30" w:rsidRDefault="00E31B30" w:rsidP="00E31B30">
      <w:pPr>
        <w:pStyle w:val="Bibliography"/>
        <w:rPr>
          <w:rFonts w:ascii="Cambria" w:hAnsi="Cambria"/>
          <w:sz w:val="24"/>
        </w:rPr>
      </w:pPr>
      <w:r w:rsidRPr="00E31B30">
        <w:rPr>
          <w:rFonts w:ascii="Cambria" w:hAnsi="Cambria"/>
          <w:sz w:val="24"/>
        </w:rPr>
        <w:t xml:space="preserve">9. </w:t>
      </w:r>
      <w:r w:rsidRPr="00E31B30">
        <w:rPr>
          <w:rFonts w:ascii="Cambria" w:hAnsi="Cambria"/>
          <w:sz w:val="24"/>
        </w:rPr>
        <w:tab/>
        <w:t>Wang Y, Newman DK. 2008. Redox reactions of phenazine antibiotics with ferric (hydr) oxides and molecular oxygen. Environ Sci Technol 42:2380–2386.</w:t>
      </w:r>
    </w:p>
    <w:p w14:paraId="32F9B099"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10. </w:t>
      </w:r>
      <w:r w:rsidRPr="00E31B30">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FF8B9E6" w14:textId="77777777" w:rsidR="00E31B30" w:rsidRPr="00E31B30" w:rsidRDefault="00E31B30" w:rsidP="00E31B30">
      <w:pPr>
        <w:pStyle w:val="Bibliography"/>
        <w:rPr>
          <w:rFonts w:ascii="Cambria" w:hAnsi="Cambria"/>
          <w:sz w:val="24"/>
        </w:rPr>
      </w:pPr>
      <w:r w:rsidRPr="00E31B30">
        <w:rPr>
          <w:rFonts w:ascii="Cambria" w:hAnsi="Cambria"/>
          <w:sz w:val="24"/>
        </w:rPr>
        <w:t xml:space="preserve">11. </w:t>
      </w:r>
      <w:r w:rsidRPr="00E31B30">
        <w:rPr>
          <w:rFonts w:ascii="Cambria" w:hAnsi="Cambria"/>
          <w:sz w:val="24"/>
        </w:rPr>
        <w:tab/>
        <w:t>Lau GW, Ran H, Kong F, Hassett DJ, Mavrodi D. 2004. Pseudomonas aeruginosa Pyocyanin Is Critical for Lung Infection in Mice. Infect Immun 72:4275–4278.</w:t>
      </w:r>
    </w:p>
    <w:p w14:paraId="74006EA3" w14:textId="77777777" w:rsidR="00E31B30" w:rsidRPr="00E31B30" w:rsidRDefault="00E31B30" w:rsidP="00E31B30">
      <w:pPr>
        <w:pStyle w:val="Bibliography"/>
        <w:rPr>
          <w:rFonts w:ascii="Cambria" w:hAnsi="Cambria"/>
          <w:sz w:val="24"/>
        </w:rPr>
      </w:pPr>
      <w:r w:rsidRPr="00E31B30">
        <w:rPr>
          <w:rFonts w:ascii="Cambria" w:hAnsi="Cambria"/>
          <w:sz w:val="24"/>
        </w:rPr>
        <w:t xml:space="preserve">12. </w:t>
      </w:r>
      <w:r w:rsidRPr="00E31B30">
        <w:rPr>
          <w:rFonts w:ascii="Cambria" w:hAnsi="Cambria"/>
          <w:sz w:val="24"/>
        </w:rPr>
        <w:tab/>
        <w:t>Sullivan NL, Tzeranis DS, Wang Y, So PTC, Newman D. 2011. Quantifying the Dynamics of Bacterial Secondary Metabolites by Spectral Multiphoton Microscopy. ACS Chem Biol 6:893–899.</w:t>
      </w:r>
    </w:p>
    <w:p w14:paraId="4FA16B5C" w14:textId="77777777" w:rsidR="00E31B30" w:rsidRPr="00E31B30" w:rsidRDefault="00E31B30" w:rsidP="00E31B30">
      <w:pPr>
        <w:pStyle w:val="Bibliography"/>
        <w:rPr>
          <w:rFonts w:ascii="Cambria" w:hAnsi="Cambria"/>
          <w:sz w:val="24"/>
        </w:rPr>
      </w:pPr>
      <w:r w:rsidRPr="00E31B30">
        <w:rPr>
          <w:rFonts w:ascii="Cambria" w:hAnsi="Cambria"/>
          <w:sz w:val="24"/>
        </w:rPr>
        <w:t xml:space="preserve">13. </w:t>
      </w:r>
      <w:r w:rsidRPr="00E31B30">
        <w:rPr>
          <w:rFonts w:ascii="Cambria" w:hAnsi="Cambria"/>
          <w:sz w:val="24"/>
        </w:rPr>
        <w:tab/>
        <w:t>Dvornikov A, Malacrida L, Gratton E. 2019. The DIVER Microscope for Imaging in Scattering Media. 2. Methods Protoc 2:53.</w:t>
      </w:r>
    </w:p>
    <w:p w14:paraId="7EA083E8" w14:textId="77777777" w:rsidR="00E31B30" w:rsidRPr="00E31B30" w:rsidRDefault="00E31B30" w:rsidP="00E31B30">
      <w:pPr>
        <w:pStyle w:val="Bibliography"/>
        <w:rPr>
          <w:rFonts w:ascii="Cambria" w:hAnsi="Cambria"/>
          <w:sz w:val="24"/>
        </w:rPr>
      </w:pPr>
      <w:r w:rsidRPr="00E31B30">
        <w:rPr>
          <w:rFonts w:ascii="Cambria" w:hAnsi="Cambria"/>
          <w:sz w:val="24"/>
        </w:rPr>
        <w:t xml:space="preserve">14. </w:t>
      </w:r>
      <w:r w:rsidRPr="00E31B30">
        <w:rPr>
          <w:rFonts w:ascii="Cambria" w:hAnsi="Cambria"/>
          <w:sz w:val="24"/>
        </w:rPr>
        <w:tab/>
        <w:t>Crosignani V, Jahid S, Dvornikov A, Gratton E. 2014. Deep tissue imaging by enhanced photon collection. J Innov Opt Health Sci 07:1450034.</w:t>
      </w:r>
    </w:p>
    <w:p w14:paraId="6EF1532A" w14:textId="77777777" w:rsidR="00E31B30" w:rsidRPr="00E31B30" w:rsidRDefault="00E31B30" w:rsidP="00E31B30">
      <w:pPr>
        <w:pStyle w:val="Bibliography"/>
        <w:rPr>
          <w:rFonts w:ascii="Cambria" w:hAnsi="Cambria"/>
          <w:sz w:val="24"/>
        </w:rPr>
      </w:pPr>
      <w:r w:rsidRPr="00E31B30">
        <w:rPr>
          <w:rFonts w:ascii="Cambria" w:hAnsi="Cambria"/>
          <w:sz w:val="24"/>
        </w:rPr>
        <w:t xml:space="preserve">15. </w:t>
      </w:r>
      <w:r w:rsidRPr="00E31B30">
        <w:rPr>
          <w:rFonts w:ascii="Cambria" w:hAnsi="Cambria"/>
          <w:sz w:val="24"/>
        </w:rPr>
        <w:tab/>
        <w:t>Perinbam K, Chacko JV, Kannan A, Digman MA, Siryaporn A. 2020. A Shift in Central Metabolism Accompanies Virulence Activation in Pseudomonas aeruginosa. mBio 11.</w:t>
      </w:r>
    </w:p>
    <w:p w14:paraId="3B106413" w14:textId="77777777" w:rsidR="00E31B30" w:rsidRPr="00E31B30" w:rsidRDefault="00E31B30" w:rsidP="00E31B30">
      <w:pPr>
        <w:pStyle w:val="Bibliography"/>
        <w:rPr>
          <w:rFonts w:ascii="Cambria" w:hAnsi="Cambria"/>
          <w:sz w:val="24"/>
        </w:rPr>
      </w:pPr>
      <w:r w:rsidRPr="00E31B30">
        <w:rPr>
          <w:rFonts w:ascii="Cambria" w:hAnsi="Cambria"/>
          <w:sz w:val="24"/>
        </w:rPr>
        <w:t xml:space="preserve">16. </w:t>
      </w:r>
      <w:r w:rsidRPr="00E31B30">
        <w:rPr>
          <w:rFonts w:ascii="Cambria" w:hAnsi="Cambria"/>
          <w:sz w:val="24"/>
        </w:rPr>
        <w:tab/>
        <w:t>Bhattacharjee A, Datta R, Gratton E, Hochbaum AI. 2017. Metabolic fingerprinting of bacteria by fluorescence lifetime imaging microscopy. 1. Sci Rep 7:1–10.</w:t>
      </w:r>
    </w:p>
    <w:p w14:paraId="7EDC0371" w14:textId="77777777" w:rsidR="00E31B30" w:rsidRPr="00E31B30" w:rsidRDefault="00E31B30" w:rsidP="00E31B30">
      <w:pPr>
        <w:pStyle w:val="Bibliography"/>
        <w:rPr>
          <w:rFonts w:ascii="Cambria" w:hAnsi="Cambria"/>
          <w:sz w:val="24"/>
        </w:rPr>
      </w:pPr>
      <w:r w:rsidRPr="00E31B30">
        <w:rPr>
          <w:rFonts w:ascii="Cambria" w:hAnsi="Cambria"/>
          <w:sz w:val="24"/>
        </w:rPr>
        <w:t xml:space="preserve">17. </w:t>
      </w:r>
      <w:r w:rsidRPr="00E31B30">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597CFE62"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18. </w:t>
      </w:r>
      <w:r w:rsidRPr="00E31B30">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2B37EB04" w14:textId="77777777" w:rsidR="00E31B30" w:rsidRPr="00E31B30" w:rsidRDefault="00E31B30" w:rsidP="00E31B30">
      <w:pPr>
        <w:pStyle w:val="Bibliography"/>
        <w:rPr>
          <w:rFonts w:ascii="Cambria" w:hAnsi="Cambria"/>
          <w:sz w:val="24"/>
        </w:rPr>
      </w:pPr>
      <w:r w:rsidRPr="00E31B30">
        <w:rPr>
          <w:rFonts w:ascii="Cambria" w:hAnsi="Cambria"/>
          <w:sz w:val="24"/>
        </w:rPr>
        <w:t xml:space="preserve">19. </w:t>
      </w:r>
      <w:r w:rsidRPr="00E31B30">
        <w:rPr>
          <w:rFonts w:ascii="Cambria" w:hAnsi="Cambria"/>
          <w:sz w:val="24"/>
        </w:rPr>
        <w:tab/>
        <w:t>Lakowicz JR, Szmacinski H, Nowaczyk K, Johnson ML. 1992. Fluorescence lifetime imaging of free and protein-bound NADH. Proc Natl Acad Sci 89:1271–1275.</w:t>
      </w:r>
    </w:p>
    <w:p w14:paraId="1B3FC422" w14:textId="77777777" w:rsidR="00E31B30" w:rsidRPr="00E31B30" w:rsidRDefault="00E31B30" w:rsidP="00E31B30">
      <w:pPr>
        <w:pStyle w:val="Bibliography"/>
        <w:rPr>
          <w:rFonts w:ascii="Cambria" w:hAnsi="Cambria"/>
          <w:sz w:val="24"/>
        </w:rPr>
      </w:pPr>
      <w:r w:rsidRPr="00E31B30">
        <w:rPr>
          <w:rFonts w:ascii="Cambria" w:hAnsi="Cambria"/>
          <w:sz w:val="24"/>
        </w:rPr>
        <w:t xml:space="preserve">20. </w:t>
      </w:r>
      <w:r w:rsidRPr="00E31B30">
        <w:rPr>
          <w:rFonts w:ascii="Cambria" w:hAnsi="Cambria"/>
          <w:sz w:val="24"/>
        </w:rPr>
        <w:tab/>
        <w:t>Digman MA, Caiolfa VR, Zamai M, Gratton E. 2008. The Phasor Approach to Fluorescence Lifetime Imaging Analysis. Biophys J 94:L14–L16.</w:t>
      </w:r>
    </w:p>
    <w:p w14:paraId="7854115B" w14:textId="77777777" w:rsidR="00E31B30" w:rsidRPr="00E31B30" w:rsidRDefault="00E31B30" w:rsidP="00E31B30">
      <w:pPr>
        <w:pStyle w:val="Bibliography"/>
        <w:rPr>
          <w:rFonts w:ascii="Cambria" w:hAnsi="Cambria"/>
          <w:sz w:val="24"/>
        </w:rPr>
      </w:pPr>
      <w:r w:rsidRPr="00E31B30">
        <w:rPr>
          <w:rFonts w:ascii="Cambria" w:hAnsi="Cambria"/>
          <w:sz w:val="24"/>
        </w:rPr>
        <w:t xml:space="preserve">21. </w:t>
      </w:r>
      <w:r w:rsidRPr="00E31B30">
        <w:rPr>
          <w:rFonts w:ascii="Cambria" w:hAnsi="Cambria"/>
          <w:sz w:val="24"/>
        </w:rPr>
        <w:tab/>
        <w:t>Fereidouni F, Bader AN, Gerritsen HC. 2012. Spectral phasor analysis allows rapid and reliable unmixing of fluorescence microscopy spectral images. Opt Express 20:12729–12741.</w:t>
      </w:r>
    </w:p>
    <w:p w14:paraId="4C2ADB6D" w14:textId="77777777" w:rsidR="00E31B30" w:rsidRPr="00E31B30" w:rsidRDefault="00E31B30" w:rsidP="00E31B30">
      <w:pPr>
        <w:pStyle w:val="Bibliography"/>
        <w:rPr>
          <w:rFonts w:ascii="Cambria" w:hAnsi="Cambria"/>
          <w:sz w:val="24"/>
        </w:rPr>
      </w:pPr>
      <w:r w:rsidRPr="00E31B30">
        <w:rPr>
          <w:rFonts w:ascii="Cambria" w:hAnsi="Cambria"/>
          <w:sz w:val="24"/>
        </w:rPr>
        <w:t xml:space="preserve">22. </w:t>
      </w:r>
      <w:r w:rsidRPr="00E31B30">
        <w:rPr>
          <w:rFonts w:ascii="Cambria" w:hAnsi="Cambria"/>
          <w:sz w:val="24"/>
        </w:rPr>
        <w:tab/>
        <w:t>Vallmitjana A, Dvornikov A, Torrado B, Jameson DM, Ranjit S, Gratton E. 2020. Resolution of 4 components in the same pixel in FLIM images using the phasor approach. Methods Appl Fluoresc 8:035001.</w:t>
      </w:r>
    </w:p>
    <w:p w14:paraId="2330B8BF" w14:textId="77777777" w:rsidR="00E31B30" w:rsidRPr="00E31B30" w:rsidRDefault="00E31B30" w:rsidP="00E31B30">
      <w:pPr>
        <w:pStyle w:val="Bibliography"/>
        <w:rPr>
          <w:rFonts w:ascii="Cambria" w:hAnsi="Cambria"/>
          <w:sz w:val="24"/>
        </w:rPr>
      </w:pPr>
      <w:r w:rsidRPr="00E31B30">
        <w:rPr>
          <w:rFonts w:ascii="Cambria" w:hAnsi="Cambria"/>
          <w:sz w:val="24"/>
        </w:rPr>
        <w:t xml:space="preserve">23. </w:t>
      </w:r>
      <w:r w:rsidRPr="00E31B30">
        <w:rPr>
          <w:rFonts w:ascii="Cambria" w:hAnsi="Cambria"/>
          <w:sz w:val="24"/>
        </w:rPr>
        <w:tab/>
        <w:t>Jameson DM, Thomas V, Zhou D. 1989. Time-resolved fluorescence studies on NADH bound to mitochondrial malate dehydrogenase. Biochim Biophys Acta BBA-Protein Struct Mol Enzymol 994:187–190.</w:t>
      </w:r>
    </w:p>
    <w:p w14:paraId="1F2C2A31" w14:textId="77777777" w:rsidR="00E31B30" w:rsidRPr="00E31B30" w:rsidRDefault="00E31B30" w:rsidP="00E31B30">
      <w:pPr>
        <w:pStyle w:val="Bibliography"/>
        <w:rPr>
          <w:rFonts w:ascii="Cambria" w:hAnsi="Cambria"/>
          <w:sz w:val="24"/>
        </w:rPr>
      </w:pPr>
      <w:r w:rsidRPr="00E31B30">
        <w:rPr>
          <w:rFonts w:ascii="Cambria" w:hAnsi="Cambria"/>
          <w:sz w:val="24"/>
        </w:rPr>
        <w:t xml:space="preserve">24. </w:t>
      </w:r>
      <w:r w:rsidRPr="00E31B30">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C5B531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25. </w:t>
      </w:r>
      <w:r w:rsidRPr="00E31B30">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5690A460" w14:textId="77777777" w:rsidR="00E31B30" w:rsidRPr="00E31B30" w:rsidRDefault="00E31B30" w:rsidP="00E31B30">
      <w:pPr>
        <w:pStyle w:val="Bibliography"/>
        <w:rPr>
          <w:rFonts w:ascii="Cambria" w:hAnsi="Cambria"/>
          <w:sz w:val="24"/>
        </w:rPr>
      </w:pPr>
      <w:r w:rsidRPr="00E31B30">
        <w:rPr>
          <w:rFonts w:ascii="Cambria" w:hAnsi="Cambria"/>
          <w:sz w:val="24"/>
        </w:rPr>
        <w:t xml:space="preserve">26. </w:t>
      </w:r>
      <w:r w:rsidRPr="00E31B30">
        <w:rPr>
          <w:rFonts w:ascii="Cambria" w:hAnsi="Cambria"/>
          <w:sz w:val="24"/>
        </w:rPr>
        <w:tab/>
        <w:t>Ciemniecki JA, Newman DK. 2020. The Potential for Redox-Active Metabolites To Enhance or Unlock Anaerobic Survival Metabolisms in Aerobes. J Bacteriol 202.</w:t>
      </w:r>
    </w:p>
    <w:p w14:paraId="05FEE818" w14:textId="77777777" w:rsidR="00E31B30" w:rsidRPr="00E31B30" w:rsidRDefault="00E31B30" w:rsidP="00E31B30">
      <w:pPr>
        <w:pStyle w:val="Bibliography"/>
        <w:rPr>
          <w:rFonts w:ascii="Cambria" w:hAnsi="Cambria"/>
          <w:sz w:val="24"/>
        </w:rPr>
      </w:pPr>
      <w:r w:rsidRPr="00E31B30">
        <w:rPr>
          <w:rFonts w:ascii="Cambria" w:hAnsi="Cambria"/>
          <w:sz w:val="24"/>
        </w:rPr>
        <w:t xml:space="preserve">27. </w:t>
      </w:r>
      <w:r w:rsidRPr="00E31B30">
        <w:rPr>
          <w:rFonts w:ascii="Cambria" w:hAnsi="Cambria"/>
          <w:sz w:val="24"/>
        </w:rPr>
        <w:tab/>
        <w:t>Whiteley M, Lee KM, Greenberg EP. 1999. Identification of genes controlled by quorum sensing in Pseudomonas aeruginosa. Proc Natl Acad Sci 96:13904–13909.</w:t>
      </w:r>
    </w:p>
    <w:p w14:paraId="1F1AA5CE" w14:textId="77777777" w:rsidR="00E31B30" w:rsidRPr="00E31B30" w:rsidRDefault="00E31B30" w:rsidP="00E31B30">
      <w:pPr>
        <w:pStyle w:val="Bibliography"/>
        <w:rPr>
          <w:rFonts w:ascii="Cambria" w:hAnsi="Cambria"/>
          <w:sz w:val="24"/>
        </w:rPr>
      </w:pPr>
      <w:r w:rsidRPr="00E31B30">
        <w:rPr>
          <w:rFonts w:ascii="Cambria" w:hAnsi="Cambria"/>
          <w:sz w:val="24"/>
        </w:rPr>
        <w:t xml:space="preserve">28. </w:t>
      </w:r>
      <w:r w:rsidRPr="00E31B30">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5C579571" w14:textId="77777777" w:rsidR="00E31B30" w:rsidRPr="00E31B30" w:rsidRDefault="00E31B30" w:rsidP="00E31B30">
      <w:pPr>
        <w:pStyle w:val="Bibliography"/>
        <w:rPr>
          <w:rFonts w:ascii="Cambria" w:hAnsi="Cambria"/>
          <w:sz w:val="24"/>
        </w:rPr>
      </w:pPr>
      <w:r w:rsidRPr="00E31B30">
        <w:rPr>
          <w:rFonts w:ascii="Cambria" w:hAnsi="Cambria"/>
          <w:sz w:val="24"/>
        </w:rPr>
        <w:t xml:space="preserve">29. </w:t>
      </w:r>
      <w:r w:rsidRPr="00E31B30">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270D0670" w14:textId="77777777" w:rsidR="00E31B30" w:rsidRPr="00E31B30" w:rsidRDefault="00E31B30" w:rsidP="00E31B30">
      <w:pPr>
        <w:pStyle w:val="Bibliography"/>
        <w:rPr>
          <w:rFonts w:ascii="Cambria" w:hAnsi="Cambria"/>
          <w:sz w:val="24"/>
        </w:rPr>
      </w:pPr>
      <w:r w:rsidRPr="00E31B30">
        <w:rPr>
          <w:rFonts w:ascii="Cambria" w:hAnsi="Cambria"/>
          <w:sz w:val="24"/>
        </w:rPr>
        <w:t xml:space="preserve">30. </w:t>
      </w:r>
      <w:r w:rsidRPr="00E31B30">
        <w:rPr>
          <w:rFonts w:ascii="Cambria" w:hAnsi="Cambria"/>
          <w:sz w:val="24"/>
        </w:rPr>
        <w:tab/>
        <w:t>Eschbach M, Schreiber K, Trunk K, Buer J, Jahn D, Schobert M. 2004. Long-Term Anaerobic Survival of the Opportunistic Pathogen Pseudomonas aeruginosa via Pyruvate Fermentation. J Bacteriol 186:4596–4604.</w:t>
      </w:r>
    </w:p>
    <w:p w14:paraId="39BCD03A" w14:textId="77777777" w:rsidR="00E31B30" w:rsidRPr="00E31B30" w:rsidRDefault="00E31B30" w:rsidP="00E31B30">
      <w:pPr>
        <w:pStyle w:val="Bibliography"/>
        <w:rPr>
          <w:rFonts w:ascii="Cambria" w:hAnsi="Cambria"/>
          <w:sz w:val="24"/>
        </w:rPr>
      </w:pPr>
      <w:r w:rsidRPr="00E31B30">
        <w:rPr>
          <w:rFonts w:ascii="Cambria" w:hAnsi="Cambria"/>
          <w:sz w:val="24"/>
        </w:rPr>
        <w:t xml:space="preserve">31. </w:t>
      </w:r>
      <w:r w:rsidRPr="00E31B30">
        <w:rPr>
          <w:rFonts w:ascii="Cambria" w:hAnsi="Cambria"/>
          <w:sz w:val="24"/>
        </w:rPr>
        <w:tab/>
        <w:t xml:space="preserve">Glasser NR, Wang BX, Hoy JA, Newman DK. 2017. The pyruvate and α-ketoglutarate dehydrogenase complexes of Pseudomonas aeruginosa catalyze pyocyanin and </w:t>
      </w:r>
      <w:r w:rsidRPr="00E31B30">
        <w:rPr>
          <w:rFonts w:ascii="Cambria" w:hAnsi="Cambria"/>
          <w:sz w:val="24"/>
        </w:rPr>
        <w:lastRenderedPageBreak/>
        <w:t>phenazine-1-carboxylic acid reduction via the subunit dihydrolipoamide dehydrogenase. J Biol Chem jbc.M116.772848.</w:t>
      </w:r>
    </w:p>
    <w:p w14:paraId="1B8D1D3C" w14:textId="77777777" w:rsidR="00E31B30" w:rsidRPr="00E31B30" w:rsidRDefault="00E31B30" w:rsidP="00E31B30">
      <w:pPr>
        <w:pStyle w:val="Bibliography"/>
        <w:rPr>
          <w:rFonts w:ascii="Cambria" w:hAnsi="Cambria"/>
          <w:sz w:val="24"/>
        </w:rPr>
      </w:pPr>
      <w:r w:rsidRPr="00E31B30">
        <w:rPr>
          <w:rFonts w:ascii="Cambria" w:hAnsi="Cambria"/>
          <w:sz w:val="24"/>
        </w:rPr>
        <w:t xml:space="preserve">32. </w:t>
      </w:r>
      <w:r w:rsidRPr="00E31B30">
        <w:rPr>
          <w:rFonts w:ascii="Cambria" w:hAnsi="Cambria"/>
          <w:sz w:val="24"/>
        </w:rPr>
        <w:tab/>
        <w:t>Das T, Kutty SK, Kumar N, Manefield M. 2013. Pyocyanin Facilitates Extracellular DNA Binding to Pseudomonas aeruginosa Influencing Cell Surface Properties and Aggregation. PLoS ONE 8.</w:t>
      </w:r>
    </w:p>
    <w:p w14:paraId="0FA74A4F" w14:textId="77777777" w:rsidR="00E31B30" w:rsidRPr="00E31B30" w:rsidRDefault="00E31B30" w:rsidP="00E31B30">
      <w:pPr>
        <w:pStyle w:val="Bibliography"/>
        <w:rPr>
          <w:rFonts w:ascii="Cambria" w:hAnsi="Cambria"/>
          <w:sz w:val="24"/>
        </w:rPr>
      </w:pPr>
      <w:r w:rsidRPr="00E31B30">
        <w:rPr>
          <w:rFonts w:ascii="Cambria" w:hAnsi="Cambria"/>
          <w:sz w:val="24"/>
        </w:rPr>
        <w:t xml:space="preserve">33. </w:t>
      </w:r>
      <w:r w:rsidRPr="00E31B30">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1FDA856E" w14:textId="77777777" w:rsidR="00E31B30" w:rsidRPr="00E31B30" w:rsidRDefault="00E31B30" w:rsidP="00E31B30">
      <w:pPr>
        <w:pStyle w:val="Bibliography"/>
        <w:rPr>
          <w:rFonts w:ascii="Cambria" w:hAnsi="Cambria"/>
          <w:sz w:val="24"/>
        </w:rPr>
      </w:pPr>
      <w:r w:rsidRPr="00E31B30">
        <w:rPr>
          <w:rFonts w:ascii="Cambria" w:hAnsi="Cambria"/>
          <w:sz w:val="24"/>
        </w:rPr>
        <w:t xml:space="preserve">34. </w:t>
      </w:r>
      <w:r w:rsidRPr="00E31B30">
        <w:rPr>
          <w:rFonts w:ascii="Cambria" w:hAnsi="Cambria"/>
          <w:sz w:val="24"/>
        </w:rPr>
        <w:tab/>
        <w:t>Ranjit S, Malacrida L, Jameson DM, Gratton E. 2018. Fit-free analysis of fluorescence lifetime imaging data using the phasor approach. Nat Protoc 13:1979–2004.</w:t>
      </w:r>
    </w:p>
    <w:p w14:paraId="1D3D8070" w14:textId="77777777" w:rsidR="00E31B30" w:rsidRPr="00E31B30" w:rsidRDefault="00E31B30" w:rsidP="00E31B30">
      <w:pPr>
        <w:pStyle w:val="Bibliography"/>
        <w:rPr>
          <w:rFonts w:ascii="Cambria" w:hAnsi="Cambria"/>
          <w:sz w:val="24"/>
        </w:rPr>
      </w:pPr>
      <w:r w:rsidRPr="00E31B30">
        <w:rPr>
          <w:rFonts w:ascii="Cambria" w:hAnsi="Cambria"/>
          <w:sz w:val="24"/>
        </w:rPr>
        <w:t xml:space="preserve">35. </w:t>
      </w:r>
      <w:r w:rsidRPr="00E31B30">
        <w:rPr>
          <w:rFonts w:ascii="Cambria" w:hAnsi="Cambria"/>
          <w:sz w:val="24"/>
        </w:rPr>
        <w:tab/>
        <w:t>Chacko JV, Eliceiri KW. 2019. Autofluorescence lifetime imaging of cellular metabolism: Sensitivity toward cell density, pH, intracellular, and intercellular heterogeneity. Cytometry A 95:56–69.</w:t>
      </w:r>
    </w:p>
    <w:p w14:paraId="5B751A5C" w14:textId="77777777" w:rsidR="00E31B30" w:rsidRPr="00E31B30" w:rsidRDefault="00E31B30" w:rsidP="00E31B30">
      <w:pPr>
        <w:pStyle w:val="Bibliography"/>
        <w:rPr>
          <w:rFonts w:ascii="Cambria" w:hAnsi="Cambria"/>
          <w:sz w:val="24"/>
        </w:rPr>
      </w:pPr>
      <w:r w:rsidRPr="00E31B30">
        <w:rPr>
          <w:rFonts w:ascii="Cambria" w:hAnsi="Cambria"/>
          <w:sz w:val="24"/>
        </w:rPr>
        <w:t xml:space="preserve">36. </w:t>
      </w:r>
      <w:r w:rsidRPr="00E31B30">
        <w:rPr>
          <w:rFonts w:ascii="Cambria" w:hAnsi="Cambria"/>
          <w:sz w:val="24"/>
        </w:rPr>
        <w:tab/>
        <w:t>Ma N, Digman MA, Malacrida L, Gratton E. 2016. Measurements of absolute concentrations of NADH in cells using the phasor FLIM method. Biomed Opt Express 7:2441–2452.</w:t>
      </w:r>
    </w:p>
    <w:p w14:paraId="368114D0" w14:textId="77777777" w:rsidR="00E31B30" w:rsidRPr="00E31B30" w:rsidRDefault="00E31B30" w:rsidP="00E31B30">
      <w:pPr>
        <w:pStyle w:val="Bibliography"/>
        <w:rPr>
          <w:rFonts w:ascii="Cambria" w:hAnsi="Cambria"/>
          <w:sz w:val="24"/>
        </w:rPr>
      </w:pPr>
      <w:r w:rsidRPr="00E31B30">
        <w:rPr>
          <w:rFonts w:ascii="Cambria" w:hAnsi="Cambria"/>
          <w:sz w:val="24"/>
        </w:rPr>
        <w:t xml:space="preserve">37. </w:t>
      </w:r>
      <w:r w:rsidRPr="00E31B30">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11083DCA"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38. </w:t>
      </w:r>
      <w:r w:rsidRPr="00E31B30">
        <w:rPr>
          <w:rFonts w:ascii="Cambria" w:hAnsi="Cambria"/>
          <w:sz w:val="24"/>
        </w:rPr>
        <w:tab/>
        <w:t>Neelakshi G. 2008. Studies on the structure and function of phenazine modifying enzymes PhzM and PhzS involved in the biosynthesis of pyocyanin. Department of Chemistry, University of Dortmund.</w:t>
      </w:r>
    </w:p>
    <w:p w14:paraId="04373A24" w14:textId="77777777" w:rsidR="00E31B30" w:rsidRPr="00E31B30" w:rsidRDefault="00E31B30" w:rsidP="00E31B30">
      <w:pPr>
        <w:pStyle w:val="Bibliography"/>
        <w:rPr>
          <w:rFonts w:ascii="Cambria" w:hAnsi="Cambria"/>
          <w:sz w:val="24"/>
        </w:rPr>
      </w:pPr>
      <w:r w:rsidRPr="00E31B30">
        <w:rPr>
          <w:rFonts w:ascii="Cambria" w:hAnsi="Cambria"/>
          <w:sz w:val="24"/>
        </w:rPr>
        <w:t xml:space="preserve">39. </w:t>
      </w:r>
      <w:r w:rsidRPr="00E31B30">
        <w:rPr>
          <w:rFonts w:ascii="Cambria" w:hAnsi="Cambria"/>
          <w:sz w:val="24"/>
        </w:rPr>
        <w:tab/>
        <w:t>Crosignani V, Dvornikov AS, Gratton E. 2011. Enhancement of imaging depth in turbid media using a wide area detector. J Biophotonics 4:592–599.</w:t>
      </w:r>
    </w:p>
    <w:p w14:paraId="55BE1CB1" w14:textId="77777777" w:rsidR="00E31B30" w:rsidRPr="00E31B30" w:rsidRDefault="00E31B30" w:rsidP="00E31B30">
      <w:pPr>
        <w:pStyle w:val="Bibliography"/>
        <w:rPr>
          <w:rFonts w:ascii="Cambria" w:hAnsi="Cambria"/>
          <w:sz w:val="24"/>
        </w:rPr>
      </w:pPr>
      <w:r w:rsidRPr="00E31B30">
        <w:rPr>
          <w:rFonts w:ascii="Cambria" w:hAnsi="Cambria"/>
          <w:sz w:val="24"/>
        </w:rPr>
        <w:t xml:space="preserve">40. </w:t>
      </w:r>
      <w:r w:rsidRPr="00E31B30">
        <w:rPr>
          <w:rFonts w:ascii="Cambria" w:hAnsi="Cambria"/>
          <w:sz w:val="24"/>
        </w:rPr>
        <w:tab/>
        <w:t>Ranjit S, Malacrida L, Gratton E. 2018. Differences between FLIM phasor analyses for data collected with the Becker and Hickl SPC830 card and with the FLIMbox card. Microsc Res Tech 81:980–989.</w:t>
      </w:r>
    </w:p>
    <w:p w14:paraId="795F932E" w14:textId="77777777" w:rsidR="00E31B30" w:rsidRPr="00E31B30" w:rsidRDefault="00E31B30" w:rsidP="00E31B30">
      <w:pPr>
        <w:pStyle w:val="Bibliography"/>
        <w:rPr>
          <w:rFonts w:ascii="Cambria" w:hAnsi="Cambria"/>
          <w:sz w:val="24"/>
        </w:rPr>
      </w:pPr>
      <w:r w:rsidRPr="00E31B30">
        <w:rPr>
          <w:rFonts w:ascii="Cambria" w:hAnsi="Cambria"/>
          <w:sz w:val="24"/>
        </w:rPr>
        <w:t xml:space="preserve">41. </w:t>
      </w:r>
      <w:r w:rsidRPr="00E31B30">
        <w:rPr>
          <w:rFonts w:ascii="Cambria" w:hAnsi="Cambria"/>
          <w:sz w:val="24"/>
        </w:rPr>
        <w:tab/>
        <w:t xml:space="preserve"> 2018. A simplicial homology algorithm for Lipschitz optimisation | SpringerLink. J Glob Optim 72:181–217.</w:t>
      </w:r>
    </w:p>
    <w:p w14:paraId="729DC98A" w14:textId="46043DF6" w:rsidR="00E31B30" w:rsidRPr="00F27C25" w:rsidRDefault="00E31B30" w:rsidP="00F27C25">
      <w:pPr>
        <w:spacing w:line="240" w:lineRule="auto"/>
        <w:rPr>
          <w:rFonts w:ascii="Cambria" w:eastAsia="Times New Roman" w:hAnsi="Cambria" w:cs="Times New Roman"/>
          <w:sz w:val="24"/>
          <w:szCs w:val="24"/>
        </w:rPr>
      </w:pPr>
      <w:r>
        <w:rPr>
          <w:rFonts w:ascii="Cambria" w:eastAsia="Times New Roman" w:hAnsi="Cambria" w:cs="Times New Roman"/>
          <w:sz w:val="24"/>
          <w:szCs w:val="24"/>
        </w:rPr>
        <w:fldChar w:fldCharType="end"/>
      </w:r>
    </w:p>
    <w:p w14:paraId="2F72AE01" w14:textId="77777777" w:rsidR="00715F00" w:rsidRPr="00E272A8" w:rsidRDefault="00715F00" w:rsidP="00715F00">
      <w:pPr>
        <w:rPr>
          <w:rFonts w:ascii="Cambria" w:eastAsia="Times New Roman" w:hAnsi="Cambria"/>
        </w:rPr>
      </w:pPr>
    </w:p>
    <w:p w14:paraId="59F6296A" w14:textId="45F2A6E4" w:rsidR="0044578A" w:rsidRPr="0044578A" w:rsidRDefault="0044578A" w:rsidP="004D49A2">
      <w:pPr>
        <w:spacing w:line="240" w:lineRule="auto"/>
        <w:contextualSpacing/>
        <w:jc w:val="center"/>
        <w:rPr>
          <w:rFonts w:ascii="Cambria" w:hAnsi="Cambria"/>
          <w:sz w:val="24"/>
          <w:szCs w:val="24"/>
        </w:rPr>
      </w:pPr>
    </w:p>
    <w:sectPr w:rsidR="0044578A" w:rsidRPr="0044578A" w:rsidSect="002076CF">
      <w:footerReference w:type="default" r:id="rId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8BCCE" w14:textId="77777777" w:rsidR="00E17019" w:rsidRDefault="00E17019" w:rsidP="00F140A5">
      <w:pPr>
        <w:spacing w:after="0" w:line="240" w:lineRule="auto"/>
      </w:pPr>
      <w:r>
        <w:separator/>
      </w:r>
    </w:p>
  </w:endnote>
  <w:endnote w:type="continuationSeparator" w:id="0">
    <w:p w14:paraId="404DB412" w14:textId="77777777" w:rsidR="00E17019" w:rsidRDefault="00E17019"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741C" w:rsidRDefault="00F1741C">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3C75F4">
          <w:rPr>
            <w:rFonts w:ascii="Cambria" w:hAnsi="Cambria"/>
            <w:noProof/>
          </w:rPr>
          <w:t>1</w:t>
        </w:r>
        <w:r w:rsidRPr="004A19A2">
          <w:rPr>
            <w:rFonts w:ascii="Cambria" w:hAnsi="Cambria"/>
            <w:noProof/>
          </w:rPr>
          <w:fldChar w:fldCharType="end"/>
        </w:r>
      </w:p>
    </w:sdtContent>
  </w:sdt>
  <w:p w14:paraId="68E59CF1" w14:textId="77777777" w:rsidR="00F1741C" w:rsidRDefault="00F1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83D1A" w14:textId="77777777" w:rsidR="00E17019" w:rsidRDefault="00E17019" w:rsidP="00F140A5">
      <w:pPr>
        <w:spacing w:after="0" w:line="240" w:lineRule="auto"/>
      </w:pPr>
      <w:r>
        <w:separator/>
      </w:r>
    </w:p>
  </w:footnote>
  <w:footnote w:type="continuationSeparator" w:id="0">
    <w:p w14:paraId="2F12148A" w14:textId="77777777" w:rsidR="00E17019" w:rsidRDefault="00E17019" w:rsidP="00F140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w15:presenceInfo w15:providerId="None" w15:userId="Tara"/>
  </w15:person>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1A97"/>
    <w:rsid w:val="00002B6A"/>
    <w:rsid w:val="000107FD"/>
    <w:rsid w:val="000127F7"/>
    <w:rsid w:val="00012865"/>
    <w:rsid w:val="00025727"/>
    <w:rsid w:val="00050CFC"/>
    <w:rsid w:val="00050F20"/>
    <w:rsid w:val="00060192"/>
    <w:rsid w:val="000607FB"/>
    <w:rsid w:val="00060833"/>
    <w:rsid w:val="00062C0D"/>
    <w:rsid w:val="000635A1"/>
    <w:rsid w:val="00067F9D"/>
    <w:rsid w:val="0007023B"/>
    <w:rsid w:val="0007167F"/>
    <w:rsid w:val="000769FD"/>
    <w:rsid w:val="00076A96"/>
    <w:rsid w:val="00077E2F"/>
    <w:rsid w:val="00086EAA"/>
    <w:rsid w:val="000914C0"/>
    <w:rsid w:val="000A6D35"/>
    <w:rsid w:val="000A76B5"/>
    <w:rsid w:val="000B0176"/>
    <w:rsid w:val="000B5D08"/>
    <w:rsid w:val="000C6F04"/>
    <w:rsid w:val="000D10BC"/>
    <w:rsid w:val="000D3F62"/>
    <w:rsid w:val="000D4E02"/>
    <w:rsid w:val="000D5D6B"/>
    <w:rsid w:val="000D6F64"/>
    <w:rsid w:val="000F0E03"/>
    <w:rsid w:val="000F587F"/>
    <w:rsid w:val="00102AD5"/>
    <w:rsid w:val="00102DE3"/>
    <w:rsid w:val="001038DE"/>
    <w:rsid w:val="00104944"/>
    <w:rsid w:val="00106A60"/>
    <w:rsid w:val="00110931"/>
    <w:rsid w:val="00111D50"/>
    <w:rsid w:val="001123D7"/>
    <w:rsid w:val="00117226"/>
    <w:rsid w:val="00120D6B"/>
    <w:rsid w:val="00120E2D"/>
    <w:rsid w:val="00121AA2"/>
    <w:rsid w:val="0013573D"/>
    <w:rsid w:val="001470A2"/>
    <w:rsid w:val="00147D27"/>
    <w:rsid w:val="00152AED"/>
    <w:rsid w:val="00153FBC"/>
    <w:rsid w:val="00163F9A"/>
    <w:rsid w:val="001649FC"/>
    <w:rsid w:val="00177AD5"/>
    <w:rsid w:val="00192ADE"/>
    <w:rsid w:val="00197382"/>
    <w:rsid w:val="00197811"/>
    <w:rsid w:val="001A3991"/>
    <w:rsid w:val="001B2321"/>
    <w:rsid w:val="001B3561"/>
    <w:rsid w:val="001C6D89"/>
    <w:rsid w:val="001C73A0"/>
    <w:rsid w:val="001E7B91"/>
    <w:rsid w:val="001F59C4"/>
    <w:rsid w:val="00200F7E"/>
    <w:rsid w:val="00201118"/>
    <w:rsid w:val="00201785"/>
    <w:rsid w:val="00201A3D"/>
    <w:rsid w:val="00206BB8"/>
    <w:rsid w:val="002076CF"/>
    <w:rsid w:val="00211558"/>
    <w:rsid w:val="0022457E"/>
    <w:rsid w:val="002306DE"/>
    <w:rsid w:val="00235EA7"/>
    <w:rsid w:val="0024162D"/>
    <w:rsid w:val="00247A68"/>
    <w:rsid w:val="002500B8"/>
    <w:rsid w:val="00256994"/>
    <w:rsid w:val="00262EC8"/>
    <w:rsid w:val="00265E13"/>
    <w:rsid w:val="0027207C"/>
    <w:rsid w:val="00284494"/>
    <w:rsid w:val="0028493B"/>
    <w:rsid w:val="00284BFC"/>
    <w:rsid w:val="002923E3"/>
    <w:rsid w:val="002A76AC"/>
    <w:rsid w:val="002B06AF"/>
    <w:rsid w:val="002B1DD4"/>
    <w:rsid w:val="002B1E27"/>
    <w:rsid w:val="002C1FAE"/>
    <w:rsid w:val="002C606B"/>
    <w:rsid w:val="002D42DA"/>
    <w:rsid w:val="002E099A"/>
    <w:rsid w:val="002F3007"/>
    <w:rsid w:val="00300A43"/>
    <w:rsid w:val="00302FAF"/>
    <w:rsid w:val="0030615F"/>
    <w:rsid w:val="00306C9A"/>
    <w:rsid w:val="00313A05"/>
    <w:rsid w:val="00315EE1"/>
    <w:rsid w:val="00317472"/>
    <w:rsid w:val="0032736B"/>
    <w:rsid w:val="00332F28"/>
    <w:rsid w:val="00337C2B"/>
    <w:rsid w:val="00343C17"/>
    <w:rsid w:val="00343ECF"/>
    <w:rsid w:val="00346852"/>
    <w:rsid w:val="0036528F"/>
    <w:rsid w:val="00366A33"/>
    <w:rsid w:val="00373BF3"/>
    <w:rsid w:val="00377513"/>
    <w:rsid w:val="00384422"/>
    <w:rsid w:val="003A039E"/>
    <w:rsid w:val="003A0508"/>
    <w:rsid w:val="003A4044"/>
    <w:rsid w:val="003A586E"/>
    <w:rsid w:val="003B0F20"/>
    <w:rsid w:val="003B442D"/>
    <w:rsid w:val="003B4D81"/>
    <w:rsid w:val="003B581F"/>
    <w:rsid w:val="003B6C50"/>
    <w:rsid w:val="003B7460"/>
    <w:rsid w:val="003C0A5D"/>
    <w:rsid w:val="003C1E97"/>
    <w:rsid w:val="003C3E5D"/>
    <w:rsid w:val="003C75F4"/>
    <w:rsid w:val="003D30B1"/>
    <w:rsid w:val="003E315C"/>
    <w:rsid w:val="003E36BD"/>
    <w:rsid w:val="003E61E0"/>
    <w:rsid w:val="003F0EAD"/>
    <w:rsid w:val="003F10E3"/>
    <w:rsid w:val="003F166B"/>
    <w:rsid w:val="003F1E73"/>
    <w:rsid w:val="003F3508"/>
    <w:rsid w:val="003F4844"/>
    <w:rsid w:val="003F536C"/>
    <w:rsid w:val="003F75E8"/>
    <w:rsid w:val="00407261"/>
    <w:rsid w:val="004143A1"/>
    <w:rsid w:val="004329CD"/>
    <w:rsid w:val="0043670A"/>
    <w:rsid w:val="00442A75"/>
    <w:rsid w:val="00445708"/>
    <w:rsid w:val="0044578A"/>
    <w:rsid w:val="004602A1"/>
    <w:rsid w:val="00475AA9"/>
    <w:rsid w:val="00475D2F"/>
    <w:rsid w:val="00475F51"/>
    <w:rsid w:val="00482315"/>
    <w:rsid w:val="00490DBE"/>
    <w:rsid w:val="00494BC0"/>
    <w:rsid w:val="004A0658"/>
    <w:rsid w:val="004A19A2"/>
    <w:rsid w:val="004A20FD"/>
    <w:rsid w:val="004B3037"/>
    <w:rsid w:val="004C0C23"/>
    <w:rsid w:val="004C14B9"/>
    <w:rsid w:val="004C1BE8"/>
    <w:rsid w:val="004C3720"/>
    <w:rsid w:val="004C4D50"/>
    <w:rsid w:val="004C5C05"/>
    <w:rsid w:val="004C5F04"/>
    <w:rsid w:val="004D49A2"/>
    <w:rsid w:val="004D607C"/>
    <w:rsid w:val="004E20F4"/>
    <w:rsid w:val="004E5B2C"/>
    <w:rsid w:val="004E6B99"/>
    <w:rsid w:val="005002C9"/>
    <w:rsid w:val="0050264A"/>
    <w:rsid w:val="00511084"/>
    <w:rsid w:val="00512EEC"/>
    <w:rsid w:val="00513E6C"/>
    <w:rsid w:val="00514555"/>
    <w:rsid w:val="00515C56"/>
    <w:rsid w:val="00530F28"/>
    <w:rsid w:val="00531232"/>
    <w:rsid w:val="00532181"/>
    <w:rsid w:val="005337BF"/>
    <w:rsid w:val="005346C4"/>
    <w:rsid w:val="005405D0"/>
    <w:rsid w:val="005406A3"/>
    <w:rsid w:val="00542F38"/>
    <w:rsid w:val="00542F94"/>
    <w:rsid w:val="005530B9"/>
    <w:rsid w:val="00553190"/>
    <w:rsid w:val="00555AF1"/>
    <w:rsid w:val="00567296"/>
    <w:rsid w:val="005707FF"/>
    <w:rsid w:val="00570DEB"/>
    <w:rsid w:val="00570F4C"/>
    <w:rsid w:val="00574D36"/>
    <w:rsid w:val="00577196"/>
    <w:rsid w:val="0058334F"/>
    <w:rsid w:val="00586145"/>
    <w:rsid w:val="005A2081"/>
    <w:rsid w:val="005A5297"/>
    <w:rsid w:val="005A7D64"/>
    <w:rsid w:val="005B35E7"/>
    <w:rsid w:val="005C1800"/>
    <w:rsid w:val="005C5101"/>
    <w:rsid w:val="005D4AA0"/>
    <w:rsid w:val="005D4E40"/>
    <w:rsid w:val="005D660B"/>
    <w:rsid w:val="005F0C3F"/>
    <w:rsid w:val="005F7AFF"/>
    <w:rsid w:val="00601749"/>
    <w:rsid w:val="006055BB"/>
    <w:rsid w:val="0060702F"/>
    <w:rsid w:val="00607845"/>
    <w:rsid w:val="00613D21"/>
    <w:rsid w:val="006161B6"/>
    <w:rsid w:val="006167C4"/>
    <w:rsid w:val="006244C2"/>
    <w:rsid w:val="006312B6"/>
    <w:rsid w:val="00642185"/>
    <w:rsid w:val="00642ABD"/>
    <w:rsid w:val="00645B88"/>
    <w:rsid w:val="00651B80"/>
    <w:rsid w:val="00656C8B"/>
    <w:rsid w:val="006575C5"/>
    <w:rsid w:val="00660ED8"/>
    <w:rsid w:val="00661F58"/>
    <w:rsid w:val="006631DC"/>
    <w:rsid w:val="00670564"/>
    <w:rsid w:val="00670710"/>
    <w:rsid w:val="00675050"/>
    <w:rsid w:val="00676495"/>
    <w:rsid w:val="006772D3"/>
    <w:rsid w:val="00681E7F"/>
    <w:rsid w:val="006821D4"/>
    <w:rsid w:val="00684AF9"/>
    <w:rsid w:val="00685D99"/>
    <w:rsid w:val="006977E4"/>
    <w:rsid w:val="006A362A"/>
    <w:rsid w:val="006A4639"/>
    <w:rsid w:val="006B1692"/>
    <w:rsid w:val="006B1B53"/>
    <w:rsid w:val="006B3AA9"/>
    <w:rsid w:val="006B3AF0"/>
    <w:rsid w:val="006B4BF6"/>
    <w:rsid w:val="006C1867"/>
    <w:rsid w:val="006D0278"/>
    <w:rsid w:val="006D0DC3"/>
    <w:rsid w:val="006D1642"/>
    <w:rsid w:val="006D1932"/>
    <w:rsid w:val="006D3837"/>
    <w:rsid w:val="006D6721"/>
    <w:rsid w:val="006D6FB7"/>
    <w:rsid w:val="006D7F7E"/>
    <w:rsid w:val="006F3778"/>
    <w:rsid w:val="006F606A"/>
    <w:rsid w:val="0070206F"/>
    <w:rsid w:val="00702DAC"/>
    <w:rsid w:val="007058A7"/>
    <w:rsid w:val="00706A26"/>
    <w:rsid w:val="007102CF"/>
    <w:rsid w:val="0071339D"/>
    <w:rsid w:val="00715369"/>
    <w:rsid w:val="00715463"/>
    <w:rsid w:val="00715BB4"/>
    <w:rsid w:val="00715F00"/>
    <w:rsid w:val="00716FAC"/>
    <w:rsid w:val="007211AE"/>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F24"/>
    <w:rsid w:val="007627D8"/>
    <w:rsid w:val="007651E1"/>
    <w:rsid w:val="00774B5A"/>
    <w:rsid w:val="0077730A"/>
    <w:rsid w:val="00792F08"/>
    <w:rsid w:val="00795C64"/>
    <w:rsid w:val="007A285B"/>
    <w:rsid w:val="007A61A0"/>
    <w:rsid w:val="007A78FE"/>
    <w:rsid w:val="007B3058"/>
    <w:rsid w:val="007C075D"/>
    <w:rsid w:val="007C0B23"/>
    <w:rsid w:val="007C5C3F"/>
    <w:rsid w:val="007E72AA"/>
    <w:rsid w:val="007F22F5"/>
    <w:rsid w:val="008045DB"/>
    <w:rsid w:val="0081720A"/>
    <w:rsid w:val="00820673"/>
    <w:rsid w:val="0082076E"/>
    <w:rsid w:val="00825992"/>
    <w:rsid w:val="0083181E"/>
    <w:rsid w:val="00832E3E"/>
    <w:rsid w:val="00833BF0"/>
    <w:rsid w:val="00835755"/>
    <w:rsid w:val="00837542"/>
    <w:rsid w:val="00842A39"/>
    <w:rsid w:val="00843C0F"/>
    <w:rsid w:val="00846310"/>
    <w:rsid w:val="00853F30"/>
    <w:rsid w:val="008551D1"/>
    <w:rsid w:val="00863482"/>
    <w:rsid w:val="00867092"/>
    <w:rsid w:val="00870C7C"/>
    <w:rsid w:val="00880A2E"/>
    <w:rsid w:val="008820CA"/>
    <w:rsid w:val="00885BED"/>
    <w:rsid w:val="008A2499"/>
    <w:rsid w:val="008A268A"/>
    <w:rsid w:val="008B2161"/>
    <w:rsid w:val="008B390A"/>
    <w:rsid w:val="008B4AA4"/>
    <w:rsid w:val="008B600B"/>
    <w:rsid w:val="008B63C3"/>
    <w:rsid w:val="008C3CAB"/>
    <w:rsid w:val="008C4A5F"/>
    <w:rsid w:val="008D1C38"/>
    <w:rsid w:val="008D3122"/>
    <w:rsid w:val="008D5738"/>
    <w:rsid w:val="008D5DF4"/>
    <w:rsid w:val="008D67D4"/>
    <w:rsid w:val="008E1A38"/>
    <w:rsid w:val="008E68AE"/>
    <w:rsid w:val="008F24F9"/>
    <w:rsid w:val="008F52CD"/>
    <w:rsid w:val="008F6C6F"/>
    <w:rsid w:val="0090018F"/>
    <w:rsid w:val="00902CC3"/>
    <w:rsid w:val="009066EB"/>
    <w:rsid w:val="009101FF"/>
    <w:rsid w:val="00917C16"/>
    <w:rsid w:val="00923B86"/>
    <w:rsid w:val="00927F15"/>
    <w:rsid w:val="00932A59"/>
    <w:rsid w:val="00934AC8"/>
    <w:rsid w:val="00941275"/>
    <w:rsid w:val="00941D6E"/>
    <w:rsid w:val="009467E1"/>
    <w:rsid w:val="00946B5E"/>
    <w:rsid w:val="00947CC0"/>
    <w:rsid w:val="00957DA5"/>
    <w:rsid w:val="0096585D"/>
    <w:rsid w:val="00967D0D"/>
    <w:rsid w:val="00967D10"/>
    <w:rsid w:val="0097042D"/>
    <w:rsid w:val="0097340E"/>
    <w:rsid w:val="00976A97"/>
    <w:rsid w:val="009804FC"/>
    <w:rsid w:val="00983E98"/>
    <w:rsid w:val="009863FF"/>
    <w:rsid w:val="009907B3"/>
    <w:rsid w:val="009955B8"/>
    <w:rsid w:val="009A5B83"/>
    <w:rsid w:val="009A7265"/>
    <w:rsid w:val="009B281B"/>
    <w:rsid w:val="009B6BF6"/>
    <w:rsid w:val="009C1BF7"/>
    <w:rsid w:val="009C3BED"/>
    <w:rsid w:val="009C571E"/>
    <w:rsid w:val="009C5DF1"/>
    <w:rsid w:val="009C7AEF"/>
    <w:rsid w:val="009D2283"/>
    <w:rsid w:val="009D43B1"/>
    <w:rsid w:val="009E6F0F"/>
    <w:rsid w:val="009F4DD4"/>
    <w:rsid w:val="00A03635"/>
    <w:rsid w:val="00A06D49"/>
    <w:rsid w:val="00A1406C"/>
    <w:rsid w:val="00A3539F"/>
    <w:rsid w:val="00A36DF2"/>
    <w:rsid w:val="00A43436"/>
    <w:rsid w:val="00A450E2"/>
    <w:rsid w:val="00A47275"/>
    <w:rsid w:val="00A47960"/>
    <w:rsid w:val="00A54D33"/>
    <w:rsid w:val="00A558FE"/>
    <w:rsid w:val="00A560D3"/>
    <w:rsid w:val="00A6432F"/>
    <w:rsid w:val="00A7741B"/>
    <w:rsid w:val="00A7762F"/>
    <w:rsid w:val="00A85377"/>
    <w:rsid w:val="00A8627E"/>
    <w:rsid w:val="00A9459B"/>
    <w:rsid w:val="00A963C5"/>
    <w:rsid w:val="00A969D1"/>
    <w:rsid w:val="00A978D6"/>
    <w:rsid w:val="00AA2728"/>
    <w:rsid w:val="00AA2ADB"/>
    <w:rsid w:val="00AA3016"/>
    <w:rsid w:val="00AA57C7"/>
    <w:rsid w:val="00AA5AA7"/>
    <w:rsid w:val="00AA707B"/>
    <w:rsid w:val="00AA7A17"/>
    <w:rsid w:val="00AB72BB"/>
    <w:rsid w:val="00AC0094"/>
    <w:rsid w:val="00AC1F1B"/>
    <w:rsid w:val="00AC54C5"/>
    <w:rsid w:val="00AC681C"/>
    <w:rsid w:val="00AD12AE"/>
    <w:rsid w:val="00AD22E7"/>
    <w:rsid w:val="00AD2426"/>
    <w:rsid w:val="00AD2C27"/>
    <w:rsid w:val="00AD33A2"/>
    <w:rsid w:val="00AD74D9"/>
    <w:rsid w:val="00AD7A8D"/>
    <w:rsid w:val="00AE0AA5"/>
    <w:rsid w:val="00AE0BD9"/>
    <w:rsid w:val="00AE3DC2"/>
    <w:rsid w:val="00AE480E"/>
    <w:rsid w:val="00AE4DFD"/>
    <w:rsid w:val="00AF3B01"/>
    <w:rsid w:val="00AF5B6F"/>
    <w:rsid w:val="00B0433F"/>
    <w:rsid w:val="00B079CC"/>
    <w:rsid w:val="00B07CAD"/>
    <w:rsid w:val="00B11152"/>
    <w:rsid w:val="00B34F1E"/>
    <w:rsid w:val="00B35E04"/>
    <w:rsid w:val="00B36B1F"/>
    <w:rsid w:val="00B40899"/>
    <w:rsid w:val="00B424DD"/>
    <w:rsid w:val="00B44276"/>
    <w:rsid w:val="00B45F83"/>
    <w:rsid w:val="00B47607"/>
    <w:rsid w:val="00B50F59"/>
    <w:rsid w:val="00B51C82"/>
    <w:rsid w:val="00B564EB"/>
    <w:rsid w:val="00B56A72"/>
    <w:rsid w:val="00B604C0"/>
    <w:rsid w:val="00B669B2"/>
    <w:rsid w:val="00B71CC3"/>
    <w:rsid w:val="00B75652"/>
    <w:rsid w:val="00B80FC5"/>
    <w:rsid w:val="00B81F16"/>
    <w:rsid w:val="00B850BA"/>
    <w:rsid w:val="00B9699F"/>
    <w:rsid w:val="00BA1031"/>
    <w:rsid w:val="00BA1C12"/>
    <w:rsid w:val="00BA1CE2"/>
    <w:rsid w:val="00BA4A4D"/>
    <w:rsid w:val="00BA7E3F"/>
    <w:rsid w:val="00BB2405"/>
    <w:rsid w:val="00BB5D88"/>
    <w:rsid w:val="00BC0AAC"/>
    <w:rsid w:val="00BC3C20"/>
    <w:rsid w:val="00BC553B"/>
    <w:rsid w:val="00BD12E2"/>
    <w:rsid w:val="00BD7C9D"/>
    <w:rsid w:val="00BE0250"/>
    <w:rsid w:val="00BE4124"/>
    <w:rsid w:val="00BF1701"/>
    <w:rsid w:val="00BF3162"/>
    <w:rsid w:val="00C05604"/>
    <w:rsid w:val="00C067B4"/>
    <w:rsid w:val="00C12A49"/>
    <w:rsid w:val="00C1675E"/>
    <w:rsid w:val="00C177FC"/>
    <w:rsid w:val="00C23FF7"/>
    <w:rsid w:val="00C2422D"/>
    <w:rsid w:val="00C43603"/>
    <w:rsid w:val="00C444E3"/>
    <w:rsid w:val="00C47437"/>
    <w:rsid w:val="00C52F22"/>
    <w:rsid w:val="00C5686C"/>
    <w:rsid w:val="00C578BB"/>
    <w:rsid w:val="00C63F37"/>
    <w:rsid w:val="00C720E3"/>
    <w:rsid w:val="00C81F1F"/>
    <w:rsid w:val="00C85FD1"/>
    <w:rsid w:val="00C8686C"/>
    <w:rsid w:val="00C87CA1"/>
    <w:rsid w:val="00C87FC3"/>
    <w:rsid w:val="00C90EBC"/>
    <w:rsid w:val="00C92BE9"/>
    <w:rsid w:val="00C93458"/>
    <w:rsid w:val="00C953F2"/>
    <w:rsid w:val="00CA02E9"/>
    <w:rsid w:val="00CA156E"/>
    <w:rsid w:val="00CA60EC"/>
    <w:rsid w:val="00CB19D4"/>
    <w:rsid w:val="00CB5F1A"/>
    <w:rsid w:val="00CC10B5"/>
    <w:rsid w:val="00CC2074"/>
    <w:rsid w:val="00CD0D15"/>
    <w:rsid w:val="00CD1204"/>
    <w:rsid w:val="00CD50A6"/>
    <w:rsid w:val="00CE19EB"/>
    <w:rsid w:val="00CE5876"/>
    <w:rsid w:val="00CE6FFD"/>
    <w:rsid w:val="00CF47D1"/>
    <w:rsid w:val="00D00758"/>
    <w:rsid w:val="00D01039"/>
    <w:rsid w:val="00D10C4F"/>
    <w:rsid w:val="00D24B40"/>
    <w:rsid w:val="00D41F08"/>
    <w:rsid w:val="00D434BC"/>
    <w:rsid w:val="00D43BDD"/>
    <w:rsid w:val="00D440B7"/>
    <w:rsid w:val="00D46270"/>
    <w:rsid w:val="00D51CDF"/>
    <w:rsid w:val="00D63B6D"/>
    <w:rsid w:val="00D653D2"/>
    <w:rsid w:val="00D66CC2"/>
    <w:rsid w:val="00D72EF6"/>
    <w:rsid w:val="00D748DD"/>
    <w:rsid w:val="00DA7AF2"/>
    <w:rsid w:val="00DB3432"/>
    <w:rsid w:val="00DC2FAD"/>
    <w:rsid w:val="00DC4C94"/>
    <w:rsid w:val="00DE1431"/>
    <w:rsid w:val="00DE2086"/>
    <w:rsid w:val="00DE717C"/>
    <w:rsid w:val="00DF0E14"/>
    <w:rsid w:val="00DF122F"/>
    <w:rsid w:val="00DF1BF1"/>
    <w:rsid w:val="00DF6DB0"/>
    <w:rsid w:val="00E03692"/>
    <w:rsid w:val="00E1648C"/>
    <w:rsid w:val="00E17019"/>
    <w:rsid w:val="00E1724B"/>
    <w:rsid w:val="00E239CF"/>
    <w:rsid w:val="00E272A8"/>
    <w:rsid w:val="00E278D4"/>
    <w:rsid w:val="00E3033C"/>
    <w:rsid w:val="00E311C8"/>
    <w:rsid w:val="00E31B30"/>
    <w:rsid w:val="00E33F24"/>
    <w:rsid w:val="00E34C71"/>
    <w:rsid w:val="00E35C9A"/>
    <w:rsid w:val="00E37477"/>
    <w:rsid w:val="00E376AF"/>
    <w:rsid w:val="00E4158F"/>
    <w:rsid w:val="00E45799"/>
    <w:rsid w:val="00E46B6E"/>
    <w:rsid w:val="00E539A5"/>
    <w:rsid w:val="00E546B3"/>
    <w:rsid w:val="00E64888"/>
    <w:rsid w:val="00E70CE3"/>
    <w:rsid w:val="00E72A82"/>
    <w:rsid w:val="00E755F2"/>
    <w:rsid w:val="00E771EB"/>
    <w:rsid w:val="00E7720F"/>
    <w:rsid w:val="00E83C9D"/>
    <w:rsid w:val="00E853B9"/>
    <w:rsid w:val="00E96AFC"/>
    <w:rsid w:val="00E975D0"/>
    <w:rsid w:val="00EB0378"/>
    <w:rsid w:val="00EC0796"/>
    <w:rsid w:val="00EC13F6"/>
    <w:rsid w:val="00EC3AA2"/>
    <w:rsid w:val="00EE01DD"/>
    <w:rsid w:val="00EE2251"/>
    <w:rsid w:val="00EE4191"/>
    <w:rsid w:val="00EF599E"/>
    <w:rsid w:val="00F026A0"/>
    <w:rsid w:val="00F04E94"/>
    <w:rsid w:val="00F10F1F"/>
    <w:rsid w:val="00F11797"/>
    <w:rsid w:val="00F140A5"/>
    <w:rsid w:val="00F16E47"/>
    <w:rsid w:val="00F1741C"/>
    <w:rsid w:val="00F20757"/>
    <w:rsid w:val="00F25BB4"/>
    <w:rsid w:val="00F27C25"/>
    <w:rsid w:val="00F3329B"/>
    <w:rsid w:val="00F41229"/>
    <w:rsid w:val="00F413D3"/>
    <w:rsid w:val="00F41A53"/>
    <w:rsid w:val="00F46FCA"/>
    <w:rsid w:val="00F4741B"/>
    <w:rsid w:val="00F5270F"/>
    <w:rsid w:val="00F52F62"/>
    <w:rsid w:val="00F635C3"/>
    <w:rsid w:val="00F657A1"/>
    <w:rsid w:val="00F6653B"/>
    <w:rsid w:val="00F67BEE"/>
    <w:rsid w:val="00F71E09"/>
    <w:rsid w:val="00F722B3"/>
    <w:rsid w:val="00F767AC"/>
    <w:rsid w:val="00F771A8"/>
    <w:rsid w:val="00F900CB"/>
    <w:rsid w:val="00F94186"/>
    <w:rsid w:val="00F94E88"/>
    <w:rsid w:val="00FA1EFA"/>
    <w:rsid w:val="00FA2FEC"/>
    <w:rsid w:val="00FA606E"/>
    <w:rsid w:val="00FB0395"/>
    <w:rsid w:val="00FB0484"/>
    <w:rsid w:val="00FB0E9F"/>
    <w:rsid w:val="00FB649D"/>
    <w:rsid w:val="00FB7DC3"/>
    <w:rsid w:val="00FC5764"/>
    <w:rsid w:val="00FD15F9"/>
    <w:rsid w:val="00FD6090"/>
    <w:rsid w:val="00FE3352"/>
    <w:rsid w:val="00FE3F29"/>
    <w:rsid w:val="00FF423B"/>
    <w:rsid w:val="00FF6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22C69"/>
  <w15:chartTrackingRefBased/>
  <w15:docId w15:val="{4B4E5A6F-EA9F-45AF-BE7B-BF7A0D94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style>
  <w:style w:type="paragraph" w:styleId="ListParagraph">
    <w:name w:val="List Paragraph"/>
    <w:basedOn w:val="Normal"/>
    <w:uiPriority w:val="34"/>
    <w:qFormat/>
    <w:rsid w:val="00A6432F"/>
    <w:pPr>
      <w:spacing w:after="0" w:line="240" w:lineRule="auto"/>
      <w:ind w:left="720"/>
      <w:contextualSpacing/>
    </w:pPr>
    <w:rPr>
      <w:sz w:val="24"/>
      <w:szCs w:val="24"/>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line="240" w:lineRule="auto"/>
    </w:pPr>
    <w:rPr>
      <w:rFonts w:ascii="Times New Roman" w:hAnsi="Times New Roman" w:cs="Times New Roman"/>
      <w:sz w:val="24"/>
      <w:szCs w:val="24"/>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5606321329794577359msolistparagraph">
    <w:name w:val="m_560632132979457735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1008868404">
          <w:marLeft w:val="0"/>
          <w:marRight w:val="0"/>
          <w:marTop w:val="0"/>
          <w:marBottom w:val="0"/>
          <w:divBdr>
            <w:top w:val="none" w:sz="0" w:space="0" w:color="auto"/>
            <w:left w:val="none" w:sz="0" w:space="0" w:color="auto"/>
            <w:bottom w:val="none" w:sz="0" w:space="0" w:color="auto"/>
            <w:right w:val="none" w:sz="0" w:space="0" w:color="auto"/>
          </w:divBdr>
        </w:div>
        <w:div w:id="55014134">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1942109556">
          <w:marLeft w:val="0"/>
          <w:marRight w:val="0"/>
          <w:marTop w:val="0"/>
          <w:marBottom w:val="0"/>
          <w:divBdr>
            <w:top w:val="none" w:sz="0" w:space="0" w:color="auto"/>
            <w:left w:val="none" w:sz="0" w:space="0" w:color="auto"/>
            <w:bottom w:val="none" w:sz="0" w:space="0" w:color="auto"/>
            <w:right w:val="none" w:sz="0" w:space="0" w:color="auto"/>
          </w:divBdr>
        </w:div>
        <w:div w:id="821506348">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2055888655">
          <w:marLeft w:val="0"/>
          <w:marRight w:val="0"/>
          <w:marTop w:val="0"/>
          <w:marBottom w:val="0"/>
          <w:divBdr>
            <w:top w:val="none" w:sz="0" w:space="0" w:color="auto"/>
            <w:left w:val="none" w:sz="0" w:space="0" w:color="auto"/>
            <w:bottom w:val="none" w:sz="0" w:space="0" w:color="auto"/>
            <w:right w:val="none" w:sz="0" w:space="0" w:color="auto"/>
          </w:divBdr>
        </w:div>
        <w:div w:id="1405488996">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761834413">
          <w:marLeft w:val="0"/>
          <w:marRight w:val="0"/>
          <w:marTop w:val="0"/>
          <w:marBottom w:val="0"/>
          <w:divBdr>
            <w:top w:val="none" w:sz="0" w:space="0" w:color="auto"/>
            <w:left w:val="none" w:sz="0" w:space="0" w:color="auto"/>
            <w:bottom w:val="none" w:sz="0" w:space="0" w:color="auto"/>
            <w:right w:val="none" w:sz="0" w:space="0" w:color="auto"/>
          </w:divBdr>
        </w:div>
        <w:div w:id="125705432">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1972053829">
          <w:marLeft w:val="0"/>
          <w:marRight w:val="0"/>
          <w:marTop w:val="0"/>
          <w:marBottom w:val="0"/>
          <w:divBdr>
            <w:top w:val="none" w:sz="0" w:space="0" w:color="auto"/>
            <w:left w:val="none" w:sz="0" w:space="0" w:color="auto"/>
            <w:bottom w:val="none" w:sz="0" w:space="0" w:color="auto"/>
            <w:right w:val="none" w:sz="0" w:space="0" w:color="auto"/>
          </w:divBdr>
        </w:div>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1529484116">
          <w:marLeft w:val="0"/>
          <w:marRight w:val="0"/>
          <w:marTop w:val="0"/>
          <w:marBottom w:val="0"/>
          <w:divBdr>
            <w:top w:val="none" w:sz="0" w:space="0" w:color="auto"/>
            <w:left w:val="none" w:sz="0" w:space="0" w:color="auto"/>
            <w:bottom w:val="none" w:sz="0" w:space="0" w:color="auto"/>
            <w:right w:val="none" w:sz="0" w:space="0" w:color="auto"/>
          </w:divBdr>
        </w:div>
        <w:div w:id="463545711">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667751602">
          <w:marLeft w:val="0"/>
          <w:marRight w:val="0"/>
          <w:marTop w:val="0"/>
          <w:marBottom w:val="0"/>
          <w:divBdr>
            <w:top w:val="none" w:sz="0" w:space="0" w:color="auto"/>
            <w:left w:val="none" w:sz="0" w:space="0" w:color="auto"/>
            <w:bottom w:val="none" w:sz="0" w:space="0" w:color="auto"/>
            <w:right w:val="none" w:sz="0" w:space="0" w:color="auto"/>
          </w:divBdr>
        </w:div>
        <w:div w:id="13777121">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1989286985">
          <w:marLeft w:val="0"/>
          <w:marRight w:val="0"/>
          <w:marTop w:val="0"/>
          <w:marBottom w:val="0"/>
          <w:divBdr>
            <w:top w:val="none" w:sz="0" w:space="0" w:color="auto"/>
            <w:left w:val="none" w:sz="0" w:space="0" w:color="auto"/>
            <w:bottom w:val="none" w:sz="0" w:space="0" w:color="auto"/>
            <w:right w:val="none" w:sz="0" w:space="0" w:color="auto"/>
          </w:divBdr>
        </w:div>
        <w:div w:id="691537809">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591621872">
          <w:marLeft w:val="0"/>
          <w:marRight w:val="0"/>
          <w:marTop w:val="0"/>
          <w:marBottom w:val="0"/>
          <w:divBdr>
            <w:top w:val="none" w:sz="0" w:space="0" w:color="auto"/>
            <w:left w:val="none" w:sz="0" w:space="0" w:color="auto"/>
            <w:bottom w:val="none" w:sz="0" w:space="0" w:color="auto"/>
            <w:right w:val="none" w:sz="0" w:space="0" w:color="auto"/>
          </w:divBdr>
          <w:divsChild>
            <w:div w:id="610475936">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122357787">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 w:id="408384552">
          <w:marLeft w:val="0"/>
          <w:marRight w:val="0"/>
          <w:marTop w:val="0"/>
          <w:marBottom w:val="0"/>
          <w:divBdr>
            <w:top w:val="none" w:sz="0" w:space="0" w:color="auto"/>
            <w:left w:val="none" w:sz="0" w:space="0" w:color="auto"/>
            <w:bottom w:val="none" w:sz="0" w:space="0" w:color="auto"/>
            <w:right w:val="none" w:sz="0" w:space="0" w:color="auto"/>
          </w:divBdr>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1380940076">
          <w:marLeft w:val="0"/>
          <w:marRight w:val="0"/>
          <w:marTop w:val="0"/>
          <w:marBottom w:val="0"/>
          <w:divBdr>
            <w:top w:val="none" w:sz="0" w:space="0" w:color="auto"/>
            <w:left w:val="none" w:sz="0" w:space="0" w:color="auto"/>
            <w:bottom w:val="none" w:sz="0" w:space="0" w:color="auto"/>
            <w:right w:val="none" w:sz="0" w:space="0" w:color="auto"/>
          </w:divBdr>
        </w:div>
        <w:div w:id="701396532">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367802110">
          <w:marLeft w:val="0"/>
          <w:marRight w:val="0"/>
          <w:marTop w:val="0"/>
          <w:marBottom w:val="0"/>
          <w:divBdr>
            <w:top w:val="none" w:sz="0" w:space="0" w:color="auto"/>
            <w:left w:val="none" w:sz="0" w:space="0" w:color="auto"/>
            <w:bottom w:val="none" w:sz="0" w:space="0" w:color="auto"/>
            <w:right w:val="none" w:sz="0" w:space="0" w:color="auto"/>
          </w:divBdr>
        </w:div>
        <w:div w:id="144248692">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546837060">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10634331">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gallagh/HyperFluo"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sunjinlab.com/)" TargetMode="External"/><Relationship Id="rId12" Type="http://schemas.openxmlformats.org/officeDocument/2006/relationships/image" Target="media/image4.tiff"/><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25</Pages>
  <Words>27724</Words>
  <Characters>158033</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185387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61</cp:revision>
  <cp:lastPrinted>2022-01-24T02:54:00Z</cp:lastPrinted>
  <dcterms:created xsi:type="dcterms:W3CDTF">2021-12-23T15:57:00Z</dcterms:created>
  <dcterms:modified xsi:type="dcterms:W3CDTF">2022-01-24T04:24:00Z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id="aPltb2C2"/&gt;&lt;style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