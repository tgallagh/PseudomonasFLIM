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1A06ED0A" w:rsidR="005951AD" w:rsidRPr="00C36C7C" w:rsidRDefault="00B07CAD" w:rsidP="00C36C7C">
      <w:pPr>
        <w:spacing w:line="480" w:lineRule="auto"/>
        <w:rPr>
          <w:rFonts w:ascii="Cambria" w:hAnsi="Cambria"/>
          <w:b/>
          <w:bCs/>
        </w:rPr>
      </w:pPr>
      <w:r w:rsidRPr="00E1724B">
        <w:rPr>
          <w:rFonts w:ascii="Cambria" w:hAnsi="Cambria"/>
          <w:b/>
          <w:bCs/>
        </w:rPr>
        <w:t>Title</w:t>
      </w:r>
      <w:r w:rsidR="00C36C7C">
        <w:rPr>
          <w:rFonts w:ascii="Cambria" w:hAnsi="Cambria"/>
          <w:b/>
          <w:bCs/>
        </w:rPr>
        <w:t xml:space="preserve">: </w:t>
      </w:r>
      <w:r w:rsidR="005951AD"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005951AD" w:rsidRPr="00C36C7C">
        <w:rPr>
          <w:rFonts w:ascii="Cambria" w:hAnsi="Cambria"/>
          <w:b/>
          <w:bCs/>
        </w:rPr>
        <w:t xml:space="preserve"> reduced </w:t>
      </w:r>
      <w:r w:rsidR="00411FBE" w:rsidRPr="00C36C7C">
        <w:rPr>
          <w:rFonts w:ascii="Cambria" w:hAnsi="Cambria"/>
          <w:b/>
          <w:bCs/>
        </w:rPr>
        <w:t>pyocyanin</w:t>
      </w:r>
      <w:r w:rsidR="005951AD" w:rsidRPr="00C36C7C">
        <w:rPr>
          <w:rFonts w:ascii="Cambria" w:hAnsi="Cambria"/>
          <w:b/>
          <w:bCs/>
        </w:rPr>
        <w:t xml:space="preserve"> at the surface of </w:t>
      </w:r>
      <w:r w:rsidR="005951AD" w:rsidRPr="00C36C7C">
        <w:rPr>
          <w:rFonts w:ascii="Cambria" w:hAnsi="Cambria"/>
          <w:b/>
          <w:bCs/>
          <w:i/>
        </w:rPr>
        <w:t xml:space="preserve">P. aeruginosa </w:t>
      </w:r>
      <w:r w:rsidR="005951AD"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 xml:space="preserve">T. Gallagher*, S.W. </w:t>
      </w:r>
      <w:proofErr w:type="spellStart"/>
      <w:r w:rsidRPr="00CD0D15">
        <w:rPr>
          <w:rFonts w:ascii="Cambria" w:hAnsi="Cambria"/>
        </w:rPr>
        <w:t>Leemans</w:t>
      </w:r>
      <w:proofErr w:type="spellEnd"/>
      <w:r w:rsidRPr="00CD0D15">
        <w:rPr>
          <w:rFonts w:ascii="Cambria" w:hAnsi="Cambria"/>
        </w:rPr>
        <w:t xml:space="preserve">*, A. </w:t>
      </w:r>
      <w:proofErr w:type="spellStart"/>
      <w:r w:rsidRPr="00CD0D15">
        <w:rPr>
          <w:rFonts w:ascii="Cambria" w:hAnsi="Cambria"/>
        </w:rPr>
        <w:t>Dvornikov</w:t>
      </w:r>
      <w:proofErr w:type="spellEnd"/>
      <w:r w:rsidRPr="00CD0D15">
        <w:rPr>
          <w:rFonts w:ascii="Cambria" w:hAnsi="Cambria"/>
        </w:rPr>
        <w:t xml:space="preserve">, K. </w:t>
      </w:r>
      <w:proofErr w:type="spellStart"/>
      <w:r w:rsidRPr="00CD0D15">
        <w:rPr>
          <w:rFonts w:ascii="Cambria" w:hAnsi="Cambria"/>
        </w:rPr>
        <w:t>Perinbam</w:t>
      </w:r>
      <w:proofErr w:type="spellEnd"/>
      <w:r w:rsidRPr="00CD0D15">
        <w:rPr>
          <w:rFonts w:ascii="Cambria" w:hAnsi="Cambria"/>
        </w:rPr>
        <w:t xml:space="preserve">, J. Fong, C. Kim, J. </w:t>
      </w:r>
      <w:proofErr w:type="spellStart"/>
      <w:r w:rsidRPr="00CD0D15">
        <w:rPr>
          <w:rFonts w:ascii="Cambria" w:hAnsi="Cambria"/>
        </w:rPr>
        <w:t>Kapcia</w:t>
      </w:r>
      <w:proofErr w:type="spellEnd"/>
      <w:r w:rsidRPr="00CD0D15">
        <w:rPr>
          <w:rFonts w:ascii="Cambria" w:hAnsi="Cambria"/>
        </w:rPr>
        <w:t xml:space="preserve">, M. Kagawa, A. </w:t>
      </w:r>
      <w:proofErr w:type="spellStart"/>
      <w:r w:rsidRPr="00CD0D15">
        <w:rPr>
          <w:rFonts w:ascii="Cambria" w:hAnsi="Cambria"/>
        </w:rPr>
        <w:t>Grosvirt-Dramen</w:t>
      </w:r>
      <w:proofErr w:type="spellEnd"/>
      <w:r w:rsidRPr="00CD0D15">
        <w:rPr>
          <w:rFonts w:ascii="Cambria" w:hAnsi="Cambria"/>
        </w:rPr>
        <w:t xml:space="preserve">, A. </w:t>
      </w:r>
      <w:proofErr w:type="spellStart"/>
      <w:r w:rsidRPr="00CD0D15">
        <w:rPr>
          <w:rFonts w:ascii="Cambria" w:hAnsi="Cambria"/>
        </w:rPr>
        <w:t>Hochbaum</w:t>
      </w:r>
      <w:proofErr w:type="spellEnd"/>
      <w:r w:rsidRPr="00CD0D15">
        <w:rPr>
          <w:rFonts w:ascii="Cambria" w:hAnsi="Cambria"/>
        </w:rPr>
        <w:t xml:space="preserve">, M. </w:t>
      </w:r>
      <w:proofErr w:type="spellStart"/>
      <w:r w:rsidRPr="00CD0D15">
        <w:rPr>
          <w:rFonts w:ascii="Cambria" w:hAnsi="Cambria"/>
        </w:rPr>
        <w:t>Digman</w:t>
      </w:r>
      <w:proofErr w:type="spellEnd"/>
      <w:r w:rsidRPr="00CD0D15">
        <w:rPr>
          <w:rFonts w:ascii="Cambria" w:hAnsi="Cambria"/>
        </w:rPr>
        <w:t xml:space="preserve">, E. Gratton, A. </w:t>
      </w:r>
      <w:proofErr w:type="spellStart"/>
      <w:r w:rsidRPr="00CD0D15">
        <w:rPr>
          <w:rFonts w:ascii="Cambria" w:hAnsi="Cambria"/>
        </w:rPr>
        <w:t>Siryaporn</w:t>
      </w:r>
      <w:proofErr w:type="spellEnd"/>
      <w:r w:rsidRPr="00CD0D15">
        <w:rPr>
          <w:rFonts w:ascii="Cambria" w:hAnsi="Cambria"/>
        </w:rPr>
        <w:t xml:space="preserve">, K. </w:t>
      </w:r>
      <w:proofErr w:type="spellStart"/>
      <w:r w:rsidRPr="00CD0D15">
        <w:rPr>
          <w:rFonts w:ascii="Cambria" w:hAnsi="Cambria"/>
        </w:rPr>
        <w:t>Whiteson</w:t>
      </w:r>
      <w:proofErr w:type="spellEnd"/>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29CF500B" w14:textId="5FAA0234" w:rsidR="003C75F4" w:rsidRDefault="003C75F4" w:rsidP="00F27C25">
      <w:pPr>
        <w:spacing w:line="480" w:lineRule="auto"/>
        <w:outlineLvl w:val="0"/>
        <w:rPr>
          <w:rFonts w:ascii="Cambria" w:hAnsi="Cambria"/>
        </w:rPr>
      </w:pPr>
      <w:r>
        <w:rPr>
          <w:rFonts w:ascii="Cambria" w:hAnsi="Cambria"/>
        </w:rPr>
        <w:t xml:space="preserve">Journal: </w:t>
      </w:r>
      <w:r w:rsidR="00F5651A">
        <w:rPr>
          <w:rFonts w:ascii="Cambria" w:hAnsi="Cambria"/>
        </w:rPr>
        <w:t xml:space="preserve">ACS Infectious Disease </w:t>
      </w:r>
      <w:r>
        <w:rPr>
          <w:rFonts w:ascii="Cambria" w:hAnsi="Cambria"/>
        </w:rPr>
        <w:t>(</w:t>
      </w:r>
      <w:ins w:id="0" w:author="tara gallagher" w:date="2024-01-15T15:17:00Z">
        <w:r w:rsidR="00534F22">
          <w:rPr>
            <w:rFonts w:ascii="Cambria" w:hAnsi="Cambria"/>
          </w:rPr>
          <w:t>4</w:t>
        </w:r>
      </w:ins>
      <w:r>
        <w:rPr>
          <w:rFonts w:ascii="Cambria" w:hAnsi="Cambria"/>
        </w:rPr>
        <w:t>,</w:t>
      </w:r>
      <w:r w:rsidR="00834785">
        <w:rPr>
          <w:rFonts w:ascii="Cambria" w:hAnsi="Cambria"/>
        </w:rPr>
        <w:t>5</w:t>
      </w:r>
      <w:r>
        <w:rPr>
          <w:rFonts w:ascii="Cambria" w:hAnsi="Cambria"/>
        </w:rPr>
        <w:t>00 words</w:t>
      </w:r>
      <w:ins w:id="1" w:author="tara gallagher" w:date="2024-01-15T15:23:00Z">
        <w:r w:rsidR="00542C50">
          <w:rPr>
            <w:rFonts w:ascii="Cambria" w:hAnsi="Cambria"/>
          </w:rPr>
          <w:t xml:space="preserve"> including </w:t>
        </w:r>
      </w:ins>
      <w:ins w:id="2" w:author="tara gallagher" w:date="2024-01-15T16:06:00Z">
        <w:r w:rsidR="00A86623" w:rsidRPr="00A86623">
          <w:rPr>
            <w:rFonts w:ascii="Cambria" w:hAnsi="Cambria"/>
          </w:rPr>
          <w:t>abstract, body text, methods, references, and figure/scheme legends</w:t>
        </w:r>
        <w:r w:rsidR="00A86623">
          <w:rPr>
            <w:rFonts w:ascii="Cambria" w:hAnsi="Cambria"/>
          </w:rPr>
          <w:t xml:space="preserve">, </w:t>
        </w:r>
      </w:ins>
      <w:del w:id="3" w:author="tara gallagher" w:date="2024-01-15T16:06:00Z">
        <w:r w:rsidDel="00A86623">
          <w:rPr>
            <w:rFonts w:ascii="Cambria" w:hAnsi="Cambria"/>
          </w:rPr>
          <w:delText xml:space="preserve">, </w:delText>
        </w:r>
      </w:del>
      <w:r w:rsidR="00983C05">
        <w:rPr>
          <w:rFonts w:ascii="Cambria" w:hAnsi="Cambria"/>
        </w:rPr>
        <w:t>6</w:t>
      </w:r>
      <w:r>
        <w:rPr>
          <w:rFonts w:ascii="Cambria" w:hAnsi="Cambria"/>
        </w:rPr>
        <w:t xml:space="preserve"> </w:t>
      </w:r>
      <w:r w:rsidR="00834785">
        <w:rPr>
          <w:rFonts w:ascii="Cambria" w:hAnsi="Cambria"/>
        </w:rPr>
        <w:t>tables/</w:t>
      </w:r>
      <w:r>
        <w:rPr>
          <w:rFonts w:ascii="Cambria" w:hAnsi="Cambria"/>
        </w:rPr>
        <w:t>figures max</w:t>
      </w:r>
      <w:r w:rsidR="00136F58">
        <w:rPr>
          <w:rFonts w:ascii="Cambria" w:hAnsi="Cambria"/>
        </w:rPr>
        <w:t>, abstract 150 words</w:t>
      </w:r>
      <w:r>
        <w:rPr>
          <w:rFonts w:ascii="Cambria" w:hAnsi="Cambria"/>
        </w:rPr>
        <w:t>)</w:t>
      </w:r>
    </w:p>
    <w:p w14:paraId="59101048" w14:textId="4C56B657" w:rsidR="004C4CD3" w:rsidRDefault="004C4CD3" w:rsidP="00F27C25">
      <w:pPr>
        <w:spacing w:line="480" w:lineRule="auto"/>
        <w:outlineLvl w:val="0"/>
        <w:rPr>
          <w:rFonts w:ascii="Cambria" w:hAnsi="Cambria"/>
        </w:rPr>
      </w:pPr>
      <w:r>
        <w:rPr>
          <w:rFonts w:ascii="Cambria" w:hAnsi="Cambria"/>
        </w:rPr>
        <w:t xml:space="preserve">Current word count: </w:t>
      </w:r>
      <w:ins w:id="4" w:author="tara gallagher" w:date="2024-01-15T17:25:00Z">
        <w:r w:rsidR="00A30BAA">
          <w:rPr>
            <w:rFonts w:ascii="Cambria" w:hAnsi="Cambria"/>
          </w:rPr>
          <w:t>4473</w:t>
        </w:r>
      </w:ins>
      <w:del w:id="5" w:author="tara gallagher" w:date="2024-01-15T16:06:00Z">
        <w:r w:rsidR="00141C4F" w:rsidDel="00A86623">
          <w:rPr>
            <w:rFonts w:ascii="Cambria" w:hAnsi="Cambria"/>
            <w:color w:val="FF0000"/>
          </w:rPr>
          <w:delText>2953</w:delText>
        </w:r>
      </w:del>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281710E5" w:rsidR="00A36DF2" w:rsidRDefault="006F196F" w:rsidP="00371CD8">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Pr>
          <w:rFonts w:ascii="Cambria" w:hAnsi="Cambria"/>
        </w:rPr>
        <w:t>For example, the opportunistic pathoge</w:t>
      </w:r>
      <w:r w:rsidR="00226E2C">
        <w:rPr>
          <w:rFonts w:ascii="Cambria" w:hAnsi="Cambria"/>
        </w:rPr>
        <w:t>n</w:t>
      </w:r>
      <w:r>
        <w:rPr>
          <w:rFonts w:ascii="Cambria" w:hAnsi="Cambria"/>
        </w:rPr>
        <w:t xml:space="preserve"> </w:t>
      </w:r>
      <w:r w:rsidR="002A4B5E">
        <w:rPr>
          <w:rFonts w:ascii="Cambria" w:hAnsi="Cambria"/>
          <w:i/>
          <w:iCs/>
        </w:rPr>
        <w:t>Pseudomonas aeruginosa</w:t>
      </w:r>
      <w:r w:rsidR="002A4B5E">
        <w:rPr>
          <w:rFonts w:ascii="Cambria" w:hAnsi="Cambria"/>
        </w:rPr>
        <w:t xml:space="preserve"> utilizes </w:t>
      </w:r>
      <w:r w:rsidR="00516B1A">
        <w:rPr>
          <w:rFonts w:ascii="Cambria" w:hAnsi="Cambria"/>
        </w:rPr>
        <w:t xml:space="preserve">the redox-active metabolite, </w:t>
      </w:r>
      <w:r w:rsidR="002A4B5E">
        <w:rPr>
          <w:rFonts w:ascii="Cambria" w:hAnsi="Cambria"/>
        </w:rPr>
        <w:t>pyocyanin</w:t>
      </w:r>
      <w:r w:rsidR="00516B1A">
        <w:rPr>
          <w:rFonts w:ascii="Cambria" w:hAnsi="Cambria"/>
        </w:rPr>
        <w:t xml:space="preserve">, </w:t>
      </w:r>
      <w:r w:rsidR="002A4B5E">
        <w:rPr>
          <w:rFonts w:ascii="Cambria" w:hAnsi="Cambria"/>
        </w:rPr>
        <w:t>as an alternative electron acceptor in</w:t>
      </w:r>
      <w:r w:rsidR="00D8565A">
        <w:rPr>
          <w:rFonts w:ascii="Cambria" w:hAnsi="Cambria"/>
        </w:rPr>
        <w:t xml:space="preserve"> </w:t>
      </w:r>
      <w:r>
        <w:rPr>
          <w:rFonts w:ascii="Cambria" w:hAnsi="Cambria"/>
        </w:rPr>
        <w:t>low-oxygen</w:t>
      </w:r>
      <w:r w:rsidR="00EA0C97">
        <w:rPr>
          <w:rFonts w:ascii="Cambria" w:hAnsi="Cambria"/>
        </w:rPr>
        <w:t xml:space="preserve">. </w:t>
      </w:r>
      <w:r w:rsidR="00DD3AB4">
        <w:rPr>
          <w:rFonts w:ascii="Cambria" w:hAnsi="Cambria"/>
        </w:rPr>
        <w:t xml:space="preserve">The reduced form of pyocyanin, in addition to other metabolites produced by </w:t>
      </w:r>
      <w:r w:rsidR="00DD3AB4">
        <w:rPr>
          <w:rFonts w:ascii="Cambria" w:hAnsi="Cambria"/>
          <w:i/>
          <w:iCs/>
        </w:rPr>
        <w:t xml:space="preserve">P. aeruginosa, </w:t>
      </w:r>
      <w:r w:rsidR="00DD3AB4">
        <w:rPr>
          <w:rFonts w:ascii="Cambria" w:hAnsi="Cambria"/>
        </w:rPr>
        <w:t>are fluorescen</w:t>
      </w:r>
      <w:r w:rsidR="00226E2C">
        <w:rPr>
          <w:rFonts w:ascii="Cambria" w:hAnsi="Cambria"/>
        </w:rPr>
        <w:t>t.</w:t>
      </w:r>
      <w:r w:rsidR="00643386">
        <w:rPr>
          <w:rFonts w:ascii="Cambria" w:hAnsi="Cambria"/>
        </w:rPr>
        <w:t xml:space="preserve">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792B2C">
        <w:rPr>
          <w:rFonts w:ascii="Cambria" w:hAnsi="Cambria"/>
        </w:rPr>
        <w:t>, a custom</w:t>
      </w:r>
      <w:ins w:id="6" w:author="tara gallagher" w:date="2024-01-15T15:07:00Z">
        <w:r w:rsidR="00534F22">
          <w:rPr>
            <w:rFonts w:ascii="Cambria" w:hAnsi="Cambria"/>
          </w:rPr>
          <w:t>ized</w:t>
        </w:r>
      </w:ins>
      <w:del w:id="7" w:author="tara gallagher" w:date="2024-01-15T15:07:00Z">
        <w:r w:rsidR="00792B2C" w:rsidDel="00534F22">
          <w:rPr>
            <w:rFonts w:ascii="Cambria" w:hAnsi="Cambria"/>
          </w:rPr>
          <w:delText>-made</w:delText>
        </w:r>
      </w:del>
      <w:r w:rsidR="00792B2C">
        <w:rPr>
          <w:rFonts w:ascii="Cambria" w:hAnsi="Cambria"/>
        </w:rPr>
        <w:t xml:space="preserve"> </w:t>
      </w:r>
      <w:del w:id="8" w:author="tara gallagher" w:date="2024-01-15T14:39:00Z">
        <w:r w:rsidR="00792B2C" w:rsidDel="004B699B">
          <w:rPr>
            <w:rFonts w:ascii="Cambria" w:hAnsi="Cambria"/>
          </w:rPr>
          <w:delText>instrument</w:delText>
        </w:r>
        <w:r w:rsidR="00DD3AB4" w:rsidDel="004B699B">
          <w:rPr>
            <w:rFonts w:ascii="Cambria" w:hAnsi="Cambria"/>
          </w:rPr>
          <w:delText xml:space="preserve"> </w:delText>
        </w:r>
      </w:del>
      <w:ins w:id="9" w:author="tara gallagher" w:date="2024-01-15T14:39:00Z">
        <w:r w:rsidR="004B699B">
          <w:rPr>
            <w:rFonts w:ascii="Cambria" w:hAnsi="Cambria"/>
          </w:rPr>
          <w:t>microscope</w:t>
        </w:r>
      </w:ins>
      <w:del w:id="10" w:author="tara gallagher" w:date="2024-01-15T14:39:00Z">
        <w:r w:rsidR="00DD3AB4" w:rsidDel="004B699B">
          <w:rPr>
            <w:rFonts w:ascii="Cambria" w:hAnsi="Cambria"/>
          </w:rPr>
          <w:delText xml:space="preserve">originally </w:delText>
        </w:r>
      </w:del>
      <w:del w:id="11" w:author="tara gallagher" w:date="2024-01-15T15:07:00Z">
        <w:r w:rsidR="00DD3AB4" w:rsidDel="00534F22">
          <w:rPr>
            <w:rFonts w:ascii="Cambria" w:hAnsi="Cambria"/>
          </w:rPr>
          <w:delText>designe</w:delText>
        </w:r>
      </w:del>
      <w:ins w:id="12" w:author="tara gallagher" w:date="2024-01-15T16:15:00Z">
        <w:r w:rsidR="00CF4D03">
          <w:rPr>
            <w:rFonts w:ascii="Cambria" w:hAnsi="Cambria"/>
          </w:rPr>
          <w:t xml:space="preserve">, </w:t>
        </w:r>
      </w:ins>
      <w:del w:id="13" w:author="tara gallagher" w:date="2024-01-15T15:07:00Z">
        <w:r w:rsidR="00DD3AB4" w:rsidDel="00534F22">
          <w:rPr>
            <w:rFonts w:ascii="Cambria" w:hAnsi="Cambria"/>
          </w:rPr>
          <w:delText xml:space="preserve">d </w:delText>
        </w:r>
      </w:del>
      <w:del w:id="14" w:author="tara gallagher" w:date="2024-01-15T16:15:00Z">
        <w:r w:rsidR="00DD3AB4" w:rsidDel="00CF4D03">
          <w:rPr>
            <w:rFonts w:ascii="Cambria" w:hAnsi="Cambria"/>
          </w:rPr>
          <w:delText xml:space="preserve">for deep </w:delText>
        </w:r>
      </w:del>
      <w:del w:id="15" w:author="tara gallagher" w:date="2024-01-15T15:25:00Z">
        <w:r w:rsidR="00DD3AB4" w:rsidDel="00F805F2">
          <w:rPr>
            <w:rFonts w:ascii="Cambria" w:hAnsi="Cambria"/>
          </w:rPr>
          <w:delText xml:space="preserve">tissue </w:delText>
        </w:r>
      </w:del>
      <w:del w:id="16" w:author="tara gallagher" w:date="2024-01-15T16:15:00Z">
        <w:r w:rsidR="00DD3AB4" w:rsidDel="00CF4D03">
          <w:rPr>
            <w:rFonts w:ascii="Cambria" w:hAnsi="Cambria"/>
          </w:rPr>
          <w:delText xml:space="preserve">imaging, </w:delText>
        </w:r>
      </w:del>
      <w:r w:rsidR="00DD3AB4">
        <w:rPr>
          <w:rFonts w:ascii="Cambria" w:hAnsi="Cambria"/>
        </w:rPr>
        <w:t xml:space="preserve">was used to image </w:t>
      </w:r>
      <w:r w:rsidR="00DD3AB4">
        <w:rPr>
          <w:rFonts w:ascii="Cambria" w:hAnsi="Cambria"/>
          <w:i/>
          <w:iCs/>
        </w:rPr>
        <w:t xml:space="preserve">P. aeruginosa </w:t>
      </w:r>
      <w:r w:rsidR="00DD3AB4">
        <w:rPr>
          <w:rFonts w:ascii="Cambria" w:hAnsi="Cambria"/>
        </w:rPr>
        <w:t>auto-fluorescen</w:t>
      </w:r>
      <w:r w:rsidR="00371CD8">
        <w:rPr>
          <w:rFonts w:ascii="Cambria" w:hAnsi="Cambria"/>
        </w:rPr>
        <w:t>ce</w:t>
      </w:r>
      <w:r w:rsidR="00DD3AB4">
        <w:rPr>
          <w:rFonts w:ascii="Cambria" w:hAnsi="Cambria"/>
        </w:rPr>
        <w:t xml:space="preserve"> </w:t>
      </w:r>
      <w:r w:rsidR="00371CD8">
        <w:rPr>
          <w:rFonts w:ascii="Cambria" w:hAnsi="Cambria"/>
        </w:rPr>
        <w:t>and</w:t>
      </w:r>
      <w:del w:id="17" w:author="tara gallagher" w:date="2024-01-15T15:25:00Z">
        <w:r w:rsidR="00371CD8" w:rsidDel="00F805F2">
          <w:rPr>
            <w:rFonts w:ascii="Cambria" w:hAnsi="Cambria"/>
          </w:rPr>
          <w:delText xml:space="preserve"> the</w:delText>
        </w:r>
      </w:del>
      <w:r w:rsidR="00371CD8">
        <w:rPr>
          <w:rFonts w:ascii="Cambria" w:hAnsi="Cambria"/>
        </w:rPr>
        <w:t xml:space="preserve"> fluorescence lifetime </w:t>
      </w:r>
      <w:r w:rsidR="00DD3AB4">
        <w:rPr>
          <w:rFonts w:ascii="Cambria" w:hAnsi="Cambria"/>
        </w:rPr>
        <w:t>throughout biofilms</w:t>
      </w:r>
      <w:r w:rsidR="00371CD8">
        <w:rPr>
          <w:rFonts w:ascii="Cambria" w:hAnsi="Cambria"/>
        </w:rPr>
        <w:t xml:space="preserve">. Using the DIVER, </w:t>
      </w:r>
      <w:r w:rsidR="00226E2C">
        <w:rPr>
          <w:rFonts w:ascii="Cambria" w:hAnsi="Cambria"/>
        </w:rPr>
        <w:t xml:space="preserve">a long lifetime </w:t>
      </w:r>
      <w:r w:rsidR="00136F58">
        <w:rPr>
          <w:rFonts w:ascii="Cambria" w:hAnsi="Cambria"/>
        </w:rPr>
        <w:t>signal</w:t>
      </w:r>
      <w:r w:rsidR="00226E2C">
        <w:rPr>
          <w:rFonts w:ascii="Cambria" w:hAnsi="Cambria"/>
        </w:rPr>
        <w:t xml:space="preserve"> associated with </w:t>
      </w:r>
      <w:del w:id="18" w:author="tara gallagher" w:date="2024-01-15T15:25:00Z">
        <w:r w:rsidR="00226E2C" w:rsidDel="00F805F2">
          <w:rPr>
            <w:rFonts w:ascii="Cambria" w:hAnsi="Cambria"/>
          </w:rPr>
          <w:delText xml:space="preserve">the </w:delText>
        </w:r>
        <w:r w:rsidR="00967D0D" w:rsidDel="00F805F2">
          <w:rPr>
            <w:rFonts w:ascii="Cambria" w:hAnsi="Cambria"/>
          </w:rPr>
          <w:delText>reduced form of</w:delText>
        </w:r>
      </w:del>
      <w:ins w:id="19" w:author="tara gallagher" w:date="2024-01-15T15:25:00Z">
        <w:r w:rsidR="00F805F2">
          <w:rPr>
            <w:rFonts w:ascii="Cambria" w:hAnsi="Cambria"/>
          </w:rPr>
          <w:t>reduced</w:t>
        </w:r>
      </w:ins>
      <w:r w:rsidR="00967D0D">
        <w:rPr>
          <w:rFonts w:ascii="Cambria" w:hAnsi="Cambria"/>
        </w:rPr>
        <w:t xml:space="preserve"> pyocyanin was detected at the</w:t>
      </w:r>
      <w:r w:rsidR="00967D0D">
        <w:rPr>
          <w:rFonts w:ascii="Cambria" w:hAnsi="Cambria"/>
          <w:iCs/>
        </w:rPr>
        <w:t xml:space="preserve"> surface of </w:t>
      </w:r>
      <w:r w:rsidR="00967D0D">
        <w:rPr>
          <w:rFonts w:ascii="Cambria" w:hAnsi="Cambria"/>
          <w:i/>
        </w:rPr>
        <w:t xml:space="preserve">P. aeruginosa </w:t>
      </w:r>
      <w:r w:rsidR="00967D0D">
        <w:rPr>
          <w:rFonts w:ascii="Cambria" w:hAnsi="Cambria"/>
          <w:iCs/>
        </w:rPr>
        <w:t>biofilms,</w:t>
      </w:r>
      <w:r w:rsidR="006D6721" w:rsidRPr="00CD0D15">
        <w:rPr>
          <w:rFonts w:ascii="Cambria" w:hAnsi="Cambria"/>
        </w:rPr>
        <w:t xml:space="preserve"> where </w:t>
      </w:r>
      <w:r w:rsidR="006D6721">
        <w:rPr>
          <w:rFonts w:ascii="Cambria" w:hAnsi="Cambria"/>
        </w:rPr>
        <w:t>growth</w:t>
      </w:r>
      <w:r w:rsidR="006D6721" w:rsidRPr="00CD0D15">
        <w:rPr>
          <w:rFonts w:ascii="Cambria" w:hAnsi="Cambria"/>
        </w:rPr>
        <w:t xml:space="preserve"> </w:t>
      </w:r>
      <w:r w:rsidR="006D6721">
        <w:rPr>
          <w:rFonts w:ascii="Cambria" w:hAnsi="Cambria"/>
        </w:rPr>
        <w:t>wa</w:t>
      </w:r>
      <w:r w:rsidR="006D6721" w:rsidRPr="00CD0D15">
        <w:rPr>
          <w:rFonts w:ascii="Cambria" w:hAnsi="Cambria"/>
        </w:rPr>
        <w:t xml:space="preserve">s dense and oxygen </w:t>
      </w:r>
      <w:r w:rsidR="006D6721" w:rsidRPr="00CD0D15">
        <w:rPr>
          <w:rFonts w:ascii="Cambria" w:hAnsi="Cambria"/>
        </w:rPr>
        <w:lastRenderedPageBreak/>
        <w:t>consumption</w:t>
      </w:r>
      <w:r w:rsidR="006D6721" w:rsidRPr="00927F15">
        <w:rPr>
          <w:rFonts w:ascii="Cambria" w:hAnsi="Cambria"/>
        </w:rPr>
        <w:t xml:space="preserve"> </w:t>
      </w:r>
      <w:r w:rsidR="006D6721">
        <w:rPr>
          <w:rFonts w:ascii="Cambria" w:hAnsi="Cambria"/>
        </w:rPr>
        <w:t xml:space="preserve">was </w:t>
      </w:r>
      <w:r w:rsidR="009F5128">
        <w:rPr>
          <w:rFonts w:ascii="Cambria" w:hAnsi="Cambria"/>
        </w:rPr>
        <w:t>likely</w:t>
      </w:r>
      <w:r w:rsidR="009F5128" w:rsidRPr="00CD0D15">
        <w:rPr>
          <w:rFonts w:ascii="Cambria" w:hAnsi="Cambria"/>
        </w:rPr>
        <w:t xml:space="preserve"> </w:t>
      </w:r>
      <w:r w:rsidR="006D6721" w:rsidRPr="00CD0D15">
        <w:rPr>
          <w:rFonts w:ascii="Cambria" w:hAnsi="Cambria"/>
        </w:rPr>
        <w:t>hig</w:t>
      </w:r>
      <w:r w:rsidR="006D6721">
        <w:rPr>
          <w:rFonts w:ascii="Cambria" w:hAnsi="Cambria"/>
        </w:rPr>
        <w:t>h.</w:t>
      </w:r>
      <w:r w:rsidR="00136F58">
        <w:rPr>
          <w:rFonts w:ascii="Cambria" w:hAnsi="Cambria"/>
        </w:rPr>
        <w:t xml:space="preserve"> 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 xml:space="preserve">produced the longer fluorescence lifetime 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proofErr w:type="spellStart"/>
      <w:r w:rsidR="00967D0D">
        <w:rPr>
          <w:rFonts w:ascii="Cambria" w:hAnsi="Cambria"/>
          <w:i/>
          <w:iCs/>
        </w:rPr>
        <w:t>Rothia</w:t>
      </w:r>
      <w:proofErr w:type="spellEnd"/>
      <w:r w:rsidR="00967D0D">
        <w:rPr>
          <w:rFonts w:ascii="Cambria" w:hAnsi="Cambria"/>
          <w:i/>
          <w:iCs/>
        </w:rPr>
        <w:t xml:space="preserve"> </w:t>
      </w:r>
      <w:proofErr w:type="spellStart"/>
      <w:r w:rsidR="00967D0D">
        <w:rPr>
          <w:rFonts w:ascii="Cambria" w:hAnsi="Cambria"/>
          <w:i/>
          <w:iCs/>
        </w:rPr>
        <w:t>mucilaginosa</w:t>
      </w:r>
      <w:proofErr w:type="spellEnd"/>
      <w:r w:rsidR="00967D0D">
        <w:rPr>
          <w:rFonts w:ascii="Cambria" w:hAnsi="Cambria"/>
          <w:i/>
          <w:iCs/>
        </w:rPr>
        <w:t>,</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50EE2301" w14:textId="3EDCE93B" w:rsidR="002A079F"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55B54">
        <w:rPr>
          <w:rFonts w:ascii="Cambria" w:hAnsi="Cambria"/>
        </w:rPr>
        <w:instrText xml:space="preserve"> ADDIN ZOTERO_ITEM CSL_CITATION {"citationID":"nuCQMMx7","properties":{"formattedCitation":"(1, 2)","plainCitation":"(1, 2)","noteIndex":0},"citationItems":[{"id":317,"uris":["http://zotero.org/users/6261839/items/BPH3R46B"],"uri":["http://zotero.org/users/6261839/items/BPH3R46B"],"itemData":{"id":317,"type":"article-journal","abstract":"Severe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K."}],"issued":{"date-parts":[["2015",9,1]]}}},{"id":83,"uris":["http://zotero.org/users/6261839/items/M9BABPDC"],"uri":["http://zotero.org/users/6261839/items/M9BABPDC"],"itemData":{"id":83,"type":"article-journal","abstract":"Current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50520D08" w:rsidR="00C559F3" w:rsidRPr="009D648A" w:rsidRDefault="00271AC8" w:rsidP="002A079F">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55B54">
        <w:rPr>
          <w:rFonts w:ascii="Cambria" w:hAnsi="Cambria"/>
        </w:rPr>
        <w:instrText xml:space="preserve"> ADDIN ZOTERO_ITEM CSL_CITATION {"citationID":"LtN6iW6H","properties":{"formattedCitation":"(3, 4)","plainCitation":"(3, 4)","noteIndex":0},"citationItems":[{"id":305,"uris":["http://zotero.org/users/6261839/items/8F79LS94"],"uri":["http://zotero.org/users/6261839/items/8F79LS94"],"itemData":{"id":305,"type":"article-journal","abstract":"Chronic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Ø"}],"accessed":{"date-parts":[["2020",5,15]]},"issued":{"date-parts":[["2014"]]}}},{"id":304,"uris":["http://zotero.org/users/6261839/items/ZFRTNYGF"],"uri":["http://zotero.org/users/6261839/items/ZFRTNYGF"],"itemData":{"id":304,"type":"article-journal","abstract":"The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CF5F7C">
        <w:rPr>
          <w:rFonts w:ascii="Cambria" w:hAnsi="Cambria"/>
        </w:rPr>
        <w:instrText xml:space="preserve"> ADDIN ZOTERO_ITEM CSL_CITATION {"citationID":"a25m4erv27a","properties":{"formattedCitation":"(5, 6)","plainCitation":"(5, 6)","noteIndex":0},"citationItems":[{"id":369,"uris":["http://zotero.org/users/6261839/items/PIHWELW5"],"uri":["http://zotero.org/users/6261839/items/PIHWELW5"],"itemData":{"id":369,"type":"article-journal","abstract":"Microorganisms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CF5F7C" w:rsidRPr="00CF5F7C">
        <w:rPr>
          <w:rFonts w:ascii="Cambria" w:hAnsi="Cambria"/>
        </w:rPr>
        <w:t>(5, 6)</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CF5F7C">
        <w:rPr>
          <w:rFonts w:ascii="Cambria" w:hAnsi="Cambria"/>
        </w:rPr>
        <w:instrText xml:space="preserve"> ADDIN ZOTERO_ITEM CSL_CITATION {"citationID":"a27c34vp2vd","properties":{"formattedCitation":"(5\\uc0\\u8211{}9)","plainCitation":"(5–9)","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K."}],"issued":{"date-parts":[["2008"]]}}},{"id":1478,"uris":["http://zotero.org/users/6261839/items/IE6FINJ6"],"uri":["http://zotero.org/users/6261839/items/IE6FINJ6"],"itemData":{"id":1478,"type":"article-journal","abstract":"The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CF5F7C" w:rsidRPr="00CF5F7C">
        <w:rPr>
          <w:rFonts w:ascii="Cambria" w:hAnsi="Cambria"/>
        </w:rPr>
        <w:t>(5–9)</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CF5F7C">
        <w:rPr>
          <w:rFonts w:ascii="Cambria" w:hAnsi="Cambria"/>
        </w:rPr>
        <w:instrText xml:space="preserve"> ADDIN ZOTERO_ITEM CSL_CITATION {"citationID":"Ky0x0h9M","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ins w:id="20" w:author="tara gallagher" w:date="2024-01-15T16:15:00Z">
        <w:r w:rsidR="00D62B84">
          <w:rPr>
            <w:rFonts w:ascii="Cambria" w:hAnsi="Cambria"/>
          </w:rPr>
          <w:t xml:space="preserve">. </w:t>
        </w:r>
      </w:ins>
      <w:del w:id="21" w:author="tara gallagher" w:date="2024-01-15T16:15:00Z">
        <w:r w:rsidR="0060176B" w:rsidDel="00D62B84">
          <w:rPr>
            <w:rFonts w:ascii="Cambria" w:hAnsi="Cambria"/>
          </w:rPr>
          <w:delText xml:space="preserve">, and </w:delText>
        </w:r>
      </w:del>
      <w:ins w:id="22" w:author="tara gallagher" w:date="2024-01-15T16:16:00Z">
        <w:r w:rsidR="00D62B84">
          <w:rPr>
            <w:rFonts w:ascii="Cambria" w:hAnsi="Cambria"/>
          </w:rPr>
          <w:t>W</w:t>
        </w:r>
      </w:ins>
      <w:del w:id="23" w:author="tara gallagher" w:date="2024-01-15T16:16:00Z">
        <w:r w:rsidR="0060176B" w:rsidDel="00D62B84">
          <w:rPr>
            <w:rFonts w:ascii="Cambria" w:hAnsi="Cambria"/>
          </w:rPr>
          <w:delText>w</w:delText>
        </w:r>
      </w:del>
      <w:r w:rsidR="0060176B">
        <w:rPr>
          <w:rFonts w:ascii="Cambria" w:hAnsi="Cambria"/>
        </w:rPr>
        <w:t xml:space="preserve">hen fully oxidized, </w:t>
      </w:r>
      <w:ins w:id="24" w:author="tara gallagher" w:date="2024-01-15T16:16:00Z">
        <w:r w:rsidR="00D62B84">
          <w:rPr>
            <w:rFonts w:ascii="Cambria" w:hAnsi="Cambria"/>
          </w:rPr>
          <w:t xml:space="preserve">pyocyanin </w:t>
        </w:r>
      </w:ins>
      <w:r w:rsidR="0060176B">
        <w:rPr>
          <w:rFonts w:ascii="Cambria" w:hAnsi="Cambria"/>
        </w:rPr>
        <w:t>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CF5F7C">
        <w:rPr>
          <w:rFonts w:ascii="Cambria" w:hAnsi="Cambria"/>
        </w:rPr>
        <w:instrText xml:space="preserve"> ADDIN ZOTERO_ITEM CSL_CITATION {"citationID":"a26tcqqioe7","properties":{"formattedCitation":"(6)","plainCitation":"(6)","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CF5F7C">
        <w:rPr>
          <w:rFonts w:ascii="Cambria" w:hAnsi="Cambria"/>
        </w:rPr>
        <w:t>(6)</w:t>
      </w:r>
      <w:r w:rsidR="00D64A67">
        <w:rPr>
          <w:rFonts w:ascii="Cambria" w:hAnsi="Cambria"/>
        </w:rPr>
        <w:fldChar w:fldCharType="end"/>
      </w:r>
      <w:r w:rsidR="00F27C25" w:rsidRPr="00CD0D15">
        <w:rPr>
          <w:rFonts w:ascii="Cambria" w:hAnsi="Cambria"/>
        </w:rPr>
        <w:t>.</w:t>
      </w:r>
      <w:r w:rsidR="00AE37C7">
        <w:rPr>
          <w:rFonts w:ascii="Cambria" w:hAnsi="Cambria"/>
        </w:rPr>
        <w:t xml:space="preserve"> </w:t>
      </w:r>
      <w:del w:id="25" w:author="tara gallagher" w:date="2024-01-15T15:27:00Z">
        <w:r w:rsidR="00EE04A7" w:rsidDel="002A079F">
          <w:rPr>
            <w:rFonts w:ascii="Cambria" w:hAnsi="Cambria"/>
          </w:rPr>
          <w:delText xml:space="preserve"> </w:delText>
        </w:r>
      </w:del>
      <w:ins w:id="26" w:author="tara gallagher" w:date="2024-01-15T15:27:00Z">
        <w:r w:rsidR="002A079F">
          <w:rPr>
            <w:rFonts w:ascii="Cambria" w:hAnsi="Cambria"/>
            <w:lang w:val="en"/>
          </w:rPr>
          <w:t xml:space="preserve">While pyocyanin facilitates </w:t>
        </w:r>
        <w:r w:rsidR="002A079F">
          <w:rPr>
            <w:rFonts w:ascii="Cambria" w:hAnsi="Cambria"/>
            <w:i/>
            <w:lang w:val="en"/>
          </w:rPr>
          <w:t xml:space="preserve">P. aeruginosa </w:t>
        </w:r>
        <w:r w:rsidR="002A079F">
          <w:rPr>
            <w:rFonts w:ascii="Cambria" w:hAnsi="Cambria"/>
            <w:lang w:val="en"/>
          </w:rPr>
          <w:t>survival in hypoxic conditions</w:t>
        </w:r>
      </w:ins>
      <w:ins w:id="27" w:author="tara gallagher" w:date="2024-01-15T17:05:00Z">
        <w:r w:rsidR="00633EC0">
          <w:rPr>
            <w:rFonts w:ascii="Cambria" w:hAnsi="Cambria"/>
            <w:lang w:val="en"/>
          </w:rPr>
          <w:t>,</w:t>
        </w:r>
      </w:ins>
      <w:ins w:id="28" w:author="tara gallagher" w:date="2024-01-15T15:27:00Z">
        <w:r w:rsidR="002A079F">
          <w:rPr>
            <w:rFonts w:ascii="Cambria" w:hAnsi="Cambria"/>
            <w:lang w:val="en"/>
          </w:rPr>
          <w:t xml:space="preserve"> it also  contributes to disease progression </w:t>
        </w:r>
        <w:r w:rsidR="002A079F">
          <w:rPr>
            <w:rFonts w:ascii="Cambria" w:hAnsi="Cambria"/>
            <w:lang w:val="en"/>
          </w:rPr>
          <w:fldChar w:fldCharType="begin"/>
        </w:r>
      </w:ins>
      <w:r w:rsidR="00CF5F7C">
        <w:rPr>
          <w:rFonts w:ascii="Cambria" w:hAnsi="Cambria"/>
          <w:lang w:val="en"/>
        </w:rPr>
        <w:instrText xml:space="preserve"> ADDIN ZOTERO_ITEM CSL_CITATION {"citationID":"al2vlu9toc","properties":{"formattedCitation":"(10, 11)","plainCitation":"(10, 11)","noteIndex":0},"citationItems":[{"id":367,"uris":["http://zotero.org/users/6261839/items/35LQZUB7"],"uri":["http://zotero.org/users/6261839/items/35LQZUB7"],"itemData":{"id":367,"type":"article-journal","abstract":"Pseudomonas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J."},{"family":"Mavrodi","given":"Dimitri"}],"issued":{"date-parts":[["2004",7]]}}},{"id":303,"uris":["http://zotero.org/users/6261839/items/QL9TXN4L"],"uri":["http://zotero.org/users/6261839/items/QL9TXN4L"],"itemData":{"id":303,"type":"article-journal","abstract":"Pyocyanin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ins w:id="29" w:author="tara gallagher" w:date="2024-01-15T15:27:00Z">
        <w:r w:rsidR="002A079F">
          <w:rPr>
            <w:rFonts w:ascii="Cambria" w:hAnsi="Cambria"/>
            <w:lang w:val="en"/>
          </w:rPr>
          <w:fldChar w:fldCharType="separate"/>
        </w:r>
      </w:ins>
      <w:r w:rsidR="00CF5F7C">
        <w:rPr>
          <w:rFonts w:ascii="Cambria" w:hAnsi="Cambria"/>
        </w:rPr>
        <w:t>(10, 11)</w:t>
      </w:r>
      <w:ins w:id="30" w:author="tara gallagher" w:date="2024-01-15T15:27:00Z">
        <w:r w:rsidR="002A079F">
          <w:rPr>
            <w:rFonts w:ascii="Cambria" w:hAnsi="Cambria"/>
            <w:lang w:val="en"/>
          </w:rPr>
          <w:fldChar w:fldCharType="end"/>
        </w:r>
      </w:ins>
      <w:ins w:id="31" w:author="tara gallagher" w:date="2024-01-15T17:06:00Z">
        <w:r w:rsidR="00633EC0">
          <w:rPr>
            <w:rFonts w:ascii="Cambria" w:hAnsi="Cambria"/>
            <w:lang w:val="en"/>
          </w:rPr>
          <w:t xml:space="preserve">. Pyocyanin </w:t>
        </w:r>
      </w:ins>
      <w:ins w:id="32" w:author="tara gallagher" w:date="2024-01-15T15:27:00Z">
        <w:r w:rsidR="002A079F">
          <w:rPr>
            <w:rFonts w:ascii="Cambria" w:hAnsi="Cambria"/>
            <w:lang w:val="en"/>
          </w:rPr>
          <w:t xml:space="preserve">production has been associated with fermentation metabolites produced by co-colonizing microbes </w:t>
        </w:r>
        <w:r w:rsidR="002A079F">
          <w:rPr>
            <w:rFonts w:ascii="Cambria" w:hAnsi="Cambria"/>
            <w:lang w:val="en"/>
          </w:rPr>
          <w:fldChar w:fldCharType="begin"/>
        </w:r>
      </w:ins>
      <w:r w:rsidR="00CF5F7C">
        <w:rPr>
          <w:rFonts w:ascii="Cambria" w:hAnsi="Cambria"/>
          <w:lang w:val="en"/>
        </w:rPr>
        <w:instrText xml:space="preserve"> ADDIN ZOTERO_ITEM CSL_CITATION {"citationID":"apkant6p87","properties":{"formattedCitation":"(12, 13)","plainCitation":"(12, 13)","noteIndex":0},"citationItems":[{"id":222,"uris":["http://zotero.org/users/6261839/items/HP3U7RV9"],"uri":["http://zotero.org/users/6261839/items/HP3U7RV9"],"itemData":{"id":222,"type":"article-journal","abstract":"The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ins w:id="33" w:author="tara gallagher" w:date="2024-01-15T15:27:00Z">
        <w:r w:rsidR="002A079F">
          <w:rPr>
            <w:rFonts w:ascii="Cambria" w:hAnsi="Cambria"/>
            <w:lang w:val="en"/>
          </w:rPr>
          <w:fldChar w:fldCharType="separate"/>
        </w:r>
      </w:ins>
      <w:r w:rsidR="00CF5F7C">
        <w:rPr>
          <w:rFonts w:ascii="Cambria" w:hAnsi="Cambria"/>
        </w:rPr>
        <w:t>(12, 13)</w:t>
      </w:r>
      <w:ins w:id="34" w:author="tara gallagher" w:date="2024-01-15T15:27:00Z">
        <w:r w:rsidR="002A079F">
          <w:rPr>
            <w:rFonts w:ascii="Cambria" w:hAnsi="Cambria"/>
            <w:lang w:val="en"/>
          </w:rPr>
          <w:fldChar w:fldCharType="end"/>
        </w:r>
        <w:r w:rsidR="002A079F">
          <w:rPr>
            <w:rFonts w:ascii="Cambria" w:hAnsi="Cambria"/>
            <w:lang w:val="en"/>
          </w:rPr>
          <w:t xml:space="preserve">. </w:t>
        </w:r>
      </w:ins>
      <w:del w:id="35" w:author="tara gallagher" w:date="2024-01-15T15:28:00Z">
        <w:r w:rsidR="000E236A" w:rsidDel="002A079F">
          <w:rPr>
            <w:rFonts w:ascii="Cambria" w:hAnsi="Cambria"/>
          </w:rPr>
          <w:delText xml:space="preserve">In addition to low oxygen, </w:delText>
        </w:r>
        <w:r w:rsidR="00FB69AE" w:rsidRPr="00B248DC" w:rsidDel="002A079F">
          <w:rPr>
            <w:rFonts w:ascii="Cambria" w:hAnsi="Cambria"/>
            <w:i/>
            <w:iCs/>
          </w:rPr>
          <w:delText>P. aeruginosa</w:delText>
        </w:r>
        <w:r w:rsidR="00FB69AE" w:rsidDel="002A079F">
          <w:rPr>
            <w:rFonts w:ascii="Cambria" w:hAnsi="Cambria"/>
          </w:rPr>
          <w:delText xml:space="preserve"> can produce </w:delText>
        </w:r>
        <w:r w:rsidR="000E236A" w:rsidDel="002A079F">
          <w:rPr>
            <w:rFonts w:ascii="Cambria" w:hAnsi="Cambria"/>
          </w:rPr>
          <w:delText xml:space="preserve">pyocyanin </w:delText>
        </w:r>
        <w:r w:rsidR="00FB69AE" w:rsidDel="002A079F">
          <w:rPr>
            <w:rFonts w:ascii="Cambria" w:hAnsi="Cambria"/>
          </w:rPr>
          <w:delText>when</w:delText>
        </w:r>
        <w:r w:rsidR="00C559F3" w:rsidDel="002A079F">
          <w:rPr>
            <w:rFonts w:ascii="Cambria" w:hAnsi="Cambria"/>
          </w:rPr>
          <w:delText xml:space="preserve"> triggered by quorum sensing</w:delText>
        </w:r>
        <w:r w:rsidR="00FB69AE" w:rsidDel="002A079F">
          <w:rPr>
            <w:rFonts w:ascii="Cambria" w:hAnsi="Cambria"/>
          </w:rPr>
          <w:delText>, or</w:delText>
        </w:r>
        <w:r w:rsidR="00C559F3" w:rsidDel="002A079F">
          <w:rPr>
            <w:rFonts w:ascii="Cambria" w:hAnsi="Cambria"/>
          </w:rPr>
          <w:delText xml:space="preserve"> </w:delText>
        </w:r>
        <w:r w:rsidR="00FB69AE" w:rsidDel="002A079F">
          <w:rPr>
            <w:rFonts w:ascii="Cambria" w:hAnsi="Cambria"/>
          </w:rPr>
          <w:delText>in</w:delText>
        </w:r>
        <w:r w:rsidR="00C559F3" w:rsidDel="002A079F">
          <w:rPr>
            <w:rFonts w:ascii="Cambria" w:hAnsi="Cambria"/>
          </w:rPr>
          <w:delText xml:space="preserve"> the presence of other microorganisms</w:delText>
        </w:r>
        <w:r w:rsidR="005F1A6D" w:rsidDel="002A079F">
          <w:rPr>
            <w:rFonts w:ascii="Cambria" w:hAnsi="Cambria"/>
          </w:rPr>
          <w:delText>, e.g.</w:delText>
        </w:r>
        <w:r w:rsidR="00FB69AE" w:rsidDel="002A079F">
          <w:rPr>
            <w:rFonts w:ascii="Cambria" w:hAnsi="Cambria"/>
          </w:rPr>
          <w:delText xml:space="preserve">, </w:delText>
        </w:r>
        <w:r w:rsidR="00F0189C" w:rsidDel="002A079F">
          <w:rPr>
            <w:rFonts w:ascii="Cambria" w:hAnsi="Cambria"/>
          </w:rPr>
          <w:delText>when exposed to the</w:delText>
        </w:r>
        <w:r w:rsidR="005034BF" w:rsidDel="002A079F">
          <w:rPr>
            <w:rFonts w:ascii="Cambria" w:hAnsi="Cambria"/>
          </w:rPr>
          <w:delText xml:space="preserve"> </w:delText>
        </w:r>
        <w:r w:rsidR="00C559F3" w:rsidDel="002A079F">
          <w:rPr>
            <w:rFonts w:ascii="Cambria" w:hAnsi="Cambria"/>
          </w:rPr>
          <w:delText xml:space="preserve">fermentation </w:delText>
        </w:r>
        <w:r w:rsidR="009D648A" w:rsidDel="002A079F">
          <w:rPr>
            <w:rFonts w:ascii="Cambria" w:hAnsi="Cambria"/>
          </w:rPr>
          <w:delText xml:space="preserve">products lactic acid and butanediol </w:delText>
        </w:r>
        <w:r w:rsidR="009D648A" w:rsidDel="002A079F">
          <w:rPr>
            <w:rFonts w:ascii="Cambria" w:hAnsi="Cambria"/>
          </w:rPr>
          <w:fldChar w:fldCharType="begin"/>
        </w:r>
        <w:r w:rsidR="00836AB9" w:rsidDel="002A079F">
          <w:rPr>
            <w:rFonts w:ascii="Cambria" w:hAnsi="Cambria"/>
          </w:rPr>
          <w:delInstrText xml:space="preserve"> ADDIN ZOTERO_ITEM CSL_CITATION {"citationID":"a2q3gl24du2","properties":{"formattedCitation":"(11, 12)","plainCitation":"(11, 12)","noteIndex":0},"citationItems":[{"id":1467,"uris":["http://zotero.org/users/6261839/items/42MA2H8I"],"itemData":{"id":1467,"type":"article-journal","container-title":"FEMS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delInstrText>
        </w:r>
        <w:r w:rsidR="009D648A" w:rsidDel="002A079F">
          <w:rPr>
            <w:rFonts w:ascii="Cambria" w:hAnsi="Cambria"/>
          </w:rPr>
          <w:fldChar w:fldCharType="separate"/>
        </w:r>
        <w:r w:rsidR="002030D4" w:rsidDel="002A079F">
          <w:rPr>
            <w:rFonts w:ascii="Cambria" w:hAnsi="Cambria"/>
          </w:rPr>
          <w:delText>(11, 12)</w:delText>
        </w:r>
        <w:r w:rsidR="009D648A" w:rsidDel="002A079F">
          <w:rPr>
            <w:rFonts w:ascii="Cambria" w:hAnsi="Cambria"/>
          </w:rPr>
          <w:fldChar w:fldCharType="end"/>
        </w:r>
        <w:r w:rsidR="009D648A" w:rsidDel="002A079F">
          <w:rPr>
            <w:rFonts w:ascii="Cambria" w:hAnsi="Cambria"/>
          </w:rPr>
          <w:delText xml:space="preserve"> produced </w:delText>
        </w:r>
        <w:r w:rsidR="00EE04A7" w:rsidDel="002A079F">
          <w:rPr>
            <w:rFonts w:ascii="Cambria" w:hAnsi="Cambria"/>
          </w:rPr>
          <w:delText xml:space="preserve">by </w:delText>
        </w:r>
        <w:r w:rsidR="009D648A" w:rsidDel="002A079F">
          <w:rPr>
            <w:rFonts w:ascii="Cambria" w:hAnsi="Cambria"/>
          </w:rPr>
          <w:delText>co-</w:delText>
        </w:r>
        <w:r w:rsidR="00C559F3" w:rsidDel="002A079F">
          <w:rPr>
            <w:rFonts w:ascii="Cambria" w:hAnsi="Cambria"/>
          </w:rPr>
          <w:delText xml:space="preserve">colonizing </w:delText>
        </w:r>
        <w:r w:rsidR="009D648A" w:rsidDel="002A079F">
          <w:rPr>
            <w:rFonts w:ascii="Cambria" w:hAnsi="Cambria"/>
            <w:i/>
            <w:iCs/>
          </w:rPr>
          <w:delText>Rothia mucilag</w:delText>
        </w:r>
        <w:r w:rsidR="00F51910" w:rsidDel="002A079F">
          <w:rPr>
            <w:rFonts w:ascii="Cambria" w:hAnsi="Cambria"/>
            <w:i/>
            <w:iCs/>
          </w:rPr>
          <w:delText>i</w:delText>
        </w:r>
        <w:r w:rsidR="009D648A" w:rsidDel="002A079F">
          <w:rPr>
            <w:rFonts w:ascii="Cambria" w:hAnsi="Cambria"/>
            <w:i/>
            <w:iCs/>
          </w:rPr>
          <w:delText>n</w:delText>
        </w:r>
        <w:r w:rsidR="00F51910" w:rsidDel="002A079F">
          <w:rPr>
            <w:rFonts w:ascii="Cambria" w:hAnsi="Cambria"/>
            <w:i/>
            <w:iCs/>
          </w:rPr>
          <w:delText>o</w:delText>
        </w:r>
        <w:r w:rsidR="009D648A" w:rsidDel="002A079F">
          <w:rPr>
            <w:rFonts w:ascii="Cambria" w:hAnsi="Cambria"/>
            <w:i/>
            <w:iCs/>
          </w:rPr>
          <w:delText xml:space="preserve">sa </w:delText>
        </w:r>
        <w:r w:rsidR="009D648A" w:rsidDel="002A079F">
          <w:rPr>
            <w:rFonts w:ascii="Cambria" w:hAnsi="Cambria"/>
            <w:i/>
            <w:iCs/>
          </w:rPr>
          <w:fldChar w:fldCharType="begin"/>
        </w:r>
        <w:r w:rsidR="00836AB9" w:rsidDel="002A079F">
          <w:rPr>
            <w:rFonts w:ascii="Cambria" w:hAnsi="Cambria"/>
            <w:i/>
            <w:iCs/>
          </w:rPr>
          <w:delInstrText xml:space="preserve"> ADDIN ZOTERO_ITEM CSL_CITATION {"citationID":"a17u74bqb51","properties":{"formattedCitation":"(13, 14)","plainCitation":"(13, 14)","noteIndex":0},"citationItems":[{"id":157,"uris":["http://zotero.org/users/6261839/items/5CHE5BJE"],"itemData":{"id":157,"type":"article-journal","abstract":"Breath gas metabolites and bacterial metagenomes from cystic fibrosis airways indicate active pH neutral 2,3-butanedione fermentation","container-title":"The ISME Journal","DOI":"10.1038/ismej.2013.229","ISSN":"1751-7370","issue":"6","language":"En","page":"1247","source":"www.nature.com","title":"Breath gas metabolites and bacterial metagenomes from cystic fibrosis airways indicate active pH neutral 2,3-butanedione fermentation","volume":"8","author":[{"family":"Whiteson","given":"Katrine L."},{"family":"Meinardi","given":"Simone"},{"family":"Lim","given":"Yan Wei"},{"family":"Schmieder","given":"Robert"},{"family":"Maughan","given":"Heather"},{"family":"Quinn","given":"Robert"},{"family":"Blake","given":"Donald R."},{"family":"Conrad","given":"Douglas"},{"family":"Rohwer","given":"Forest"}],"issued":{"date-parts":[["2014",6]]}}},{"id":189,"uris":["http://zotero.org/users/6261839/items/EZKIAXE9"],"itemData":{"id":189,"type":"article-journal","abstract":"Volatile organic compounds (VOCs) measured from exhaled breath have great promise for the diagnosis of bacterial infections. However, determining human or microbial origin of VOCs detected in breath remains a great challenge. For example, the microbial fermentation product 2,3-butanedione was recently found in the breath of Cystic Fibrosis (CF) patients; parallel culture-independent metagenomic sequencing of the same samples revealed that Streptococcus and Rothia spp. have the genetic capacity to produce 2,3-butanedione. To investigate whether the genetic capacity found in metagenomes translates to bacterial production of a VOC of interest such as 2,3-butanedione, we fed stable isotopes to three bacterial strains isolated from patients: two gram-positive bacteria, Rothia mucilaginosa and Streptococcus salivarius, and a dominant opportunistic gram-negative pathogen, Pseudomonas aeruginosa . Culture headspaces were collected and analyzed using a gas chromatographic system to quantify the abundance of VOCs of interest; mass spectroscopy was used to determine whether the stable isotope label had been incorporated. Our results show that R. mucilaginosa and S. salivarius consumed D-Glucose- 13 C 6 to produce labeled 2,3-butanedione. R. mucilaginosa and S. salivarius also produced labeled acetaldehyde and ethanol when grown with 2 H 2 O. Additionally, we find that P. aeruginosa growth and dimethyl sulfide production are increased when exposed to lactic acid in culture. These results highlight the importance VOCs produced by P. aeruginosa, R. mucilaginosa, and S. salivarius as nutrients and signals in microbial communities, and as potential biomarkers in a CF infection.","container-title":"Journal of Breath Research","DOI":"10.1088/1752-7163/aa5833","ISSN":"1752-7163","issue":"1","journalAbbreviation":"J. Breath Res.","language":"en","page":"017101","source":"Institute of Physics","title":"Stable isotope profiles reveal active production of VOCs from human-associated microbes","volume":"11","author":[{"family":"Phan","given":"Joann"},{"family":"Meinardi","given":"Simone"},{"family":"Barletta","given":"Barbara"},{"family":"Blake","given":"Donald R."},{"family":"Whiteson","given":"Katrine"}],"issued":{"date-parts":[["2017"]]}}}],"schema":"https://github.com/citation-style-language/schema/raw/master/csl-citation.json"} </w:delInstrText>
        </w:r>
        <w:r w:rsidR="009D648A" w:rsidDel="002A079F">
          <w:rPr>
            <w:rFonts w:ascii="Cambria" w:hAnsi="Cambria"/>
            <w:i/>
            <w:iCs/>
          </w:rPr>
          <w:fldChar w:fldCharType="separate"/>
        </w:r>
        <w:r w:rsidR="002030D4" w:rsidRPr="002030D4" w:rsidDel="002A079F">
          <w:rPr>
            <w:rFonts w:ascii="Cambria" w:hAnsi="Cambria"/>
          </w:rPr>
          <w:delText>(13, 14)</w:delText>
        </w:r>
        <w:r w:rsidR="009D648A" w:rsidDel="002A079F">
          <w:rPr>
            <w:rFonts w:ascii="Cambria" w:hAnsi="Cambria"/>
            <w:i/>
            <w:iCs/>
          </w:rPr>
          <w:fldChar w:fldCharType="end"/>
        </w:r>
        <w:r w:rsidR="00C559F3" w:rsidDel="002A079F">
          <w:rPr>
            <w:rFonts w:ascii="Cambria" w:hAnsi="Cambria"/>
          </w:rPr>
          <w:delText>.</w:delText>
        </w:r>
      </w:del>
      <w:r w:rsidR="00C559F3">
        <w:rPr>
          <w:rFonts w:ascii="Cambria" w:hAnsi="Cambria"/>
        </w:rPr>
        <w:t xml:space="preserve"> </w:t>
      </w:r>
    </w:p>
    <w:p w14:paraId="7D77B263" w14:textId="07D68284"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CF5F7C">
        <w:rPr>
          <w:rFonts w:ascii="Cambria" w:hAnsi="Cambria"/>
        </w:rPr>
        <w:instrText xml:space="preserve"> ADDIN ZOTERO_ITEM CSL_CITATION {"citationID":"b57eBWhD","properties":{"formattedCitation":"(10, 11)","plainCitation":"(10, 11)","noteIndex":0},"citationItems":[{"id":303,"uris":["http://zotero.org/users/6261839/items/QL9TXN4L"],"uri":["http://zotero.org/users/6261839/items/QL9TXN4L"],"itemData":{"id":303,"type":"article-journal","abstract":"Pyocyanin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uri":["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CF5F7C">
        <w:rPr>
          <w:rFonts w:ascii="Cambria" w:hAnsi="Cambria"/>
          <w:noProof/>
        </w:rPr>
        <w:t>(10, 11)</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del w:id="36" w:author="tara gallagher" w:date="2024-01-15T16:17:00Z">
        <w:r w:rsidR="00837652" w:rsidDel="00D62B84">
          <w:rPr>
            <w:rFonts w:ascii="Cambria" w:hAnsi="Cambria"/>
          </w:rPr>
          <w:delText xml:space="preserve">. The </w:delText>
        </w:r>
        <w:r w:rsidR="00C559F3" w:rsidDel="00D62B84">
          <w:rPr>
            <w:rFonts w:ascii="Cambria" w:hAnsi="Cambria"/>
          </w:rPr>
          <w:delText>overlap</w:delText>
        </w:r>
        <w:r w:rsidR="00EE04A7" w:rsidDel="00D62B84">
          <w:rPr>
            <w:rFonts w:ascii="Cambria" w:hAnsi="Cambria"/>
          </w:rPr>
          <w:delText xml:space="preserve">ping </w:delText>
        </w:r>
        <w:r w:rsidR="00C559F3" w:rsidDel="00D62B84">
          <w:rPr>
            <w:rFonts w:ascii="Cambria" w:hAnsi="Cambria"/>
          </w:rPr>
          <w:delText>spectra</w:delText>
        </w:r>
        <w:r w:rsidR="00837652" w:rsidDel="00D62B84">
          <w:rPr>
            <w:rFonts w:ascii="Cambria" w:hAnsi="Cambria"/>
          </w:rPr>
          <w:delText xml:space="preserve"> makes</w:delText>
        </w:r>
        <w:r w:rsidR="00271AC8" w:rsidDel="00D62B84">
          <w:rPr>
            <w:rFonts w:ascii="Cambria" w:hAnsi="Cambria"/>
          </w:rPr>
          <w:delText xml:space="preserve"> it challenging to resolve the fluorescent signal</w:delText>
        </w:r>
        <w:r w:rsidR="00837652" w:rsidDel="00D62B84">
          <w:rPr>
            <w:rFonts w:ascii="Cambria" w:hAnsi="Cambria"/>
          </w:rPr>
          <w:delText xml:space="preserve"> of pycoyanin</w:delText>
        </w:r>
        <w:r w:rsidR="00271AC8" w:rsidDel="00D62B84">
          <w:rPr>
            <w:rFonts w:ascii="Cambria" w:hAnsi="Cambria"/>
          </w:rPr>
          <w:delText xml:space="preserve"> using single-channel fluorescent microscopy</w:delText>
        </w:r>
      </w:del>
      <w:r w:rsidR="00271AC8">
        <w:rPr>
          <w:rFonts w:ascii="Cambria" w:hAnsi="Cambria"/>
        </w:rPr>
        <w:t xml:space="preserve"> </w:t>
      </w:r>
      <w:r w:rsidR="00F27C25" w:rsidRPr="00CD0D15">
        <w:rPr>
          <w:rFonts w:ascii="Cambria" w:hAnsi="Cambria"/>
        </w:rPr>
        <w:fldChar w:fldCharType="begin"/>
      </w:r>
      <w:r w:rsidR="00CF5F7C">
        <w:rPr>
          <w:rFonts w:ascii="Cambria" w:hAnsi="Cambria"/>
        </w:rPr>
        <w:instrText xml:space="preserve"> ADDIN ZOTERO_ITEM CSL_CITATION {"citationID":"VJyl9c2g","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CF5F7C">
        <w:rPr>
          <w:rFonts w:ascii="Cambria" w:hAnsi="Cambria"/>
          <w:noProof/>
        </w:rPr>
        <w:t>(14)</w:t>
      </w:r>
      <w:r w:rsidR="00F27C25" w:rsidRPr="00CD0D15">
        <w:rPr>
          <w:rFonts w:ascii="Cambria" w:hAnsi="Cambria"/>
        </w:rPr>
        <w:fldChar w:fldCharType="end"/>
      </w:r>
      <w:r w:rsidR="00F27C25" w:rsidRPr="00CD0D15">
        <w:rPr>
          <w:rFonts w:ascii="Cambria" w:hAnsi="Cambria"/>
        </w:rPr>
        <w:t xml:space="preserve">. </w:t>
      </w:r>
      <w:ins w:id="37" w:author="tara gallagher" w:date="2024-01-15T16:17:00Z">
        <w:r w:rsidR="00D62B84">
          <w:rPr>
            <w:rFonts w:ascii="Cambria" w:hAnsi="Cambria"/>
          </w:rPr>
          <w:t xml:space="preserve">The overlapping spectra makes it challenging to resolve the fluorescent signal of </w:t>
        </w:r>
      </w:ins>
      <w:ins w:id="38" w:author="tara gallagher" w:date="2024-01-15T17:06:00Z">
        <w:r w:rsidR="00633EC0">
          <w:rPr>
            <w:rFonts w:ascii="Cambria" w:hAnsi="Cambria"/>
          </w:rPr>
          <w:t>pyocyanin</w:t>
        </w:r>
      </w:ins>
      <w:ins w:id="39" w:author="tara gallagher" w:date="2024-01-15T16:17:00Z">
        <w:r w:rsidR="00D62B84">
          <w:rPr>
            <w:rFonts w:ascii="Cambria" w:hAnsi="Cambria"/>
          </w:rPr>
          <w:t xml:space="preserve"> using single-channel fluorescent microscopy</w:t>
        </w:r>
        <w:r w:rsidR="00D62B84">
          <w:rPr>
            <w:rFonts w:ascii="Cambria" w:hAnsi="Cambria"/>
          </w:rPr>
          <w:t xml:space="preserve">. </w:t>
        </w:r>
      </w:ins>
    </w:p>
    <w:p w14:paraId="3E49931E" w14:textId="77777777" w:rsidR="00633EC0" w:rsidRDefault="00F27C25" w:rsidP="00B248DC">
      <w:pPr>
        <w:spacing w:line="480" w:lineRule="auto"/>
        <w:outlineLvl w:val="0"/>
        <w:rPr>
          <w:ins w:id="40" w:author="tara gallagher" w:date="2024-01-15T17:07:00Z"/>
          <w:rFonts w:ascii="Cambria" w:hAnsi="Cambria"/>
        </w:rPr>
      </w:pPr>
      <w:r w:rsidRPr="00CD0D15">
        <w:rPr>
          <w:rFonts w:ascii="Cambria" w:hAnsi="Cambria"/>
        </w:rPr>
        <w:lastRenderedPageBreak/>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CF5F7C">
        <w:rPr>
          <w:rFonts w:ascii="Cambria" w:hAnsi="Cambria"/>
        </w:rPr>
        <w:instrText xml:space="preserve"> ADDIN ZOTERO_ITEM CSL_CITATION {"citationID":"Yavouzm5","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CF5F7C">
        <w:rPr>
          <w:rFonts w:ascii="Cambria" w:hAnsi="Cambria"/>
          <w:noProof/>
        </w:rPr>
        <w:t>(14)</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ins w:id="41" w:author="tara gallagher" w:date="2024-01-15T16:17:00Z">
        <w:r w:rsidR="00D62B84">
          <w:rPr>
            <w:rFonts w:ascii="Cambria" w:hAnsi="Cambria"/>
          </w:rPr>
          <w:t>-</w:t>
        </w:r>
      </w:ins>
      <w:del w:id="42" w:author="tara gallagher" w:date="2024-01-15T16:17:00Z">
        <w:r w:rsidR="00FF7B8D" w:rsidDel="00D62B84">
          <w:rPr>
            <w:rFonts w:ascii="Cambria" w:hAnsi="Cambria"/>
          </w:rPr>
          <w:delText xml:space="preserve"> </w:delText>
        </w:r>
      </w:del>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CF5F7C">
        <w:rPr>
          <w:rFonts w:ascii="Cambria" w:hAnsi="Cambria"/>
        </w:rPr>
        <w:instrText xml:space="preserve"> ADDIN ZOTERO_ITEM CSL_CITATION {"citationID":"athjkbadug","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CF5F7C" w:rsidRPr="00CF5F7C">
        <w:rPr>
          <w:rFonts w:ascii="Cambria" w:hAnsi="Cambria"/>
        </w:rPr>
        <w:t>(15–17)</w:t>
      </w:r>
      <w:r w:rsidRPr="00CD0D15">
        <w:rPr>
          <w:rFonts w:ascii="Cambria" w:hAnsi="Cambria"/>
        </w:rPr>
        <w:fldChar w:fldCharType="end"/>
      </w:r>
      <w:r w:rsidRPr="00CD0D15">
        <w:rPr>
          <w:rFonts w:ascii="Cambria" w:hAnsi="Cambria"/>
        </w:rPr>
        <w:t xml:space="preserve"> is a custom-made microscope </w:t>
      </w:r>
      <w:del w:id="43" w:author="tara gallagher" w:date="2024-01-15T16:17:00Z">
        <w:r w:rsidRPr="00CD0D15" w:rsidDel="00D62B84">
          <w:rPr>
            <w:rFonts w:ascii="Cambria" w:hAnsi="Cambria"/>
          </w:rPr>
          <w:delText xml:space="preserve">for </w:delText>
        </w:r>
        <w:r w:rsidR="006161B6" w:rsidDel="00D62B84">
          <w:rPr>
            <w:rFonts w:ascii="Cambria" w:hAnsi="Cambria"/>
          </w:rPr>
          <w:delText xml:space="preserve">deep </w:delText>
        </w:r>
        <w:r w:rsidRPr="00CD0D15" w:rsidDel="00D62B84">
          <w:rPr>
            <w:rFonts w:ascii="Cambria" w:hAnsi="Cambria"/>
          </w:rPr>
          <w:delText>tissue imaging</w:delText>
        </w:r>
        <w:r w:rsidR="006161B6" w:rsidDel="00D62B84">
          <w:rPr>
            <w:rFonts w:ascii="Cambria" w:hAnsi="Cambria"/>
          </w:rPr>
          <w:delText xml:space="preserve"> </w:delText>
        </w:r>
      </w:del>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ins w:id="44" w:author="tara gallagher" w:date="2024-01-15T16:17:00Z">
        <w:r w:rsidR="00D62B84">
          <w:rPr>
            <w:rFonts w:ascii="Cambria" w:hAnsi="Cambria"/>
          </w:rPr>
          <w:t xml:space="preserve"> throughout </w:t>
        </w:r>
      </w:ins>
      <w:ins w:id="45" w:author="tara gallagher" w:date="2024-01-15T17:07:00Z">
        <w:r w:rsidR="00633EC0">
          <w:rPr>
            <w:rFonts w:ascii="Cambria" w:hAnsi="Cambria"/>
          </w:rPr>
          <w:t>high-scattering samples</w:t>
        </w:r>
      </w:ins>
      <w:r w:rsidR="00542F38">
        <w:rPr>
          <w:rFonts w:ascii="Cambria" w:hAnsi="Cambria"/>
        </w:rPr>
        <w:t xml:space="preserve">. </w:t>
      </w:r>
    </w:p>
    <w:p w14:paraId="71910CDA" w14:textId="2A3B416C" w:rsidR="00BA2467" w:rsidDel="00633EC0" w:rsidRDefault="00542F38" w:rsidP="00633EC0">
      <w:pPr>
        <w:spacing w:line="480" w:lineRule="auto"/>
        <w:ind w:firstLine="720"/>
        <w:outlineLvl w:val="0"/>
        <w:rPr>
          <w:del w:id="46" w:author="tara gallagher" w:date="2024-01-15T17:07:00Z"/>
          <w:rFonts w:ascii="Cambria" w:hAnsi="Cambria"/>
        </w:rPr>
        <w:pPrChange w:id="47" w:author="tara gallagher" w:date="2024-01-15T17:07:00Z">
          <w:pPr>
            <w:spacing w:line="480" w:lineRule="auto"/>
            <w:outlineLvl w:val="0"/>
          </w:pPr>
        </w:pPrChange>
      </w:pPr>
      <w:r>
        <w:rPr>
          <w:rFonts w:ascii="Cambria" w:hAnsi="Cambria"/>
        </w:rPr>
        <w:t xml:space="preserve">The fluorescence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w:t>
      </w:r>
      <w:del w:id="48" w:author="tara gallagher" w:date="2024-01-15T14:49:00Z">
        <w:r w:rsidR="00E771EB" w:rsidDel="00A11572">
          <w:rPr>
            <w:rFonts w:ascii="Cambria" w:hAnsi="Cambria"/>
          </w:rPr>
          <w:delText xml:space="preserve">For example, </w:delText>
        </w:r>
        <w:r w:rsidR="00753D8F" w:rsidDel="00A11572">
          <w:rPr>
            <w:rFonts w:ascii="Cambria" w:hAnsi="Cambria"/>
          </w:rPr>
          <w:delText>fluorescence</w:delText>
        </w:r>
        <w:r w:rsidDel="00A11572">
          <w:rPr>
            <w:rFonts w:ascii="Cambria" w:hAnsi="Cambria"/>
          </w:rPr>
          <w:delText xml:space="preserve"> lifetime imaging microscopy (</w:delText>
        </w:r>
        <w:r w:rsidR="00E771EB" w:rsidDel="00A11572">
          <w:rPr>
            <w:rFonts w:ascii="Cambria" w:hAnsi="Cambria"/>
          </w:rPr>
          <w:delText>FLIM</w:delText>
        </w:r>
        <w:r w:rsidDel="00A11572">
          <w:rPr>
            <w:rFonts w:ascii="Cambria" w:hAnsi="Cambria"/>
          </w:rPr>
          <w:delText>)</w:delText>
        </w:r>
        <w:r w:rsidR="00E771EB" w:rsidDel="00A11572">
          <w:rPr>
            <w:rFonts w:ascii="Cambria" w:hAnsi="Cambria"/>
          </w:rPr>
          <w:delText xml:space="preserve"> </w:delText>
        </w:r>
        <w:r w:rsidR="00DE717C" w:rsidDel="00A11572">
          <w:rPr>
            <w:rFonts w:ascii="Cambria" w:hAnsi="Cambria"/>
          </w:rPr>
          <w:delText>of NADH i</w:delText>
        </w:r>
        <w:r w:rsidR="00E771EB" w:rsidDel="00A11572">
          <w:rPr>
            <w:rFonts w:ascii="Cambria" w:hAnsi="Cambria"/>
          </w:rPr>
          <w:delText xml:space="preserve">s often </w:delText>
        </w:r>
        <w:r w:rsidR="002261D7" w:rsidDel="00A11572">
          <w:rPr>
            <w:rFonts w:ascii="Cambria" w:hAnsi="Cambria"/>
          </w:rPr>
          <w:delText>employed to investigate cellular respiratory state,</w:delText>
        </w:r>
        <w:r w:rsidR="00DE717C" w:rsidDel="00A11572">
          <w:rPr>
            <w:rFonts w:ascii="Cambria" w:hAnsi="Cambria"/>
          </w:rPr>
          <w:delText xml:space="preserve"> because</w:delText>
        </w:r>
        <w:r w:rsidR="00F27C25" w:rsidRPr="00CD0D15" w:rsidDel="00A11572">
          <w:rPr>
            <w:rFonts w:ascii="Cambria" w:hAnsi="Cambria"/>
          </w:rPr>
          <w:delText xml:space="preserve"> </w:delText>
        </w:r>
        <w:r w:rsidR="00DE717C" w:rsidDel="00A11572">
          <w:rPr>
            <w:rFonts w:ascii="Cambria" w:hAnsi="Cambria"/>
          </w:rPr>
          <w:delText>the lifetime of NADH shifts depending on local conditions</w:delText>
        </w:r>
        <w:r w:rsidDel="00A11572">
          <w:rPr>
            <w:rFonts w:ascii="Cambria" w:hAnsi="Cambria"/>
          </w:rPr>
          <w:delText xml:space="preserve">. </w:delText>
        </w:r>
        <w:r w:rsidR="002261D7" w:rsidDel="00A11572">
          <w:rPr>
            <w:rFonts w:ascii="Cambria" w:hAnsi="Cambria"/>
          </w:rPr>
          <w:delText>T</w:delText>
        </w:r>
        <w:r w:rsidR="00DE717C" w:rsidDel="00A11572">
          <w:rPr>
            <w:rFonts w:ascii="Cambria" w:hAnsi="Cambria"/>
          </w:rPr>
          <w:delText xml:space="preserve">he lifetime of free NADH is short (0.4 ns), </w:delText>
        </w:r>
        <w:r w:rsidR="002261D7" w:rsidDel="00A11572">
          <w:rPr>
            <w:rFonts w:ascii="Cambria" w:hAnsi="Cambria"/>
          </w:rPr>
          <w:delText xml:space="preserve">while </w:delText>
        </w:r>
        <w:r w:rsidR="00DE717C" w:rsidDel="00A11572">
          <w:rPr>
            <w:rFonts w:ascii="Cambria" w:hAnsi="Cambria"/>
          </w:rPr>
          <w:delText>enzyme-bound NADH</w:delText>
        </w:r>
      </w:del>
      <w:del w:id="49" w:author="tara gallagher" w:date="2024-01-15T16:17:00Z">
        <w:r w:rsidR="00DE717C" w:rsidDel="00D62B84">
          <w:rPr>
            <w:rFonts w:ascii="Cambria" w:hAnsi="Cambria"/>
          </w:rPr>
          <w:delText xml:space="preserve"> </w:delText>
        </w:r>
      </w:del>
      <w:del w:id="50" w:author="tara gallagher" w:date="2024-01-15T15:00:00Z">
        <w:r w:rsidR="002261D7" w:rsidDel="00607290">
          <w:rPr>
            <w:rFonts w:ascii="Cambria" w:hAnsi="Cambria"/>
          </w:rPr>
          <w:delText xml:space="preserve">exhibits lifetime values </w:delText>
        </w:r>
        <w:r w:rsidR="00DE717C" w:rsidDel="00607290">
          <w:rPr>
            <w:rFonts w:ascii="Cambria" w:hAnsi="Cambria"/>
          </w:rPr>
          <w:delText>rang</w:delText>
        </w:r>
        <w:r w:rsidR="002261D7" w:rsidDel="00607290">
          <w:rPr>
            <w:rFonts w:ascii="Cambria" w:hAnsi="Cambria"/>
          </w:rPr>
          <w:delText>ing</w:delText>
        </w:r>
        <w:r w:rsidR="00DE717C" w:rsidDel="00607290">
          <w:rPr>
            <w:rFonts w:ascii="Cambria" w:hAnsi="Cambria"/>
          </w:rPr>
          <w:delText xml:space="preserve"> from </w:delText>
        </w:r>
        <w:r w:rsidR="00467B4B" w:rsidDel="00607290">
          <w:rPr>
            <w:rFonts w:ascii="Cambria" w:hAnsi="Cambria"/>
          </w:rPr>
          <w:delText>1.7</w:delText>
        </w:r>
        <w:r w:rsidR="00DE717C" w:rsidDel="00607290">
          <w:rPr>
            <w:rFonts w:ascii="Cambria" w:hAnsi="Cambria"/>
          </w:rPr>
          <w:delText xml:space="preserve"> to </w:delText>
        </w:r>
        <w:r w:rsidR="00467B4B" w:rsidDel="00607290">
          <w:rPr>
            <w:rFonts w:ascii="Cambria" w:hAnsi="Cambria"/>
          </w:rPr>
          <w:delText>9</w:delText>
        </w:r>
        <w:r w:rsidR="00DE717C" w:rsidDel="00607290">
          <w:rPr>
            <w:rFonts w:ascii="Cambria" w:hAnsi="Cambria"/>
          </w:rPr>
          <w:delText xml:space="preserve"> ns</w:delText>
        </w:r>
        <w:r w:rsidR="003169A6" w:rsidDel="00607290">
          <w:rPr>
            <w:rFonts w:ascii="Cambria" w:hAnsi="Cambria"/>
          </w:rPr>
          <w:delText xml:space="preserve"> </w:delText>
        </w:r>
        <w:r w:rsidR="003169A6" w:rsidDel="00607290">
          <w:rPr>
            <w:rFonts w:ascii="Cambria" w:hAnsi="Cambria"/>
          </w:rPr>
          <w:fldChar w:fldCharType="begin"/>
        </w:r>
        <w:r w:rsidR="00836AB9" w:rsidDel="00607290">
          <w:rPr>
            <w:rFonts w:ascii="Cambria" w:hAnsi="Cambria"/>
          </w:rPr>
          <w:delInstrText xml:space="preserve"> ADDIN ZOTERO_ITEM CSL_CITATION {"citationID":"a12egu2c7sb","properties":{"formattedCitation":"(20\\uc0\\u8211{}22)","plainCitation":"(20–22)","noteIndex":0},"citationItems":[{"id":513,"uris":["http://zotero.org/users/6261839/items/GKIA4VJY"],"itemData":{"id":513,"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M."},{"family":"Thomas","given":"Vickey"},{"family":"Zhou","given":"DeMing"}],"issued":{"date-parts":[["1989",2,2]]}}},{"id":436,"uris":["http://zotero.org/users/6261839/items/AGM8WWC6"],"itemData":{"id":436,"type":"article-journal","abstract":"We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L."}],"issued":{"date-parts":[["1992",2,15]]}}},{"id":1465,"uris":["http://zotero.org/users/6261839/items/QW4BDIWT"],"itemData":{"id":1465,"type":"article-journal","abstract":"Reduced nicotinamide adenine dinucleotide (NADH) is the principal electron donor in glycolysis and oxidative metabolism and is thus recognized as a key biomarker for probing metabolic state. While the fluorescence characteristics of NADH have been investigated extensively, there are discrepancies in the published data due to diverse experimental conditions, instrumentation and microenvironmental parameters that can affect NADH fluorescence. Using a cuvette-based time-resolved spectrofluorimeter employing one-photon excitation at 375 nm, we characterized the fluorescence intensity, lifetime, spectral response, anisotropy and time-resolved anisotropy of NADH in aqueous solution under varying microenvironmental conditions, namely temperature, pH, and binding to lactate dehydrogenase (LDH). Our results demonstrate how temperature, pH, and binding partners each impact the fluorescence signature of NADH and highlight the complexity of the fluorescence data when different parameters produce competing effects. We hope that the data presented in this study will provide a reference for potential sources of variation in experiments measuring NADH fluorescence.","container-title":"OSA Continuum","DOI":"10.1364/OSAC.423082","ISSN":"2578-7519","issue":"5","journalAbbreviation":"OSA Continuum, OSAC","language":"EN","note":"publisher: Optica Publishing Group","page":"1610-1625","source":"opg.optica.org","title":"Characterization of NADH fluorescence properties under one-photon excitation with respect to temperature, pH, and binding to lactate dehydrogenase","volume":"4","author":[{"family":"Cannon","given":"Taylor M."},{"family":"Cannon","given":"Taylor M."},{"family":"Lagarto","given":"Joao L."},{"family":"Lagarto","given":"Joao L."},{"family":"Dyer","given":"Benjamin T."},{"family":"Garcia","given":"Edwin"},{"family":"Kelly","given":"Douglas J."},{"family":"Peters","given":"Nicholas S."},{"family":"Lyon","given":"Alexander R."},{"family":"French","given":"Paul M. W."},{"family":"Dunsby","given":"Chris"},{"family":"Dunsby","given":"Chris"}],"issued":{"date-parts":[["2021",5,15]]}}}],"schema":"https://github.com/citation-style-language/schema/raw/master/csl-citation.json"} </w:delInstrText>
        </w:r>
        <w:r w:rsidR="003169A6" w:rsidDel="00607290">
          <w:rPr>
            <w:rFonts w:ascii="Cambria" w:hAnsi="Cambria"/>
          </w:rPr>
          <w:fldChar w:fldCharType="separate"/>
        </w:r>
        <w:r w:rsidR="002030D4" w:rsidRPr="002030D4" w:rsidDel="00607290">
          <w:rPr>
            <w:rFonts w:ascii="Cambria" w:hAnsi="Cambria"/>
          </w:rPr>
          <w:delText>(20–22)</w:delText>
        </w:r>
        <w:r w:rsidR="003169A6" w:rsidDel="00607290">
          <w:rPr>
            <w:rFonts w:ascii="Cambria" w:hAnsi="Cambria"/>
          </w:rPr>
          <w:fldChar w:fldCharType="end"/>
        </w:r>
        <w:r w:rsidR="00DE717C" w:rsidDel="00607290">
          <w:rPr>
            <w:rFonts w:ascii="Cambria" w:hAnsi="Cambria"/>
          </w:rPr>
          <w:delText xml:space="preserve">. </w:delText>
        </w:r>
      </w:del>
    </w:p>
    <w:p w14:paraId="3313E7B0" w14:textId="6E96DAEA" w:rsidR="006C355E" w:rsidDel="00A52306" w:rsidRDefault="006C355E" w:rsidP="00633EC0">
      <w:pPr>
        <w:spacing w:line="480" w:lineRule="auto"/>
        <w:outlineLvl w:val="0"/>
        <w:rPr>
          <w:del w:id="51" w:author="tara gallagher" w:date="2024-01-15T16:19:00Z"/>
          <w:rFonts w:ascii="Cambria" w:hAnsi="Cambria"/>
        </w:rPr>
        <w:pPrChange w:id="52" w:author="tara gallagher" w:date="2024-01-15T17:07:00Z">
          <w:pPr>
            <w:spacing w:line="480" w:lineRule="auto"/>
            <w:ind w:firstLine="720"/>
            <w:outlineLvl w:val="0"/>
          </w:pPr>
        </w:pPrChange>
      </w:pPr>
      <w:del w:id="53" w:author="tara gallagher" w:date="2024-01-15T16:18:00Z">
        <w:r w:rsidRPr="00CD0D15" w:rsidDel="00D62B84">
          <w:rPr>
            <w:rFonts w:ascii="Cambria" w:hAnsi="Cambria"/>
          </w:rPr>
          <w:delText>F</w:delText>
        </w:r>
      </w:del>
      <w:ins w:id="54" w:author="tara gallagher" w:date="2024-01-15T16:18:00Z">
        <w:r w:rsidR="00D62B84" w:rsidRPr="00CD0D15">
          <w:rPr>
            <w:rFonts w:ascii="Cambria" w:hAnsi="Cambria"/>
          </w:rPr>
          <w:t>F</w:t>
        </w:r>
        <w:r w:rsidR="00D62B84">
          <w:rPr>
            <w:rFonts w:ascii="Cambria" w:hAnsi="Cambria"/>
          </w:rPr>
          <w:t>luorescent lifetime imaging microscopy (FLIM)</w:t>
        </w:r>
      </w:ins>
      <w:del w:id="55" w:author="tara gallagher" w:date="2024-01-15T16:18:00Z">
        <w:r w:rsidRPr="00CD0D15" w:rsidDel="00D62B84">
          <w:rPr>
            <w:rFonts w:ascii="Cambria" w:hAnsi="Cambria"/>
          </w:rPr>
          <w:delText>LIM</w:delText>
        </w:r>
      </w:del>
      <w:r w:rsidRPr="00CD0D15">
        <w:rPr>
          <w:rFonts w:ascii="Cambria" w:hAnsi="Cambria"/>
        </w:rPr>
        <w:t xml:space="preserve"> data can be transformed and represented </w:t>
      </w:r>
      <w:r>
        <w:rPr>
          <w:rFonts w:ascii="Cambria" w:hAnsi="Cambria"/>
        </w:rPr>
        <w:t>on</w:t>
      </w:r>
      <w:r w:rsidRPr="00CD0D15">
        <w:rPr>
          <w:rFonts w:ascii="Cambria" w:hAnsi="Cambria"/>
        </w:rPr>
        <w:t xml:space="preserve"> phasors, a </w:t>
      </w:r>
      <w:r>
        <w:rPr>
          <w:rFonts w:ascii="Cambria" w:hAnsi="Cambria"/>
        </w:rPr>
        <w:t xml:space="preserve">fit-free </w:t>
      </w:r>
      <w:r w:rsidRPr="00CD0D15">
        <w:rPr>
          <w:rFonts w:ascii="Cambria" w:hAnsi="Cambria"/>
        </w:rPr>
        <w:t xml:space="preserve">approach to analyze </w:t>
      </w:r>
      <w:ins w:id="56" w:author="tara gallagher" w:date="2024-01-15T16:18:00Z">
        <w:r w:rsidR="00D62B84">
          <w:rPr>
            <w:rFonts w:ascii="Cambria" w:hAnsi="Cambria"/>
          </w:rPr>
          <w:t xml:space="preserve">FLIM data </w:t>
        </w:r>
      </w:ins>
      <w:del w:id="57" w:author="tara gallagher" w:date="2024-01-15T16:18:00Z">
        <w:r w:rsidRPr="00CD0D15" w:rsidDel="00D62B84">
          <w:rPr>
            <w:rFonts w:ascii="Cambria" w:hAnsi="Cambria"/>
          </w:rPr>
          <w:delText>fluorescence</w:delText>
        </w:r>
        <w:r w:rsidDel="00D62B84">
          <w:rPr>
            <w:rFonts w:ascii="Cambria" w:hAnsi="Cambria"/>
          </w:rPr>
          <w:delText xml:space="preserve"> lifetime</w:delText>
        </w:r>
        <w:r w:rsidRPr="00CD0D15" w:rsidDel="00D62B84">
          <w:rPr>
            <w:rFonts w:ascii="Cambria" w:hAnsi="Cambria"/>
          </w:rPr>
          <w:delText xml:space="preserve"> data </w:delText>
        </w:r>
      </w:del>
      <w:r w:rsidRPr="00CD0D15">
        <w:rPr>
          <w:rFonts w:ascii="Cambria" w:hAnsi="Cambria"/>
        </w:rPr>
        <w:fldChar w:fldCharType="begin"/>
      </w:r>
      <w:r w:rsidR="00CF5F7C">
        <w:rPr>
          <w:rFonts w:ascii="Cambria" w:hAnsi="Cambria"/>
        </w:rPr>
        <w:instrText xml:space="preserve"> ADDIN ZOTERO_ITEM CSL_CITATION {"citationID":"a1p36u2d9tu","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rPr>
        <w:fldChar w:fldCharType="separate"/>
      </w:r>
      <w:r w:rsidR="00CF5F7C" w:rsidRPr="00CF5F7C">
        <w:rPr>
          <w:rFonts w:ascii="Cambria" w:hAnsi="Cambria"/>
        </w:rPr>
        <w:t>(18)</w:t>
      </w:r>
      <w:r w:rsidRPr="00CD0D15">
        <w:rPr>
          <w:rFonts w:ascii="Cambria" w:hAnsi="Cambria"/>
        </w:rPr>
        <w:fldChar w:fldCharType="end"/>
      </w:r>
      <w:r>
        <w:rPr>
          <w:rFonts w:ascii="Cambria" w:hAnsi="Cambria"/>
        </w:rPr>
        <w:t xml:space="preserve"> (</w:t>
      </w:r>
      <w:r w:rsidRPr="00E771EB">
        <w:rPr>
          <w:rFonts w:ascii="Cambria" w:hAnsi="Cambria"/>
          <w:b/>
          <w:bCs/>
        </w:rPr>
        <w:t xml:space="preserve">Fig. </w:t>
      </w:r>
      <w:r>
        <w:rPr>
          <w:rFonts w:ascii="Cambria" w:hAnsi="Cambria"/>
          <w:b/>
          <w:bCs/>
        </w:rPr>
        <w:t>1</w:t>
      </w:r>
      <w:r>
        <w:rPr>
          <w:rFonts w:ascii="Cambria" w:hAnsi="Cambria"/>
        </w:rPr>
        <w:t>)</w:t>
      </w:r>
      <w:r w:rsidRPr="00CD0D15">
        <w:rPr>
          <w:rFonts w:ascii="Cambria" w:hAnsi="Cambria"/>
        </w:rPr>
        <w:t xml:space="preserve">. </w:t>
      </w:r>
      <w:del w:id="58" w:author="tara gallagher" w:date="2024-01-15T15:08:00Z">
        <w:r w:rsidRPr="00BA2467" w:rsidDel="00534F22">
          <w:rPr>
            <w:rFonts w:ascii="Cambria" w:hAnsi="Cambria"/>
          </w:rPr>
          <w:delText>Fourier transformation</w:delText>
        </w:r>
      </w:del>
      <w:del w:id="59" w:author="tara gallagher" w:date="2024-01-15T15:00:00Z">
        <w:r w:rsidRPr="00BA2467" w:rsidDel="00607290">
          <w:rPr>
            <w:rFonts w:ascii="Cambria" w:hAnsi="Cambria"/>
          </w:rPr>
          <w:delText xml:space="preserve"> of exponential decay traces</w:delText>
        </w:r>
      </w:del>
      <w:del w:id="60" w:author="tara gallagher" w:date="2024-01-15T15:08:00Z">
        <w:r w:rsidRPr="00BA2467" w:rsidDel="00534F22">
          <w:rPr>
            <w:rFonts w:ascii="Cambria" w:hAnsi="Cambria"/>
          </w:rPr>
          <w:delText xml:space="preserve"> yields modulation (M) and phase (φ) values for a given harmonic</w:delText>
        </w:r>
        <w:r w:rsidDel="00534F22">
          <w:rPr>
            <w:rFonts w:ascii="Cambria" w:hAnsi="Cambria"/>
          </w:rPr>
          <w:delText xml:space="preserve">. </w:delText>
        </w:r>
      </w:del>
      <w:r>
        <w:rPr>
          <w:rFonts w:ascii="Cambria" w:hAnsi="Cambria"/>
        </w:rPr>
        <w:t xml:space="preserve">The sine and cosine coefficients of the </w:t>
      </w:r>
      <w:ins w:id="61" w:author="tara gallagher" w:date="2024-01-15T15:09:00Z">
        <w:r w:rsidR="00534F22">
          <w:rPr>
            <w:rFonts w:ascii="Cambria" w:hAnsi="Cambria"/>
          </w:rPr>
          <w:t xml:space="preserve">Fourier </w:t>
        </w:r>
      </w:ins>
      <w:r>
        <w:rPr>
          <w:rFonts w:ascii="Cambria" w:hAnsi="Cambria"/>
        </w:rPr>
        <w:t xml:space="preserve">transform </w:t>
      </w:r>
      <w:del w:id="62" w:author="tara gallagher" w:date="2024-01-15T15:09:00Z">
        <w:r w:rsidRPr="00BA2467" w:rsidDel="00534F22">
          <w:rPr>
            <w:rFonts w:ascii="Cambria" w:hAnsi="Cambria"/>
          </w:rPr>
          <w:delText xml:space="preserve">form </w:delText>
        </w:r>
      </w:del>
      <w:ins w:id="63" w:author="tara gallagher" w:date="2024-01-15T15:09:00Z">
        <w:r w:rsidR="00534F22">
          <w:rPr>
            <w:rFonts w:ascii="Cambria" w:hAnsi="Cambria"/>
          </w:rPr>
          <w:t>give</w:t>
        </w:r>
        <w:r w:rsidR="00534F22" w:rsidRPr="00BA2467">
          <w:rPr>
            <w:rFonts w:ascii="Cambria" w:hAnsi="Cambria"/>
          </w:rPr>
          <w:t xml:space="preserve"> </w:t>
        </w:r>
      </w:ins>
      <w:r w:rsidRPr="00BA2467">
        <w:rPr>
          <w:rFonts w:ascii="Cambria" w:hAnsi="Cambria"/>
        </w:rPr>
        <w:t>the y- and x-</w:t>
      </w:r>
      <w:del w:id="64" w:author="tara gallagher" w:date="2024-01-15T15:09:00Z">
        <w:r w:rsidRPr="00BA2467" w:rsidDel="00534F22">
          <w:rPr>
            <w:rFonts w:ascii="Cambria" w:hAnsi="Cambria"/>
          </w:rPr>
          <w:delText xml:space="preserve">axes </w:delText>
        </w:r>
      </w:del>
      <w:ins w:id="65" w:author="tara gallagher" w:date="2024-01-15T15:09:00Z">
        <w:r w:rsidR="00534F22">
          <w:rPr>
            <w:rFonts w:ascii="Cambria" w:hAnsi="Cambria"/>
          </w:rPr>
          <w:t xml:space="preserve"> coordinates</w:t>
        </w:r>
        <w:r w:rsidR="00534F22" w:rsidRPr="00BA2467">
          <w:rPr>
            <w:rFonts w:ascii="Cambria" w:hAnsi="Cambria"/>
          </w:rPr>
          <w:t xml:space="preserve"> </w:t>
        </w:r>
      </w:ins>
      <w:r w:rsidRPr="00BA2467">
        <w:rPr>
          <w:rFonts w:ascii="Cambria" w:hAnsi="Cambria"/>
        </w:rPr>
        <w:t>o</w:t>
      </w:r>
      <w:del w:id="66" w:author="tara gallagher" w:date="2024-01-15T15:09:00Z">
        <w:r w:rsidRPr="00BA2467" w:rsidDel="00534F22">
          <w:rPr>
            <w:rFonts w:ascii="Cambria" w:hAnsi="Cambria"/>
          </w:rPr>
          <w:delText>f</w:delText>
        </w:r>
      </w:del>
      <w:ins w:id="67" w:author="tara gallagher" w:date="2024-01-15T15:10:00Z">
        <w:r w:rsidR="00534F22">
          <w:rPr>
            <w:rFonts w:ascii="Cambria" w:hAnsi="Cambria"/>
          </w:rPr>
          <w:t>f</w:t>
        </w:r>
      </w:ins>
      <w:r w:rsidRPr="00BA2467">
        <w:rPr>
          <w:rFonts w:ascii="Cambria" w:hAnsi="Cambria"/>
        </w:rPr>
        <w:t xml:space="preserve"> the lifetime phasor</w:t>
      </w:r>
      <w:r w:rsidRPr="00BA2467" w:rsidDel="00BA2467">
        <w:rPr>
          <w:rFonts w:ascii="Cambria" w:hAnsi="Cambria"/>
        </w:rPr>
        <w:t xml:space="preserve"> </w:t>
      </w:r>
      <w:r w:rsidRPr="00CD0D15">
        <w:rPr>
          <w:rFonts w:ascii="Cambria" w:hAnsi="Cambria"/>
        </w:rPr>
        <w:fldChar w:fldCharType="begin"/>
      </w:r>
      <w:r w:rsidR="00CF5F7C">
        <w:rPr>
          <w:rFonts w:ascii="Cambria" w:hAnsi="Cambria"/>
        </w:rPr>
        <w:instrText xml:space="preserve"> ADDIN ZOTERO_ITEM CSL_CITATION {"citationID":"7v7BHIrh","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rPr>
        <w:fldChar w:fldCharType="separate"/>
      </w:r>
      <w:r w:rsidR="00CF5F7C">
        <w:rPr>
          <w:rFonts w:ascii="Cambria" w:hAnsi="Cambria"/>
          <w:noProof/>
        </w:rPr>
        <w:t>(18)</w:t>
      </w:r>
      <w:r w:rsidRPr="00CD0D15">
        <w:rPr>
          <w:rFonts w:ascii="Cambria" w:hAnsi="Cambria"/>
        </w:rPr>
        <w:fldChar w:fldCharType="end"/>
      </w:r>
      <w:r w:rsidRPr="00CD0D15">
        <w:rPr>
          <w:rFonts w:ascii="Cambria" w:hAnsi="Cambria"/>
        </w:rPr>
        <w:t xml:space="preserve">. </w:t>
      </w:r>
      <w:r>
        <w:rPr>
          <w:rFonts w:ascii="Cambria" w:hAnsi="Cambria"/>
        </w:rPr>
        <w:t xml:space="preserve">Longer lifetimes are near the </w:t>
      </w:r>
      <w:ins w:id="68" w:author="tara gallagher" w:date="2024-01-15T16:18:00Z">
        <w:r w:rsidR="00D62B84">
          <w:rPr>
            <w:rFonts w:ascii="Cambria" w:hAnsi="Cambria"/>
          </w:rPr>
          <w:t xml:space="preserve">phasor </w:t>
        </w:r>
      </w:ins>
      <w:r>
        <w:rPr>
          <w:rFonts w:ascii="Cambria" w:hAnsi="Cambria"/>
        </w:rPr>
        <w:t>origin (G=0, S=0)</w:t>
      </w:r>
      <w:del w:id="69" w:author="tara gallagher" w:date="2024-01-15T16:19:00Z">
        <w:r w:rsidDel="00D62B84">
          <w:rPr>
            <w:rFonts w:ascii="Cambria" w:hAnsi="Cambria"/>
          </w:rPr>
          <w:delText xml:space="preserve"> of the phasor</w:delText>
        </w:r>
      </w:del>
      <w:r>
        <w:rPr>
          <w:rFonts w:ascii="Cambria" w:hAnsi="Cambria"/>
        </w:rPr>
        <w:t xml:space="preserve">, while shorter lifetimes are near the right-hand corner (G=0, S=1). </w:t>
      </w:r>
      <w:r w:rsidRPr="00CD0D15">
        <w:rPr>
          <w:rFonts w:ascii="Cambria" w:hAnsi="Cambria"/>
        </w:rPr>
        <w:t xml:space="preserve">Pure species with single exponential decays are located on the universal </w:t>
      </w:r>
      <w:r>
        <w:rPr>
          <w:rFonts w:ascii="Cambria" w:hAnsi="Cambria"/>
        </w:rPr>
        <w:t xml:space="preserve">circle of the phasor </w:t>
      </w:r>
      <w:r w:rsidRPr="00CD0D15">
        <w:rPr>
          <w:rFonts w:ascii="Cambria" w:hAnsi="Cambria"/>
        </w:rPr>
        <w:t>(</w:t>
      </w:r>
      <w:r w:rsidRPr="00CD0D15">
        <w:rPr>
          <w:rFonts w:ascii="Cambria" w:hAnsi="Cambria"/>
          <w:b/>
        </w:rPr>
        <w:t>Fig. 1A</w:t>
      </w:r>
      <w:r w:rsidRPr="00CD0D15">
        <w:rPr>
          <w:rFonts w:ascii="Cambria" w:hAnsi="Cambria"/>
        </w:rPr>
        <w:t xml:space="preserve">). </w:t>
      </w:r>
      <w:r>
        <w:rPr>
          <w:rFonts w:ascii="Cambria" w:hAnsi="Cambria"/>
        </w:rPr>
        <w:t xml:space="preserve">Changes in </w:t>
      </w:r>
      <w:del w:id="70" w:author="tara gallagher" w:date="2024-01-15T17:16:00Z">
        <w:r w:rsidDel="00F15DB6">
          <w:rPr>
            <w:rFonts w:ascii="Cambria" w:hAnsi="Cambria"/>
          </w:rPr>
          <w:delText xml:space="preserve">the </w:delText>
        </w:r>
      </w:del>
      <w:del w:id="71" w:author="tara gallagher" w:date="2024-01-15T15:01:00Z">
        <w:r w:rsidDel="00607290">
          <w:rPr>
            <w:rFonts w:ascii="Cambria" w:hAnsi="Cambria"/>
          </w:rPr>
          <w:delText xml:space="preserve">FLIM </w:delText>
        </w:r>
      </w:del>
      <w:r>
        <w:rPr>
          <w:rFonts w:ascii="Cambria" w:hAnsi="Cambria"/>
        </w:rPr>
        <w:t xml:space="preserve">phasor position indicate a shift in the relative abundance of fluorophores </w:t>
      </w:r>
      <w:ins w:id="72" w:author="tara gallagher" w:date="2024-01-15T17:08:00Z">
        <w:r w:rsidR="00633EC0">
          <w:rPr>
            <w:rFonts w:ascii="Cambria" w:hAnsi="Cambria"/>
          </w:rPr>
          <w:t>for multi-fluorophore samples</w:t>
        </w:r>
      </w:ins>
      <w:del w:id="73" w:author="tara gallagher" w:date="2024-01-15T17:08:00Z">
        <w:r w:rsidDel="00633EC0">
          <w:rPr>
            <w:rFonts w:ascii="Cambria" w:hAnsi="Cambria"/>
          </w:rPr>
          <w:delText>for samples containing multiple fluorophores</w:delText>
        </w:r>
      </w:del>
      <w:r>
        <w:rPr>
          <w:rFonts w:ascii="Cambria" w:hAnsi="Cambria"/>
        </w:rPr>
        <w:t xml:space="preserve">. For example, when bound to enzymes, NADH displays a </w:t>
      </w:r>
      <w:ins w:id="74" w:author="tara gallagher" w:date="2024-01-15T16:19:00Z">
        <w:r w:rsidR="00AA06A3">
          <w:rPr>
            <w:rFonts w:ascii="Cambria" w:hAnsi="Cambria"/>
          </w:rPr>
          <w:t>left</w:t>
        </w:r>
      </w:ins>
      <w:del w:id="75" w:author="tara gallagher" w:date="2024-01-15T16:19:00Z">
        <w:r w:rsidDel="00AA06A3">
          <w:rPr>
            <w:rFonts w:ascii="Cambria" w:hAnsi="Cambria"/>
          </w:rPr>
          <w:delText>right</w:delText>
        </w:r>
      </w:del>
      <w:r>
        <w:rPr>
          <w:rFonts w:ascii="Cambria" w:hAnsi="Cambria"/>
        </w:rPr>
        <w:t xml:space="preserve">-shifted signal </w:t>
      </w:r>
      <w:del w:id="76" w:author="tara gallagher" w:date="2024-01-15T17:08:00Z">
        <w:r w:rsidDel="00633EC0">
          <w:rPr>
            <w:rFonts w:ascii="Cambria" w:hAnsi="Cambria"/>
          </w:rPr>
          <w:delText xml:space="preserve">on the phasor </w:delText>
        </w:r>
      </w:del>
      <w:r>
        <w:rPr>
          <w:rFonts w:ascii="Cambria" w:hAnsi="Cambria"/>
        </w:rPr>
        <w:t>(or longer lifetime) relative to free NADH (</w:t>
      </w:r>
      <w:r w:rsidRPr="0083319A">
        <w:rPr>
          <w:rFonts w:ascii="Cambria" w:hAnsi="Cambria"/>
          <w:b/>
          <w:bCs/>
        </w:rPr>
        <w:t>Fig. 1B</w:t>
      </w:r>
      <w:r>
        <w:rPr>
          <w:rFonts w:ascii="Cambria" w:hAnsi="Cambria"/>
        </w:rPr>
        <w:t>). Another powerful feature of the phasor is the ability to overlay phasor analyses</w:t>
      </w:r>
      <w:r w:rsidRPr="00CD0D15">
        <w:rPr>
          <w:rFonts w:ascii="Cambria" w:hAnsi="Cambria"/>
        </w:rPr>
        <w:t xml:space="preserve"> </w:t>
      </w:r>
      <w:r>
        <w:rPr>
          <w:rFonts w:ascii="Cambria" w:hAnsi="Cambria"/>
        </w:rPr>
        <w:t>onto</w:t>
      </w:r>
      <w:r w:rsidRPr="00CD0D15">
        <w:rPr>
          <w:rFonts w:ascii="Cambria" w:hAnsi="Cambria"/>
        </w:rPr>
        <w:t xml:space="preserve"> </w:t>
      </w:r>
      <w:r>
        <w:rPr>
          <w:rFonts w:ascii="Cambria" w:hAnsi="Cambria"/>
        </w:rPr>
        <w:t xml:space="preserve">images, allowing for the visualization of </w:t>
      </w:r>
      <w:proofErr w:type="gramStart"/>
      <w:r>
        <w:rPr>
          <w:rFonts w:ascii="Cambria" w:hAnsi="Cambria"/>
        </w:rPr>
        <w:t>spatially-dependent</w:t>
      </w:r>
      <w:proofErr w:type="gramEnd"/>
      <w:r>
        <w:rPr>
          <w:rFonts w:ascii="Cambria" w:hAnsi="Cambria"/>
        </w:rPr>
        <w:t xml:space="preserve"> lifetime signals (</w:t>
      </w:r>
      <w:r w:rsidRPr="00EC153A">
        <w:rPr>
          <w:rFonts w:ascii="Cambria" w:hAnsi="Cambria"/>
          <w:b/>
          <w:bCs/>
        </w:rPr>
        <w:t>Fig. 1C</w:t>
      </w:r>
      <w:r>
        <w:rPr>
          <w:rFonts w:ascii="Cambria" w:hAnsi="Cambria"/>
        </w:rPr>
        <w:t>).</w:t>
      </w:r>
    </w:p>
    <w:p w14:paraId="17E667A3" w14:textId="77777777" w:rsidR="006C355E" w:rsidRPr="00121162" w:rsidRDefault="006C355E" w:rsidP="00633EC0">
      <w:pPr>
        <w:spacing w:line="480" w:lineRule="auto"/>
        <w:ind w:firstLine="720"/>
        <w:outlineLvl w:val="0"/>
        <w:rPr>
          <w:rFonts w:ascii="Cambria" w:hAnsi="Cambria"/>
        </w:rPr>
        <w:pPrChange w:id="77" w:author="tara gallagher" w:date="2024-01-15T17:07:00Z">
          <w:pPr>
            <w:spacing w:line="480" w:lineRule="auto"/>
            <w:outlineLvl w:val="0"/>
          </w:pPr>
        </w:pPrChange>
      </w:pPr>
    </w:p>
    <w:p w14:paraId="7BA3C030" w14:textId="77777777" w:rsidR="006C355E" w:rsidRDefault="006C355E" w:rsidP="006C355E">
      <w:r w:rsidRPr="00795D1E">
        <w:rPr>
          <w:b/>
          <w:bCs/>
          <w:noProof/>
        </w:rPr>
        <w:lastRenderedPageBreak/>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2DEAF887"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rsidR="00CF5F7C">
        <w:instrText xml:space="preserve"> ADDIN ZOTERO_ITEM CSL_CITATION {"citationID":"QVjtEhUD","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rsidR="00CF5F7C">
        <w:instrText xml:space="preserve"> ADDIN ZOTERO_ITEM CSL_CITATION {"citationID":"aTZAXEW1","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rsidR="00CF5F7C">
        <w:instrText xml:space="preserve"> ADDIN ZOTERO_ITEM CSL_CITATION {"citationID":"ankpohluvn","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sidRPr="00CF5F7C">
        <w:t>(18)</w:t>
      </w:r>
      <w:r>
        <w:fldChar w:fldCharType="end"/>
      </w:r>
      <w:r>
        <w:t>.</w:t>
      </w:r>
    </w:p>
    <w:p w14:paraId="5A926626" w14:textId="5D61D8FD" w:rsidR="00A978D6" w:rsidDel="00A52306" w:rsidRDefault="00753D8F" w:rsidP="00A52306">
      <w:pPr>
        <w:spacing w:line="480" w:lineRule="auto"/>
        <w:rPr>
          <w:del w:id="78" w:author="tara gallagher" w:date="2024-01-15T16:20:00Z"/>
          <w:rFonts w:ascii="Cambria" w:hAnsi="Cambria"/>
        </w:rPr>
        <w:pPrChange w:id="79" w:author="tara gallagher" w:date="2024-01-15T16:20:00Z">
          <w:pPr>
            <w:spacing w:line="480" w:lineRule="auto"/>
          </w:pPr>
        </w:pPrChange>
      </w:pPr>
      <w:del w:id="80" w:author="tara gallagher" w:date="2024-01-15T16:20:00Z">
        <w:r w:rsidDel="00A52306">
          <w:rPr>
            <w:rFonts w:ascii="Cambria" w:hAnsi="Cambria"/>
          </w:rPr>
          <w:delText xml:space="preserve">Here, the DIVER was used to characterize the fluorescence lifetime of </w:delText>
        </w:r>
        <w:r w:rsidDel="00A52306">
          <w:rPr>
            <w:rFonts w:ascii="Cambria" w:hAnsi="Cambria"/>
            <w:i/>
            <w:iCs/>
          </w:rPr>
          <w:delText>P. aeruginosa</w:delText>
        </w:r>
        <w:r w:rsidDel="00A52306">
          <w:rPr>
            <w:rFonts w:ascii="Cambria" w:hAnsi="Cambria"/>
          </w:rPr>
          <w:delText xml:space="preserve"> </w:delText>
        </w:r>
        <w:r w:rsidR="00371711" w:rsidDel="00A52306">
          <w:rPr>
            <w:rFonts w:ascii="Cambria" w:hAnsi="Cambria"/>
          </w:rPr>
          <w:delText xml:space="preserve">biofilms </w:delText>
        </w:r>
        <w:r w:rsidDel="00A52306">
          <w:rPr>
            <w:rFonts w:ascii="Cambria" w:hAnsi="Cambria"/>
          </w:rPr>
          <w:delText>in infection-relevant conditions</w:delText>
        </w:r>
        <w:r w:rsidR="00EE04A7" w:rsidDel="00A52306">
          <w:rPr>
            <w:rFonts w:ascii="Cambria" w:hAnsi="Cambria"/>
          </w:rPr>
          <w:delText xml:space="preserve">, including throughout biofilms and in the presence of </w:delText>
        </w:r>
        <w:r w:rsidR="00EE04A7" w:rsidDel="00A52306">
          <w:rPr>
            <w:rFonts w:ascii="Cambria" w:hAnsi="Cambria"/>
            <w:i/>
            <w:iCs/>
          </w:rPr>
          <w:delText>Rothia</w:delText>
        </w:r>
        <w:r w:rsidR="00EE04A7" w:rsidDel="00A52306">
          <w:rPr>
            <w:rFonts w:ascii="Cambria" w:hAnsi="Cambria"/>
          </w:rPr>
          <w:delText>-derived metabolites</w:delText>
        </w:r>
        <w:r w:rsidDel="00A52306">
          <w:rPr>
            <w:rFonts w:ascii="Cambria" w:hAnsi="Cambria"/>
          </w:rPr>
          <w:delText>.</w:delText>
        </w:r>
        <w:r w:rsidR="00676495" w:rsidDel="00A52306">
          <w:rPr>
            <w:rFonts w:ascii="Cambria" w:hAnsi="Cambria"/>
          </w:rPr>
          <w:delText xml:space="preserve"> </w:delText>
        </w:r>
      </w:del>
    </w:p>
    <w:p w14:paraId="296461E6" w14:textId="77777777" w:rsidR="00855B54" w:rsidRPr="00CD0D15" w:rsidRDefault="00855B54" w:rsidP="00A52306">
      <w:pPr>
        <w:spacing w:line="480" w:lineRule="auto"/>
        <w:outlineLvl w:val="0"/>
        <w:rPr>
          <w:ins w:id="81" w:author="tara gallagher" w:date="2024-01-15T15:35:00Z"/>
          <w:rFonts w:ascii="Cambria" w:hAnsi="Cambria"/>
        </w:rPr>
        <w:pPrChange w:id="82" w:author="tara gallagher" w:date="2024-01-15T16:20:00Z">
          <w:pPr>
            <w:spacing w:line="480" w:lineRule="auto"/>
            <w:ind w:firstLine="720"/>
            <w:outlineLvl w:val="0"/>
          </w:pPr>
        </w:pPrChange>
      </w:pPr>
    </w:p>
    <w:p w14:paraId="5298757D" w14:textId="47D14D50" w:rsidR="00121AA2" w:rsidRPr="00CD0D15" w:rsidRDefault="009467E1" w:rsidP="00F27C25">
      <w:pPr>
        <w:spacing w:line="480" w:lineRule="auto"/>
        <w:rPr>
          <w:rFonts w:ascii="Cambria" w:hAnsi="Cambria"/>
          <w:b/>
          <w:bCs/>
        </w:rPr>
      </w:pPr>
      <w:r>
        <w:rPr>
          <w:rFonts w:ascii="Cambria" w:hAnsi="Cambria"/>
          <w:b/>
          <w:bCs/>
        </w:rPr>
        <w:lastRenderedPageBreak/>
        <w:t>RESULTS</w:t>
      </w:r>
      <w:ins w:id="83" w:author="tara gallagher" w:date="2024-01-15T15:23:00Z">
        <w:r w:rsidR="00542C50">
          <w:rPr>
            <w:rFonts w:ascii="Cambria" w:hAnsi="Cambria"/>
            <w:b/>
            <w:bCs/>
          </w:rPr>
          <w:t xml:space="preserve"> &amp; DISCUSSION</w:t>
        </w:r>
      </w:ins>
      <w:r>
        <w:rPr>
          <w:rFonts w:ascii="Cambria" w:hAnsi="Cambria"/>
          <w:b/>
          <w:bCs/>
        </w:rPr>
        <w:t>:</w:t>
      </w:r>
    </w:p>
    <w:p w14:paraId="0D9D3B75" w14:textId="299D436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del w:id="84" w:author="tara gallagher" w:date="2024-01-15T16:07:00Z">
        <w:r w:rsidR="00F27C25" w:rsidRPr="0030615F" w:rsidDel="00A86623">
          <w:rPr>
            <w:rFonts w:ascii="Cambria" w:hAnsi="Cambria"/>
            <w:b/>
            <w:bCs/>
          </w:rPr>
          <w:delText xml:space="preserve"> </w:delText>
        </w:r>
      </w:del>
      <w:ins w:id="85" w:author="tara gallagher" w:date="2024-01-15T15:38:00Z">
        <w:r w:rsidR="003D7DCB">
          <w:rPr>
            <w:rFonts w:ascii="Cambria" w:hAnsi="Cambria"/>
            <w:b/>
            <w:bCs/>
          </w:rPr>
          <w:t xml:space="preserve"> and FLIM </w:t>
        </w:r>
      </w:ins>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32FAB3BC"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del w:id="86" w:author="tara gallagher" w:date="2024-01-15T16:20:00Z">
        <w:r w:rsidR="00C45958" w:rsidDel="00A52306">
          <w:rPr>
            <w:rFonts w:ascii="Cambria" w:hAnsi="Cambria"/>
          </w:rPr>
          <w:delText xml:space="preserve">that could be expressed by </w:delText>
        </w:r>
        <w:r w:rsidR="00C45958" w:rsidDel="00A52306">
          <w:rPr>
            <w:rFonts w:ascii="Cambria" w:hAnsi="Cambria"/>
            <w:i/>
            <w:iCs/>
          </w:rPr>
          <w:delText>P. aeruginosa</w:delText>
        </w:r>
        <w:r w:rsidRPr="00CD0D15" w:rsidDel="00A52306">
          <w:rPr>
            <w:rFonts w:ascii="Cambria" w:hAnsi="Cambria"/>
          </w:rPr>
          <w:delText xml:space="preserve"> </w:delText>
        </w:r>
      </w:del>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ins w:id="87" w:author="tara gallagher" w:date="2024-01-15T17:08:00Z">
        <w:r w:rsidR="00633EC0">
          <w:rPr>
            <w:rFonts w:ascii="Cambria" w:hAnsi="Cambria"/>
          </w:rPr>
          <w:t>(</w:t>
        </w:r>
      </w:ins>
      <w:del w:id="88" w:author="tara gallagher" w:date="2024-01-15T17:08:00Z">
        <w:r w:rsidR="00C45958" w:rsidDel="00633EC0">
          <w:rPr>
            <w:rFonts w:ascii="Cambria" w:hAnsi="Cambria"/>
          </w:rPr>
          <w:delText xml:space="preserve">at </w:delText>
        </w:r>
      </w:del>
      <w:r w:rsidR="00C45958">
        <w:rPr>
          <w:rFonts w:ascii="Cambria" w:hAnsi="Cambria"/>
        </w:rPr>
        <w:t xml:space="preserve">740 </w:t>
      </w:r>
      <w:proofErr w:type="spellStart"/>
      <w:r w:rsidR="00C45958">
        <w:rPr>
          <w:rFonts w:ascii="Cambria" w:hAnsi="Cambria"/>
        </w:rPr>
        <w:t>nM</w:t>
      </w:r>
      <w:proofErr w:type="spellEnd"/>
      <w:r w:rsidR="00C45958">
        <w:rPr>
          <w:rFonts w:ascii="Cambria" w:hAnsi="Cambria"/>
        </w:rPr>
        <w:t xml:space="preserve"> excitation and emission range of 400-</w:t>
      </w:r>
      <w:ins w:id="89" w:author="tara gallagher" w:date="2024-01-15T15:36:00Z">
        <w:r w:rsidR="003D7DCB">
          <w:rPr>
            <w:rFonts w:ascii="Cambria" w:hAnsi="Cambria"/>
          </w:rPr>
          <w:t>6</w:t>
        </w:r>
      </w:ins>
      <w:r w:rsidR="00C45958">
        <w:rPr>
          <w:rFonts w:ascii="Cambria" w:hAnsi="Cambria"/>
        </w:rPr>
        <w:t>90 nm</w:t>
      </w:r>
      <w:ins w:id="90" w:author="tara gallagher" w:date="2024-01-15T17:08:00Z">
        <w:r w:rsidR="00633EC0">
          <w:rPr>
            <w:rFonts w:ascii="Cambria" w:hAnsi="Cambria"/>
          </w:rPr>
          <w:t>)</w:t>
        </w:r>
      </w:ins>
      <w:ins w:id="91" w:author="tara gallagher" w:date="2024-01-15T15:40:00Z">
        <w:r w:rsidR="003D7DCB">
          <w:rPr>
            <w:rFonts w:ascii="Cambria" w:hAnsi="Cambria"/>
          </w:rPr>
          <w:t xml:space="preserve">. The </w:t>
        </w:r>
      </w:ins>
      <w:ins w:id="92" w:author="tara gallagher" w:date="2024-01-15T15:41:00Z">
        <w:r w:rsidR="003D7DCB">
          <w:rPr>
            <w:rFonts w:ascii="Cambria" w:hAnsi="Cambria"/>
          </w:rPr>
          <w:t>fluorophores</w:t>
        </w:r>
      </w:ins>
      <w:ins w:id="93" w:author="tara gallagher" w:date="2024-01-15T15:40:00Z">
        <w:r w:rsidR="003D7DCB">
          <w:rPr>
            <w:rFonts w:ascii="Cambria" w:hAnsi="Cambria"/>
          </w:rPr>
          <w:t xml:space="preserve"> included</w:t>
        </w:r>
      </w:ins>
      <w:ins w:id="94" w:author="tara gallagher" w:date="2024-01-15T15:42:00Z">
        <w:r w:rsidR="00CA3509">
          <w:rPr>
            <w:rFonts w:ascii="Cambria" w:hAnsi="Cambria"/>
          </w:rPr>
          <w:t xml:space="preserve"> </w:t>
        </w:r>
      </w:ins>
      <w:ins w:id="95" w:author="tara gallagher" w:date="2024-01-15T15:43:00Z">
        <w:r w:rsidR="00CA3509">
          <w:rPr>
            <w:rFonts w:ascii="Cambria" w:hAnsi="Cambria"/>
          </w:rPr>
          <w:t xml:space="preserve">ubiquitous </w:t>
        </w:r>
      </w:ins>
      <w:ins w:id="96" w:author="tara gallagher" w:date="2024-01-15T15:42:00Z">
        <w:r w:rsidR="00CA3509">
          <w:rPr>
            <w:rFonts w:ascii="Cambria" w:hAnsi="Cambria"/>
          </w:rPr>
          <w:t>metabolites</w:t>
        </w:r>
      </w:ins>
      <w:ins w:id="97" w:author="tara gallagher" w:date="2024-01-15T15:43:00Z">
        <w:r w:rsidR="00CA3509">
          <w:rPr>
            <w:rFonts w:ascii="Cambria" w:hAnsi="Cambria"/>
          </w:rPr>
          <w:t xml:space="preserve"> such as </w:t>
        </w:r>
      </w:ins>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ins w:id="98" w:author="tara gallagher" w:date="2024-01-15T15:41:00Z">
        <w:r w:rsidR="003D7DCB">
          <w:rPr>
            <w:rFonts w:ascii="Cambria" w:hAnsi="Cambria"/>
          </w:rPr>
          <w:t xml:space="preserve"> and </w:t>
        </w:r>
      </w:ins>
      <w:del w:id="99" w:author="tara gallagher" w:date="2024-01-15T15:41:00Z">
        <w:r w:rsidR="003D7DCB" w:rsidRPr="00C45958" w:rsidDel="003D7DCB">
          <w:rPr>
            <w:rFonts w:ascii="Cambria" w:hAnsi="Cambria"/>
          </w:rPr>
          <w:delText xml:space="preserve">, </w:delText>
        </w:r>
      </w:del>
      <w:r w:rsidR="003D7DCB" w:rsidRPr="00C45958">
        <w:rPr>
          <w:rFonts w:ascii="Cambria" w:hAnsi="Cambria"/>
        </w:rPr>
        <w:t xml:space="preserve">nicotinamide adenine </w:t>
      </w:r>
      <w:r w:rsidR="003D7DCB">
        <w:rPr>
          <w:rFonts w:ascii="Cambria" w:hAnsi="Cambria"/>
        </w:rPr>
        <w:t xml:space="preserve">dinucleotide, </w:t>
      </w:r>
      <w:ins w:id="100" w:author="tara gallagher" w:date="2024-01-15T15:41:00Z">
        <w:r w:rsidR="003D7DCB">
          <w:rPr>
            <w:rFonts w:ascii="Cambria" w:hAnsi="Cambria"/>
          </w:rPr>
          <w:t>in addition to</w:t>
        </w:r>
      </w:ins>
      <w:ins w:id="101" w:author="tara gallagher" w:date="2024-01-15T16:21:00Z">
        <w:r w:rsidR="00A52306">
          <w:rPr>
            <w:rFonts w:ascii="Cambria" w:hAnsi="Cambria"/>
          </w:rPr>
          <w:t xml:space="preserve"> pyoverdine and</w:t>
        </w:r>
      </w:ins>
      <w:ins w:id="102" w:author="tara gallagher" w:date="2024-01-15T15:41:00Z">
        <w:r w:rsidR="003D7DCB">
          <w:rPr>
            <w:rFonts w:ascii="Cambria" w:hAnsi="Cambria"/>
          </w:rPr>
          <w:t xml:space="preserve"> </w:t>
        </w:r>
      </w:ins>
      <w:ins w:id="103" w:author="tara gallagher" w:date="2024-01-15T17:09:00Z">
        <w:r w:rsidR="00633EC0">
          <w:rPr>
            <w:rFonts w:ascii="Cambria" w:hAnsi="Cambria"/>
          </w:rPr>
          <w:t xml:space="preserve">the </w:t>
        </w:r>
      </w:ins>
      <w:ins w:id="104" w:author="tara gallagher" w:date="2024-01-15T16:21:00Z">
        <w:r w:rsidR="00A52306">
          <w:rPr>
            <w:rFonts w:ascii="Cambria" w:hAnsi="Cambria"/>
          </w:rPr>
          <w:t>phenazines</w:t>
        </w:r>
      </w:ins>
      <w:ins w:id="105" w:author="tara gallagher" w:date="2024-01-15T15:41:00Z">
        <w:r w:rsidR="003D7DCB">
          <w:rPr>
            <w:rFonts w:ascii="Cambria" w:hAnsi="Cambria"/>
          </w:rPr>
          <w:t xml:space="preserve"> </w:t>
        </w:r>
      </w:ins>
      <w:ins w:id="106" w:author="tara gallagher" w:date="2024-01-15T17:12:00Z">
        <w:r w:rsidR="00D07781">
          <w:rPr>
            <w:rFonts w:ascii="Cambria" w:hAnsi="Cambria"/>
            <w:i/>
            <w:iCs/>
          </w:rPr>
          <w:t>–</w:t>
        </w:r>
      </w:ins>
      <w:ins w:id="107" w:author="tara gallagher" w:date="2024-01-15T15:41:00Z">
        <w:r w:rsidR="003D7DCB">
          <w:rPr>
            <w:rFonts w:ascii="Cambria" w:hAnsi="Cambria"/>
            <w:i/>
            <w:iCs/>
          </w:rPr>
          <w:t xml:space="preserve"> </w:t>
        </w:r>
      </w:ins>
      <w:r w:rsidR="003D7DCB" w:rsidRPr="00C45958">
        <w:rPr>
          <w:rFonts w:ascii="Cambria" w:hAnsi="Cambria"/>
        </w:rPr>
        <w:t>1-hydroxyphenazine, phenazine-1-carboxylic acid, phenazine-1-carboxamide,</w:t>
      </w:r>
      <w:del w:id="108" w:author="tara gallagher" w:date="2024-01-15T16:21:00Z">
        <w:r w:rsidR="003D7DCB" w:rsidRPr="00C45958" w:rsidDel="00A52306">
          <w:rPr>
            <w:rFonts w:ascii="Cambria" w:hAnsi="Cambria"/>
          </w:rPr>
          <w:delText xml:space="preserve"> pyoverdine,</w:delText>
        </w:r>
      </w:del>
      <w:r w:rsidR="003D7DCB">
        <w:rPr>
          <w:rFonts w:ascii="Cambria" w:hAnsi="Cambria"/>
        </w:rPr>
        <w:t xml:space="preserve"> </w:t>
      </w:r>
      <w:r w:rsidR="003D7DCB" w:rsidRPr="00C45958">
        <w:rPr>
          <w:rFonts w:ascii="Cambria" w:hAnsi="Cambria"/>
        </w:rPr>
        <w:t>pyocyanin</w:t>
      </w:r>
      <w:ins w:id="109" w:author="tara gallagher" w:date="2024-01-15T15:41:00Z">
        <w:r w:rsidR="003D7DCB">
          <w:rPr>
            <w:rFonts w:ascii="Cambria" w:hAnsi="Cambria"/>
          </w:rPr>
          <w:t xml:space="preserve"> </w:t>
        </w:r>
      </w:ins>
      <w:del w:id="110" w:author="tara gallagher" w:date="2024-01-15T15:41:00Z">
        <w:r w:rsidR="003D7DCB" w:rsidDel="003D7DCB">
          <w:rPr>
            <w:rFonts w:ascii="Cambria" w:hAnsi="Cambria"/>
          </w:rPr>
          <w:delText xml:space="preserve">) </w:delText>
        </w:r>
      </w:del>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del w:id="111" w:author="tara gallagher" w:date="2024-01-15T16:22:00Z">
        <w:r w:rsidR="00EE04A7" w:rsidDel="009652D5">
          <w:rPr>
            <w:rFonts w:ascii="Cambria" w:hAnsi="Cambria"/>
          </w:rPr>
          <w:delText>P</w:delText>
        </w:r>
        <w:r w:rsidR="00CE19EB" w:rsidDel="009652D5">
          <w:rPr>
            <w:rFonts w:ascii="Cambria" w:hAnsi="Cambria"/>
          </w:rPr>
          <w:delText>yocyanin and 1-hydroxyphenazine</w:delText>
        </w:r>
        <w:r w:rsidR="0096585D" w:rsidDel="009652D5">
          <w:rPr>
            <w:rFonts w:ascii="Cambria" w:hAnsi="Cambria"/>
          </w:rPr>
          <w:delText xml:space="preserve"> </w:delText>
        </w:r>
        <w:r w:rsidR="00EA2D07" w:rsidDel="009652D5">
          <w:rPr>
            <w:rFonts w:ascii="Cambria" w:hAnsi="Cambria"/>
          </w:rPr>
          <w:delText>had broad</w:delText>
        </w:r>
        <w:r w:rsidR="00E2098F" w:rsidDel="009652D5">
          <w:rPr>
            <w:rFonts w:ascii="Cambria" w:hAnsi="Cambria"/>
          </w:rPr>
          <w:delText xml:space="preserve">er </w:delText>
        </w:r>
        <w:r w:rsidR="00EA2D07" w:rsidDel="009652D5">
          <w:rPr>
            <w:rFonts w:ascii="Cambria" w:hAnsi="Cambria"/>
          </w:rPr>
          <w:delText xml:space="preserve">spectra </w:delText>
        </w:r>
        <w:r w:rsidR="0096585D" w:rsidDel="009652D5">
          <w:rPr>
            <w:rFonts w:ascii="Cambria" w:hAnsi="Cambria"/>
          </w:rPr>
          <w:delText>than</w:delText>
        </w:r>
        <w:r w:rsidR="006575C5" w:rsidDel="009652D5">
          <w:rPr>
            <w:rFonts w:ascii="Cambria" w:hAnsi="Cambria"/>
          </w:rPr>
          <w:delText xml:space="preserve"> </w:delText>
        </w:r>
        <w:r w:rsidR="00BD7C9D" w:rsidDel="009652D5">
          <w:rPr>
            <w:rFonts w:ascii="Cambria" w:hAnsi="Cambria"/>
          </w:rPr>
          <w:delText xml:space="preserve">previously </w:delText>
        </w:r>
        <w:r w:rsidR="006575C5" w:rsidDel="009652D5">
          <w:rPr>
            <w:rFonts w:ascii="Cambria" w:hAnsi="Cambria"/>
          </w:rPr>
          <w:delText>published</w:delText>
        </w:r>
        <w:r w:rsidR="007831AA" w:rsidDel="009652D5">
          <w:rPr>
            <w:rFonts w:ascii="Cambria" w:hAnsi="Cambria"/>
          </w:rPr>
          <w:delText xml:space="preserve"> data</w:delText>
        </w:r>
        <w:r w:rsidR="00C63C86" w:rsidDel="009652D5">
          <w:rPr>
            <w:rFonts w:ascii="Cambria" w:hAnsi="Cambria"/>
          </w:rPr>
          <w:delText xml:space="preserve"> </w:delText>
        </w:r>
        <w:r w:rsidR="00C63C86" w:rsidDel="009652D5">
          <w:rPr>
            <w:rFonts w:ascii="Cambria" w:hAnsi="Cambria"/>
          </w:rPr>
          <w:fldChar w:fldCharType="begin"/>
        </w:r>
        <w:r w:rsidR="00855B54" w:rsidDel="009652D5">
          <w:rPr>
            <w:rFonts w:ascii="Cambria" w:hAnsi="Cambria"/>
          </w:rPr>
          <w:delInstrText xml:space="preserve"> ADDIN ZOTERO_ITEM CSL_CITATION {"citationID":"a2nd7d2rnq7","properties":{"formattedCitation":"(15)","plainCitation":"(15)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00C63C86" w:rsidDel="009652D5">
          <w:rPr>
            <w:rFonts w:ascii="Cambria" w:hAnsi="Cambria"/>
          </w:rPr>
          <w:fldChar w:fldCharType="separate"/>
        </w:r>
        <w:r w:rsidR="00855B54" w:rsidDel="009652D5">
          <w:rPr>
            <w:rFonts w:ascii="Cambria" w:hAnsi="Cambria"/>
          </w:rPr>
          <w:delText>(15)</w:delText>
        </w:r>
        <w:r w:rsidR="00C63C86" w:rsidDel="009652D5">
          <w:rPr>
            <w:rFonts w:ascii="Cambria" w:hAnsi="Cambria"/>
          </w:rPr>
          <w:fldChar w:fldCharType="end"/>
        </w:r>
        <w:r w:rsidR="00D7071A" w:rsidDel="009652D5">
          <w:rPr>
            <w:rFonts w:ascii="Cambria" w:hAnsi="Cambria"/>
          </w:rPr>
          <w:delText xml:space="preserve"> (</w:delText>
        </w:r>
        <w:r w:rsidR="00D7071A" w:rsidRPr="00D7071A" w:rsidDel="009652D5">
          <w:rPr>
            <w:rFonts w:ascii="Cambria" w:hAnsi="Cambria"/>
            <w:b/>
            <w:bCs/>
          </w:rPr>
          <w:delText>Fig. S1</w:delText>
        </w:r>
        <w:r w:rsidR="00D7071A" w:rsidDel="009652D5">
          <w:rPr>
            <w:rFonts w:ascii="Cambria" w:hAnsi="Cambria"/>
            <w:b/>
            <w:bCs/>
          </w:rPr>
          <w:delText>, Fig. 2A</w:delText>
        </w:r>
        <w:r w:rsidR="00D7071A" w:rsidRPr="00D7071A" w:rsidDel="009652D5">
          <w:rPr>
            <w:rFonts w:ascii="Cambria" w:hAnsi="Cambria"/>
          </w:rPr>
          <w:delText>)</w:delText>
        </w:r>
      </w:del>
      <w:del w:id="112" w:author="tara gallagher" w:date="2024-01-15T15:44:00Z">
        <w:r w:rsidR="00E2098F" w:rsidRPr="00D7071A" w:rsidDel="00CA3509">
          <w:rPr>
            <w:rFonts w:ascii="Cambria" w:hAnsi="Cambria"/>
            <w:b/>
            <w:bCs/>
          </w:rPr>
          <w:delText>,</w:delText>
        </w:r>
        <w:r w:rsidR="00E2098F" w:rsidDel="00CA3509">
          <w:rPr>
            <w:rFonts w:ascii="Cambria" w:hAnsi="Cambria"/>
          </w:rPr>
          <w:delText xml:space="preserve"> and</w:delText>
        </w:r>
      </w:del>
      <w:del w:id="113" w:author="tara gallagher" w:date="2024-01-15T16:22:00Z">
        <w:r w:rsidR="00F4741B" w:rsidDel="009652D5">
          <w:rPr>
            <w:rFonts w:ascii="Cambria" w:hAnsi="Cambria"/>
          </w:rPr>
          <w:delText xml:space="preserve"> </w:delText>
        </w:r>
      </w:del>
      <w:ins w:id="114" w:author="tara gallagher" w:date="2024-01-15T16:22:00Z">
        <w:r w:rsidR="009652D5">
          <w:rPr>
            <w:rFonts w:ascii="Cambria" w:hAnsi="Cambria"/>
          </w:rPr>
          <w:t>C</w:t>
        </w:r>
      </w:ins>
      <w:del w:id="115" w:author="tara gallagher" w:date="2024-01-15T16:22:00Z">
        <w:r w:rsidR="00BD7C9D" w:rsidDel="009652D5">
          <w:rPr>
            <w:rFonts w:ascii="Cambria" w:hAnsi="Cambria"/>
          </w:rPr>
          <w:delText>c</w:delText>
        </w:r>
      </w:del>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63C86">
        <w:rPr>
          <w:rFonts w:ascii="Cambria" w:hAnsi="Cambria"/>
        </w:rPr>
        <w:fldChar w:fldCharType="begin"/>
      </w:r>
      <w:r w:rsidR="00CF5F7C">
        <w:rPr>
          <w:rFonts w:ascii="Cambria" w:hAnsi="Cambria"/>
        </w:rPr>
        <w:instrText xml:space="preserve"> ADDIN ZOTERO_ITEM CSL_CITATION {"citationID":"ao2jpro02l","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CF5F7C">
        <w:rPr>
          <w:rFonts w:ascii="Cambria" w:hAnsi="Cambria"/>
        </w:rPr>
        <w:t>(14)</w:t>
      </w:r>
      <w:r w:rsidR="00C63C86">
        <w:rPr>
          <w:rFonts w:ascii="Cambria" w:hAnsi="Cambria"/>
        </w:rPr>
        <w:fldChar w:fldCharType="end"/>
      </w:r>
      <w:r w:rsidR="00F4741B">
        <w:rPr>
          <w:rFonts w:ascii="Cambria" w:hAnsi="Cambria"/>
        </w:rPr>
        <w:t>.</w:t>
      </w:r>
      <w:r w:rsidR="00EE04A7">
        <w:rPr>
          <w:rFonts w:ascii="Cambria" w:hAnsi="Cambria"/>
        </w:rPr>
        <w:t xml:space="preserve"> </w:t>
      </w:r>
      <w:del w:id="116" w:author="tara gallagher" w:date="2024-01-15T15:45:00Z">
        <w:r w:rsidR="00EE04A7" w:rsidDel="00CA3509">
          <w:rPr>
            <w:rFonts w:ascii="Cambria" w:hAnsi="Cambria"/>
          </w:rPr>
          <w:delText xml:space="preserve">Worth noting, </w:delText>
        </w:r>
        <w:r w:rsidR="00F4741B" w:rsidDel="00CA3509">
          <w:rPr>
            <w:rFonts w:ascii="Cambria" w:hAnsi="Cambria"/>
          </w:rPr>
          <w:delText>t</w:delText>
        </w:r>
        <w:r w:rsidR="007A78FE" w:rsidDel="00CA3509">
          <w:rPr>
            <w:rFonts w:ascii="Cambria" w:hAnsi="Cambria"/>
          </w:rPr>
          <w:delText xml:space="preserve">he </w:delText>
        </w:r>
        <w:r w:rsidRPr="00CD0D15" w:rsidDel="00CA3509">
          <w:rPr>
            <w:rFonts w:ascii="Cambria" w:hAnsi="Cambria"/>
          </w:rPr>
          <w:delText>fluoresce</w:delText>
        </w:r>
        <w:r w:rsidR="00514555" w:rsidDel="00CA3509">
          <w:rPr>
            <w:rFonts w:ascii="Cambria" w:hAnsi="Cambria"/>
          </w:rPr>
          <w:delText>nt</w:delText>
        </w:r>
        <w:r w:rsidRPr="00CD0D15" w:rsidDel="00CA3509">
          <w:rPr>
            <w:rFonts w:ascii="Cambria" w:hAnsi="Cambria"/>
          </w:rPr>
          <w:delText xml:space="preserve"> spectra </w:delText>
        </w:r>
        <w:r w:rsidR="007A78FE" w:rsidDel="00CA3509">
          <w:rPr>
            <w:rFonts w:ascii="Cambria" w:hAnsi="Cambria"/>
          </w:rPr>
          <w:delText xml:space="preserve">of pyocyanin shifted </w:delText>
        </w:r>
        <w:r w:rsidR="00BD7C9D" w:rsidDel="00CA3509">
          <w:rPr>
            <w:rFonts w:ascii="Cambria" w:hAnsi="Cambria"/>
          </w:rPr>
          <w:delText xml:space="preserve">depending on </w:delText>
        </w:r>
        <w:r w:rsidR="000B31A6" w:rsidDel="00CA3509">
          <w:rPr>
            <w:rFonts w:ascii="Cambria" w:hAnsi="Cambria"/>
          </w:rPr>
          <w:delText xml:space="preserve">the </w:delText>
        </w:r>
        <w:r w:rsidR="00BD7C9D" w:rsidDel="00CA3509">
          <w:rPr>
            <w:rFonts w:ascii="Cambria" w:hAnsi="Cambria"/>
          </w:rPr>
          <w:delText>reduction metho</w:delText>
        </w:r>
        <w:r w:rsidR="002C39F5" w:rsidDel="00CA3509">
          <w:rPr>
            <w:rFonts w:ascii="Cambria" w:hAnsi="Cambria"/>
          </w:rPr>
          <w:delText>d</w:delText>
        </w:r>
        <w:r w:rsidR="007A78FE" w:rsidDel="00CA3509">
          <w:rPr>
            <w:rFonts w:ascii="Cambria" w:hAnsi="Cambria"/>
          </w:rPr>
          <w:delText xml:space="preserve"> (</w:delText>
        </w:r>
        <w:r w:rsidR="007A78FE" w:rsidRPr="00FB56B4" w:rsidDel="00CA3509">
          <w:rPr>
            <w:rFonts w:ascii="Cambria" w:hAnsi="Cambria"/>
            <w:b/>
            <w:bCs/>
          </w:rPr>
          <w:delText>Fig. S</w:delText>
        </w:r>
        <w:r w:rsidR="00686875" w:rsidDel="00CA3509">
          <w:rPr>
            <w:rFonts w:ascii="Cambria" w:hAnsi="Cambria"/>
            <w:b/>
            <w:bCs/>
          </w:rPr>
          <w:delText>2</w:delText>
        </w:r>
        <w:r w:rsidR="007A78FE" w:rsidRPr="00F63BA1" w:rsidDel="00CA3509">
          <w:rPr>
            <w:rFonts w:ascii="Cambria" w:hAnsi="Cambria"/>
          </w:rPr>
          <w:delText>)</w:delText>
        </w:r>
        <w:r w:rsidR="00686875" w:rsidDel="00CA3509">
          <w:rPr>
            <w:rFonts w:ascii="Cambria" w:hAnsi="Cambria"/>
          </w:rPr>
          <w:delText xml:space="preserve">, which suggest the reduced </w:delText>
        </w:r>
        <w:r w:rsidRPr="00CD0D15" w:rsidDel="00CA3509">
          <w:rPr>
            <w:rFonts w:ascii="Cambria" w:hAnsi="Cambria"/>
          </w:rPr>
          <w:delText>pyocyanin</w:delText>
        </w:r>
        <w:r w:rsidR="00F4741B" w:rsidDel="00CA3509">
          <w:rPr>
            <w:rFonts w:ascii="Cambria" w:hAnsi="Cambria"/>
          </w:rPr>
          <w:delText xml:space="preserve"> solutions</w:delText>
        </w:r>
        <w:r w:rsidRPr="00CD0D15" w:rsidDel="00CA3509">
          <w:rPr>
            <w:rFonts w:ascii="Cambria" w:hAnsi="Cambria"/>
          </w:rPr>
          <w:delText xml:space="preserve"> </w:delText>
        </w:r>
        <w:r w:rsidR="0060702F" w:rsidDel="00CA3509">
          <w:rPr>
            <w:rFonts w:ascii="Cambria" w:hAnsi="Cambria"/>
          </w:rPr>
          <w:delText xml:space="preserve">consist of </w:delText>
        </w:r>
        <w:r w:rsidR="00833BF0" w:rsidDel="00CA3509">
          <w:rPr>
            <w:rFonts w:ascii="Cambria" w:hAnsi="Cambria"/>
          </w:rPr>
          <w:delText xml:space="preserve">multiple </w:delText>
        </w:r>
        <w:r w:rsidR="006F4E5D" w:rsidDel="00CA3509">
          <w:rPr>
            <w:rFonts w:ascii="Cambria" w:hAnsi="Cambria"/>
          </w:rPr>
          <w:delText>fluorescent sub</w:delText>
        </w:r>
        <w:r w:rsidR="00833BF0" w:rsidDel="00CA3509">
          <w:rPr>
            <w:rFonts w:ascii="Cambria" w:hAnsi="Cambria"/>
          </w:rPr>
          <w:delText>species</w:delText>
        </w:r>
        <w:r w:rsidR="00686875" w:rsidDel="00CA3509">
          <w:rPr>
            <w:rFonts w:ascii="Cambria" w:hAnsi="Cambria"/>
          </w:rPr>
          <w:delText>.</w:delText>
        </w:r>
        <w:r w:rsidR="007A78FE" w:rsidDel="00CA3509">
          <w:rPr>
            <w:rFonts w:ascii="Cambria" w:hAnsi="Cambria"/>
          </w:rPr>
          <w:delText xml:space="preserve"> </w:delText>
        </w:r>
      </w:del>
    </w:p>
    <w:p w14:paraId="1A3054B2" w14:textId="77777777" w:rsidR="00EA2D07" w:rsidDel="003D7DCB" w:rsidRDefault="00EA2D07" w:rsidP="000914C0">
      <w:pPr>
        <w:spacing w:line="480" w:lineRule="auto"/>
        <w:rPr>
          <w:del w:id="117" w:author="tara gallagher" w:date="2024-01-15T15:38:00Z"/>
          <w:rFonts w:ascii="Cambria" w:hAnsi="Cambria"/>
          <w:b/>
          <w:bCs/>
        </w:rPr>
      </w:pPr>
    </w:p>
    <w:p w14:paraId="4A6D2DCC" w14:textId="652DF0C4"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ins w:id="118" w:author="tara gallagher" w:date="2024-01-15T16:22:00Z">
        <w:r w:rsidR="00C81C0F">
          <w:rPr>
            <w:rFonts w:ascii="Cambria" w:hAnsi="Cambria"/>
          </w:rPr>
          <w:t xml:space="preserve">reduced </w:t>
        </w:r>
      </w:ins>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425F426B"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 xml:space="preserve">luorescence lifetime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D07781">
        <w:instrText xml:space="preserve"> ADDIN ZOTERO_ITEM CSL_CITATION {"citationID":"a25ap8pj9ki","properties":{"formattedCitation":"(19\\uc0\\u8211{}22)","plainCitation":"(19–22)","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313,"uris":["http://zotero.org/users/6261839/items/SXH2LEQK"],"uri":["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fldChar w:fldCharType="separate"/>
      </w:r>
      <w:r w:rsidR="00D07781" w:rsidRPr="00D07781">
        <w:t>(19–22)</w:t>
      </w:r>
      <w:r>
        <w:fldChar w:fldCharType="end"/>
      </w:r>
      <w:r>
        <w:t>.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3C41C26B" w:rsidR="00DE1431" w:rsidRDefault="00F5270F" w:rsidP="00B824EE">
      <w:pPr>
        <w:spacing w:line="480" w:lineRule="auto"/>
        <w:ind w:firstLine="720"/>
        <w:rPr>
          <w:rFonts w:ascii="Cambria" w:hAnsi="Cambria"/>
        </w:rPr>
      </w:pPr>
      <w:del w:id="119" w:author="tara gallagher" w:date="2024-01-15T16:23:00Z">
        <w:r w:rsidDel="00C81C0F">
          <w:rPr>
            <w:rFonts w:ascii="Cambria" w:hAnsi="Cambria"/>
          </w:rPr>
          <w:delText>F</w:delText>
        </w:r>
        <w:r w:rsidR="00AE3DC2" w:rsidDel="00C81C0F">
          <w:rPr>
            <w:rFonts w:ascii="Cambria" w:hAnsi="Cambria"/>
          </w:rPr>
          <w:delText>luoresce</w:delText>
        </w:r>
        <w:r w:rsidDel="00C81C0F">
          <w:rPr>
            <w:rFonts w:ascii="Cambria" w:hAnsi="Cambria"/>
          </w:rPr>
          <w:delText>nce</w:delText>
        </w:r>
        <w:r w:rsidR="00AE3DC2" w:rsidDel="00C81C0F">
          <w:rPr>
            <w:rFonts w:ascii="Cambria" w:hAnsi="Cambria"/>
          </w:rPr>
          <w:delText xml:space="preserve"> lifetime</w:delText>
        </w:r>
        <w:r w:rsidR="006575C5" w:rsidDel="00C81C0F">
          <w:rPr>
            <w:rFonts w:ascii="Cambria" w:hAnsi="Cambria"/>
          </w:rPr>
          <w:delText xml:space="preserve"> data</w:delText>
        </w:r>
        <w:r w:rsidR="00BC0AAC" w:rsidRPr="00CD0D15" w:rsidDel="00C81C0F">
          <w:rPr>
            <w:rFonts w:ascii="Cambria" w:hAnsi="Cambria"/>
          </w:rPr>
          <w:delText xml:space="preserve"> </w:delText>
        </w:r>
        <w:r w:rsidR="00BC0AAC" w:rsidDel="00C81C0F">
          <w:rPr>
            <w:rFonts w:ascii="Cambria" w:hAnsi="Cambria"/>
          </w:rPr>
          <w:delText>can be represented on the phasor</w:delText>
        </w:r>
        <w:r w:rsidR="002C39F5" w:rsidDel="00C81C0F">
          <w:rPr>
            <w:rFonts w:ascii="Cambria" w:hAnsi="Cambria"/>
          </w:rPr>
          <w:delText xml:space="preserve"> </w:delText>
        </w:r>
        <w:r w:rsidR="00F722B3" w:rsidDel="00C81C0F">
          <w:rPr>
            <w:rFonts w:ascii="Cambria" w:hAnsi="Cambria"/>
          </w:rPr>
          <w:delText>(</w:delText>
        </w:r>
        <w:r w:rsidR="00F722B3" w:rsidRPr="002C14DB" w:rsidDel="00C81C0F">
          <w:rPr>
            <w:rFonts w:ascii="Cambria" w:hAnsi="Cambria"/>
            <w:b/>
            <w:bCs/>
          </w:rPr>
          <w:delText>Fig. 1</w:delText>
        </w:r>
        <w:r w:rsidR="00F722B3" w:rsidDel="00C81C0F">
          <w:rPr>
            <w:rFonts w:ascii="Cambria" w:hAnsi="Cambria"/>
          </w:rPr>
          <w:delText>)</w:delText>
        </w:r>
        <w:r w:rsidR="00E2098F" w:rsidDel="00C81C0F">
          <w:rPr>
            <w:rFonts w:ascii="Cambria" w:hAnsi="Cambria"/>
          </w:rPr>
          <w:delText xml:space="preserve"> </w:delText>
        </w:r>
        <w:r w:rsidR="00E2098F" w:rsidRPr="00CD0D15" w:rsidDel="00C81C0F">
          <w:rPr>
            <w:rFonts w:ascii="Cambria" w:hAnsi="Cambria"/>
          </w:rPr>
          <w:fldChar w:fldCharType="begin"/>
        </w:r>
        <w:r w:rsidR="00855B54" w:rsidDel="00C81C0F">
          <w:rPr>
            <w:rFonts w:ascii="Cambria" w:hAnsi="Cambria"/>
          </w:rPr>
          <w:delInstrText xml:space="preserve"> ADDIN ZOTERO_ITEM CSL_CITATION {"citationID":"v8sVjduB","properties":{"formattedCitation":"(19, 20)","plainCitation":"(19, 20)","noteIndex":0},"citationItems":[{"id":309,"uris":["http://zotero.org/users/6261839/items/WMITZ5HJ"],"uri":["http://zotero.org/users/6261839/items/WMITZ5HJ"],"itemData":{"id":309,"type":"article-journal","abstract":"Changing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339,"uris":["http://zotero.org/users/6261839/items/6QPW2LK8"],"uri":["http://zotero.org/users/6261839/items/6QPW2LK8"],"itemData":{"id":339,"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delInstrText>
        </w:r>
        <w:r w:rsidR="00E2098F" w:rsidRPr="00CD0D15" w:rsidDel="00C81C0F">
          <w:rPr>
            <w:rFonts w:ascii="Cambria" w:hAnsi="Cambria"/>
          </w:rPr>
          <w:fldChar w:fldCharType="separate"/>
        </w:r>
        <w:r w:rsidR="00855B54" w:rsidDel="00C81C0F">
          <w:rPr>
            <w:rFonts w:ascii="Cambria" w:hAnsi="Cambria"/>
            <w:noProof/>
          </w:rPr>
          <w:delText>(19, 20)</w:delText>
        </w:r>
        <w:r w:rsidR="00E2098F" w:rsidRPr="00CD0D15" w:rsidDel="00C81C0F">
          <w:rPr>
            <w:rFonts w:ascii="Cambria" w:hAnsi="Cambria"/>
          </w:rPr>
          <w:fldChar w:fldCharType="end"/>
        </w:r>
        <w:r w:rsidR="00570DEB" w:rsidDel="00C81C0F">
          <w:rPr>
            <w:rFonts w:ascii="Cambria" w:hAnsi="Cambria"/>
          </w:rPr>
          <w:delText>.</w:delText>
        </w:r>
        <w:r w:rsidR="00DD104B" w:rsidDel="00C81C0F">
          <w:rPr>
            <w:rFonts w:ascii="Cambria" w:hAnsi="Cambria"/>
          </w:rPr>
          <w:delText xml:space="preserve"> </w:delText>
        </w:r>
      </w:del>
      <w:r w:rsidR="00D440B7">
        <w:rPr>
          <w:rFonts w:ascii="Cambria" w:hAnsi="Cambria"/>
        </w:rPr>
        <w:t>The FLIM phasor position</w:t>
      </w:r>
      <w:r w:rsidR="00B50B89">
        <w:rPr>
          <w:rFonts w:ascii="Cambria" w:hAnsi="Cambria"/>
        </w:rPr>
        <w:t>s</w:t>
      </w:r>
      <w:r w:rsidR="00D440B7">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sidR="00D440B7">
        <w:rPr>
          <w:rFonts w:ascii="Cambria" w:hAnsi="Cambria"/>
        </w:rPr>
        <w:t xml:space="preserve">are on the universal circle, suggesting the signals </w:t>
      </w:r>
      <w:r w:rsidR="00357A6E">
        <w:rPr>
          <w:rFonts w:ascii="Cambria" w:hAnsi="Cambria"/>
        </w:rPr>
        <w:t xml:space="preserve">originate </w:t>
      </w:r>
      <w:proofErr w:type="gramStart"/>
      <w:r w:rsidR="00357A6E">
        <w:rPr>
          <w:rFonts w:ascii="Cambria" w:hAnsi="Cambria"/>
        </w:rPr>
        <w:t xml:space="preserve">from </w:t>
      </w:r>
      <w:r w:rsidR="00D440B7">
        <w:rPr>
          <w:rFonts w:ascii="Cambria" w:hAnsi="Cambria"/>
        </w:rPr>
        <w:t xml:space="preserve"> a</w:t>
      </w:r>
      <w:proofErr w:type="gramEnd"/>
      <w:r w:rsidR="00D440B7">
        <w:rPr>
          <w:rFonts w:ascii="Cambria" w:hAnsi="Cambria"/>
        </w:rPr>
        <w:t xml:space="preserve"> single exponential</w:t>
      </w:r>
      <w:r w:rsidR="00DE1431">
        <w:rPr>
          <w:rFonts w:ascii="Cambria" w:hAnsi="Cambria"/>
        </w:rPr>
        <w:t xml:space="preserve"> </w:t>
      </w:r>
      <w:r w:rsidR="00D440B7">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ins w:id="120" w:author="tara gallagher" w:date="2024-01-15T16:23:00Z">
        <w:r w:rsidR="00C81C0F">
          <w:rPr>
            <w:rFonts w:ascii="Cambria" w:hAnsi="Cambria"/>
          </w:rPr>
          <w:t>-</w:t>
        </w:r>
      </w:ins>
      <w:del w:id="121" w:author="tara gallagher" w:date="2024-01-15T16:23:00Z">
        <w:r w:rsidR="000B31A6" w:rsidDel="00C81C0F">
          <w:rPr>
            <w:rFonts w:ascii="Cambria" w:hAnsi="Cambria"/>
          </w:rPr>
          <w:delText xml:space="preserve"> </w:delText>
        </w:r>
      </w:del>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CF5F7C">
        <w:rPr>
          <w:rFonts w:ascii="Cambria" w:hAnsi="Cambria"/>
        </w:rPr>
        <w:instrText xml:space="preserve"> ADDIN ZOTERO_ITEM CSL_CITATION {"citationID":"a11rrac4mg0","properties":{"formattedCitation":"(21)","plainCitation":"(21)","noteIndex":0},"citationItems":[{"id":313,"uris":["http://zotero.org/users/6261839/items/SXH2LEQK"],"uri":["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CF5F7C">
        <w:rPr>
          <w:rFonts w:ascii="Cambria" w:hAnsi="Cambria"/>
        </w:rPr>
        <w:t>(21)</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F15DB6">
        <w:rPr>
          <w:rFonts w:ascii="Cambria" w:hAnsi="Cambria"/>
        </w:rPr>
        <w:instrText xml:space="preserve"> ADDIN ZOTERO_ITEM CSL_CITATION {"citationID":"a2dmljcevs","properties":{"formattedCitation":"(20, 22)","plainCitation":"(20, 22)","noteIndex":0},"citationItems":[{"id":1458,"uris":["http://zotero.org/users/6261839/items/7L6LDE5G"],"uri":["http://zotero.org/users/6261839/items/7L6LDE5G"],"itemData":{"id":1458,"type":"article-journal","container-title":"Scientific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F15DB6" w:rsidRPr="00F15DB6">
        <w:rPr>
          <w:rFonts w:ascii="Cambria" w:hAnsi="Cambria"/>
        </w:rPr>
        <w:t>(20, 22)</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sidR="00D440B7">
        <w:rPr>
          <w:rFonts w:ascii="Cambria" w:hAnsi="Cambria"/>
        </w:rPr>
        <w:t xml:space="preserve"> </w:t>
      </w:r>
      <w:del w:id="122" w:author="tara gallagher" w:date="2024-01-15T15:45:00Z">
        <w:r w:rsidR="00EE04A7" w:rsidDel="00CA3509">
          <w:rPr>
            <w:rFonts w:ascii="Cambria" w:hAnsi="Cambria"/>
          </w:rPr>
          <w:delText>This l</w:delText>
        </w:r>
        <w:r w:rsidR="00111D50" w:rsidDel="00CA3509">
          <w:rPr>
            <w:rFonts w:ascii="Cambria" w:hAnsi="Cambria"/>
          </w:rPr>
          <w:delText>ong lifetime signal</w:delText>
        </w:r>
        <w:r w:rsidR="00B50B89" w:rsidDel="00CA3509">
          <w:rPr>
            <w:rFonts w:ascii="Cambria" w:hAnsi="Cambria"/>
          </w:rPr>
          <w:delText xml:space="preserve"> </w:delText>
        </w:r>
        <w:r w:rsidR="00111D50" w:rsidDel="00CA3509">
          <w:rPr>
            <w:rFonts w:ascii="Cambria" w:hAnsi="Cambria"/>
          </w:rPr>
          <w:delText xml:space="preserve">has only been identified in </w:delText>
        </w:r>
        <w:r w:rsidR="00111D50" w:rsidDel="00CA3509">
          <w:rPr>
            <w:rFonts w:ascii="Cambria" w:hAnsi="Cambria"/>
            <w:i/>
            <w:iCs/>
          </w:rPr>
          <w:delText xml:space="preserve">P. aeruginosa </w:delText>
        </w:r>
        <w:r w:rsidR="00111D50" w:rsidDel="00CA3509">
          <w:rPr>
            <w:rFonts w:ascii="Cambria" w:hAnsi="Cambria"/>
          </w:rPr>
          <w:delText>cultures and not in other microbial cultures</w:delText>
        </w:r>
      </w:del>
      <w:del w:id="123" w:author="tara gallagher" w:date="2024-01-15T15:44:00Z">
        <w:r w:rsidR="00EE04A7" w:rsidDel="00CA3509">
          <w:rPr>
            <w:rFonts w:ascii="Cambria" w:hAnsi="Cambria"/>
          </w:rPr>
          <w:delText xml:space="preserve">, when excited at 740 nm and filtering for emission spectra </w:delText>
        </w:r>
        <w:r w:rsidR="00070AA5" w:rsidDel="00CA3509">
          <w:rPr>
            <w:rFonts w:ascii="Cambria" w:hAnsi="Cambria"/>
          </w:rPr>
          <w:delText>ranging from 400-500 nm</w:delText>
        </w:r>
      </w:del>
      <w:del w:id="124" w:author="tara gallagher" w:date="2024-01-15T15:45:00Z">
        <w:r w:rsidR="00EE04A7" w:rsidDel="00CA3509">
          <w:rPr>
            <w:rFonts w:ascii="Cambria" w:hAnsi="Cambria"/>
          </w:rPr>
          <w:delText xml:space="preserve"> </w:delText>
        </w:r>
        <w:r w:rsidR="00111D50" w:rsidDel="00CA3509">
          <w:rPr>
            <w:rFonts w:ascii="Cambria" w:hAnsi="Cambria"/>
          </w:rPr>
          <w:delText>(</w:delText>
        </w:r>
        <w:r w:rsidR="00111D50" w:rsidRPr="00F71E00" w:rsidDel="00CA3509">
          <w:rPr>
            <w:rFonts w:ascii="Cambria" w:hAnsi="Cambria"/>
            <w:b/>
            <w:bCs/>
          </w:rPr>
          <w:delText>Fig. S</w:delText>
        </w:r>
        <w:r w:rsidR="00686875" w:rsidDel="00CA3509">
          <w:rPr>
            <w:rFonts w:ascii="Cambria" w:hAnsi="Cambria"/>
            <w:b/>
            <w:bCs/>
          </w:rPr>
          <w:delText>3</w:delText>
        </w:r>
        <w:r w:rsidR="00111D50" w:rsidDel="00CA3509">
          <w:rPr>
            <w:rFonts w:ascii="Cambria" w:hAnsi="Cambria"/>
          </w:rPr>
          <w:delText>)</w:delText>
        </w:r>
        <w:r w:rsidR="0003599B" w:rsidDel="00CA3509">
          <w:rPr>
            <w:rFonts w:ascii="Cambria" w:hAnsi="Cambria"/>
          </w:rPr>
          <w:delText xml:space="preserve"> </w:delText>
        </w:r>
        <w:r w:rsidR="0003599B" w:rsidDel="00CA3509">
          <w:rPr>
            <w:rFonts w:ascii="Cambria" w:hAnsi="Cambria"/>
          </w:rPr>
          <w:fldChar w:fldCharType="begin"/>
        </w:r>
        <w:r w:rsidR="00855B54" w:rsidDel="00CA3509">
          <w:rPr>
            <w:rFonts w:ascii="Cambria" w:hAnsi="Cambria"/>
          </w:rPr>
          <w:delInstrText xml:space="preserve"> ADDIN ZOTERO_ITEM CSL_CITATION {"citationID":"a2nhk2hae0i","properties":{"formattedCitation":"(26)","plainCitation":"(26)","noteIndex":0},"citationItems":[{"id":340,"uris":["http://zotero.org/users/6261839/items/6PQAQJXT"],"uri":["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delInstrText>
        </w:r>
        <w:r w:rsidR="0003599B" w:rsidDel="00CA3509">
          <w:rPr>
            <w:rFonts w:ascii="Cambria" w:hAnsi="Cambria"/>
          </w:rPr>
          <w:fldChar w:fldCharType="separate"/>
        </w:r>
        <w:r w:rsidR="00855B54" w:rsidDel="00CA3509">
          <w:rPr>
            <w:rFonts w:ascii="Cambria" w:hAnsi="Cambria"/>
          </w:rPr>
          <w:delText>(26)</w:delText>
        </w:r>
        <w:r w:rsidR="0003599B" w:rsidDel="00CA3509">
          <w:rPr>
            <w:rFonts w:ascii="Cambria" w:hAnsi="Cambria"/>
          </w:rPr>
          <w:fldChar w:fldCharType="end"/>
        </w:r>
        <w:r w:rsidR="0003599B" w:rsidDel="00CA3509">
          <w:rPr>
            <w:rFonts w:ascii="Cambria" w:hAnsi="Cambria"/>
          </w:rPr>
          <w:delText>.</w:delText>
        </w:r>
        <w:r w:rsidR="00111D50" w:rsidDel="00CA3509">
          <w:rPr>
            <w:rFonts w:ascii="Cambria" w:hAnsi="Cambria"/>
          </w:rPr>
          <w:delText xml:space="preserve"> </w:delText>
        </w:r>
      </w:del>
    </w:p>
    <w:p w14:paraId="0C185F02" w14:textId="5A044219" w:rsidR="000914C0" w:rsidRDefault="001C42FE" w:rsidP="002C14DB">
      <w:pPr>
        <w:spacing w:line="480" w:lineRule="auto"/>
        <w:ind w:firstLine="720"/>
        <w:rPr>
          <w:rFonts w:ascii="Cambria" w:hAnsi="Cambria"/>
        </w:rPr>
      </w:pPr>
      <w:r>
        <w:rPr>
          <w:rFonts w:ascii="Cambria" w:hAnsi="Cambria"/>
        </w:rPr>
        <w:t>The</w:t>
      </w:r>
      <w:ins w:id="125" w:author="tara gallagher" w:date="2024-01-15T15:45:00Z">
        <w:r w:rsidR="00CA3509">
          <w:rPr>
            <w:rFonts w:ascii="Cambria" w:hAnsi="Cambria"/>
          </w:rPr>
          <w:t xml:space="preserve"> emission spectra and</w:t>
        </w:r>
      </w:ins>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A85377" w:rsidRPr="00D02268">
        <w:rPr>
          <w:rFonts w:ascii="Cambria" w:hAnsi="Cambria"/>
        </w:rPr>
        <w:t xml:space="preserve"> (</w:t>
      </w:r>
      <w:r w:rsidR="00A85377" w:rsidRPr="00EC153A">
        <w:rPr>
          <w:rFonts w:ascii="Cambria" w:hAnsi="Cambria"/>
          <w:b/>
          <w:bCs/>
        </w:rPr>
        <w:t>Fig. S</w:t>
      </w:r>
      <w:r w:rsidR="00C06F71" w:rsidRPr="00EC153A">
        <w:rPr>
          <w:rFonts w:ascii="Cambria" w:hAnsi="Cambria"/>
          <w:b/>
          <w:bCs/>
        </w:rPr>
        <w:t>2</w:t>
      </w:r>
      <w:del w:id="126" w:author="tara gallagher" w:date="2024-01-15T15:45:00Z">
        <w:r w:rsidR="00C06F71" w:rsidRPr="00EC153A" w:rsidDel="00CA3509">
          <w:rPr>
            <w:rFonts w:ascii="Cambria" w:hAnsi="Cambria"/>
            <w:b/>
            <w:bCs/>
          </w:rPr>
          <w:delText>A</w:delText>
        </w:r>
      </w:del>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ins w:id="127" w:author="tara gallagher" w:date="2024-01-15T16:23:00Z">
        <w:r w:rsidR="00C81C0F">
          <w:rPr>
            <w:rFonts w:ascii="Cambria" w:hAnsi="Cambria"/>
          </w:rPr>
          <w:t xml:space="preserve"> FLIM</w:t>
        </w:r>
      </w:ins>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ins w:id="128" w:author="tara gallagher" w:date="2024-01-15T17:12:00Z">
        <w:r w:rsidR="00D07781">
          <w:rPr>
            <w:rFonts w:ascii="Cambria" w:hAnsi="Cambria"/>
          </w:rPr>
          <w:t xml:space="preserve">in an anaerobic chamber </w:t>
        </w:r>
      </w:ins>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del w:id="129" w:author="tara gallagher" w:date="2024-01-15T16:23:00Z">
        <w:r w:rsidR="00DE1431" w:rsidRPr="00DB3AC6" w:rsidDel="00C81C0F">
          <w:rPr>
            <w:rFonts w:ascii="Cambria" w:hAnsi="Cambria"/>
          </w:rPr>
          <w:delText>Taken together, t</w:delText>
        </w:r>
        <w:r w:rsidR="00FA1EFA" w:rsidRPr="00DB3AC6" w:rsidDel="00C81C0F">
          <w:rPr>
            <w:rFonts w:ascii="Cambria" w:hAnsi="Cambria"/>
          </w:rPr>
          <w:delText>he spectral and phasor data suggest</w:delText>
        </w:r>
        <w:r w:rsidR="00EE04A7" w:rsidDel="00C81C0F">
          <w:rPr>
            <w:rFonts w:ascii="Cambria" w:hAnsi="Cambria"/>
          </w:rPr>
          <w:delText xml:space="preserve"> </w:delText>
        </w:r>
        <w:r w:rsidR="00DE1431" w:rsidRPr="00DB3AC6" w:rsidDel="00C81C0F">
          <w:rPr>
            <w:rFonts w:ascii="Cambria" w:hAnsi="Cambria"/>
          </w:rPr>
          <w:delText>chemically</w:delText>
        </w:r>
        <w:r w:rsidR="0027207C" w:rsidRPr="00DB3AC6" w:rsidDel="00C81C0F">
          <w:rPr>
            <w:rFonts w:ascii="Cambria" w:hAnsi="Cambria"/>
          </w:rPr>
          <w:delText xml:space="preserve"> </w:delText>
        </w:r>
        <w:r w:rsidR="00DE1431" w:rsidRPr="00DB3AC6" w:rsidDel="00C81C0F">
          <w:rPr>
            <w:rFonts w:ascii="Cambria" w:hAnsi="Cambria"/>
          </w:rPr>
          <w:delText>and electrochemically</w:delText>
        </w:r>
        <w:r w:rsidR="00134291" w:rsidRPr="00DB3AC6" w:rsidDel="00C81C0F">
          <w:rPr>
            <w:rFonts w:ascii="Cambria" w:hAnsi="Cambria"/>
          </w:rPr>
          <w:delText xml:space="preserve"> </w:delText>
        </w:r>
        <w:r w:rsidR="00DE1431" w:rsidRPr="00DB3AC6" w:rsidDel="00C81C0F">
          <w:rPr>
            <w:rFonts w:ascii="Cambria" w:hAnsi="Cambria"/>
          </w:rPr>
          <w:delText xml:space="preserve">reduced pyocyanin solutions contain multiple </w:delText>
        </w:r>
        <w:r w:rsidR="00DB3AC6" w:rsidRPr="00DB3AC6" w:rsidDel="00C81C0F">
          <w:rPr>
            <w:rFonts w:ascii="Cambria" w:hAnsi="Cambria"/>
          </w:rPr>
          <w:delText>subspecies</w:delText>
        </w:r>
        <w:r w:rsidR="00163272" w:rsidRPr="00DB3AC6" w:rsidDel="00C81C0F">
          <w:rPr>
            <w:rFonts w:ascii="Cambria" w:hAnsi="Cambria"/>
          </w:rPr>
          <w:delText xml:space="preserve">. </w:delText>
        </w:r>
      </w:del>
      <w:del w:id="130" w:author="tara gallagher" w:date="2024-01-15T15:39:00Z">
        <w:r w:rsidR="00163272" w:rsidRPr="00DB3AC6" w:rsidDel="003D7DCB">
          <w:rPr>
            <w:rFonts w:ascii="Cambria" w:hAnsi="Cambria"/>
          </w:rPr>
          <w:delText>However,</w:delText>
        </w:r>
        <w:r w:rsidR="005A318E" w:rsidRPr="00DB3AC6" w:rsidDel="003D7DCB">
          <w:rPr>
            <w:rFonts w:ascii="Cambria" w:hAnsi="Cambria"/>
          </w:rPr>
          <w:delText xml:space="preserve"> </w:delText>
        </w:r>
        <w:r w:rsidR="00163272" w:rsidRPr="00DB3AC6" w:rsidDel="003D7DCB">
          <w:rPr>
            <w:rFonts w:ascii="Cambria" w:hAnsi="Cambria"/>
          </w:rPr>
          <w:delText>t</w:delText>
        </w:r>
        <w:r w:rsidR="005A318E" w:rsidRPr="00DB3AC6" w:rsidDel="003D7DCB">
          <w:rPr>
            <w:rFonts w:ascii="Cambria" w:hAnsi="Cambria"/>
          </w:rPr>
          <w:delText xml:space="preserve">he </w:delText>
        </w:r>
      </w:del>
      <w:del w:id="131" w:author="tara gallagher" w:date="2024-01-15T14:57:00Z">
        <w:r w:rsidR="00FA1EFA" w:rsidRPr="00DB3AC6" w:rsidDel="00607290">
          <w:rPr>
            <w:rFonts w:ascii="Cambria" w:hAnsi="Cambria"/>
          </w:rPr>
          <w:delText>FLIM</w:delText>
        </w:r>
        <w:r w:rsidR="005A318E" w:rsidRPr="00DB3AC6" w:rsidDel="00607290">
          <w:rPr>
            <w:rFonts w:ascii="Cambria" w:hAnsi="Cambria"/>
          </w:rPr>
          <w:delText xml:space="preserve"> acquisition</w:delText>
        </w:r>
        <w:r w:rsidR="00FA1EFA" w:rsidRPr="00DB3AC6" w:rsidDel="00607290">
          <w:rPr>
            <w:rFonts w:ascii="Cambria" w:hAnsi="Cambria"/>
          </w:rPr>
          <w:delText xml:space="preserve"> settings </w:delText>
        </w:r>
        <w:r w:rsidR="005A318E" w:rsidRPr="00DB3AC6" w:rsidDel="00607290">
          <w:rPr>
            <w:rFonts w:ascii="Cambria" w:hAnsi="Cambria"/>
          </w:rPr>
          <w:delText xml:space="preserve">used </w:delText>
        </w:r>
        <w:r w:rsidR="00FA1EFA" w:rsidRPr="00DB3AC6" w:rsidDel="00607290">
          <w:rPr>
            <w:rFonts w:ascii="Cambria" w:hAnsi="Cambria"/>
          </w:rPr>
          <w:delText>(</w:delText>
        </w:r>
      </w:del>
      <w:del w:id="132" w:author="tara gallagher" w:date="2024-01-15T15:39:00Z">
        <w:r w:rsidR="00FA1EFA" w:rsidRPr="00DB3AC6" w:rsidDel="003D7DCB">
          <w:rPr>
            <w:rFonts w:ascii="Cambria" w:hAnsi="Cambria"/>
          </w:rPr>
          <w:delText>400-500 nm emission filter</w:delText>
        </w:r>
      </w:del>
      <w:del w:id="133" w:author="tara gallagher" w:date="2024-01-15T14:57:00Z">
        <w:r w:rsidR="00FA1EFA" w:rsidRPr="00DB3AC6" w:rsidDel="00607290">
          <w:rPr>
            <w:rFonts w:ascii="Cambria" w:hAnsi="Cambria"/>
          </w:rPr>
          <w:delText>)</w:delText>
        </w:r>
      </w:del>
      <w:del w:id="134" w:author="tara gallagher" w:date="2024-01-15T15:39:00Z">
        <w:r w:rsidR="00FA1EFA" w:rsidRPr="00DB3AC6" w:rsidDel="003D7DCB">
          <w:rPr>
            <w:rFonts w:ascii="Cambria" w:hAnsi="Cambria"/>
          </w:rPr>
          <w:delText xml:space="preserve"> </w:delText>
        </w:r>
        <w:r w:rsidR="00DE1431" w:rsidRPr="00DB3AC6" w:rsidDel="003D7DCB">
          <w:rPr>
            <w:rFonts w:ascii="Cambria" w:hAnsi="Cambria"/>
          </w:rPr>
          <w:delText>capture</w:delText>
        </w:r>
        <w:r w:rsidR="00607290" w:rsidDel="003D7DCB">
          <w:rPr>
            <w:rFonts w:ascii="Cambria" w:hAnsi="Cambria"/>
          </w:rPr>
          <w:delText>s</w:delText>
        </w:r>
        <w:r w:rsidR="005A318E" w:rsidRPr="00DB3AC6" w:rsidDel="003D7DCB">
          <w:rPr>
            <w:rFonts w:ascii="Cambria" w:hAnsi="Cambria"/>
          </w:rPr>
          <w:delText xml:space="preserve"> </w:delText>
        </w:r>
        <w:r w:rsidR="00607290" w:rsidDel="003D7DCB">
          <w:rPr>
            <w:rFonts w:ascii="Cambria" w:hAnsi="Cambria"/>
          </w:rPr>
          <w:delText xml:space="preserve">only </w:delText>
        </w:r>
        <w:r w:rsidR="005A318E" w:rsidRPr="00DB3AC6" w:rsidDel="003D7DCB">
          <w:rPr>
            <w:rFonts w:ascii="Cambria" w:hAnsi="Cambria"/>
          </w:rPr>
          <w:delText>the reduced form</w:delText>
        </w:r>
        <w:r w:rsidR="00DE1431" w:rsidRPr="00DB3AC6" w:rsidDel="003D7DCB">
          <w:rPr>
            <w:rFonts w:ascii="Cambria" w:hAnsi="Cambria"/>
          </w:rPr>
          <w:delText>.</w:delText>
        </w:r>
        <w:r w:rsidR="00DE1431" w:rsidDel="003D7DCB">
          <w:rPr>
            <w:rFonts w:ascii="Cambria" w:hAnsi="Cambria"/>
          </w:rPr>
          <w:delText xml:space="preserve"> </w:delText>
        </w:r>
      </w:del>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24164E54" w14:textId="4503E47F" w:rsidR="007604D9" w:rsidRDefault="00684441" w:rsidP="00030C89">
      <w:pPr>
        <w:pStyle w:val="NormalWeb"/>
        <w:spacing w:line="480" w:lineRule="auto"/>
        <w:ind w:firstLine="720"/>
        <w:rPr>
          <w:ins w:id="135" w:author="tara gallagher" w:date="2024-01-15T16:27:00Z"/>
        </w:rPr>
      </w:pPr>
      <w:ins w:id="136" w:author="tara gallagher" w:date="2024-01-15T15:53:00Z">
        <w:r w:rsidRPr="00CD0D15">
          <w:rPr>
            <w:rFonts w:ascii="Cambria" w:hAnsi="Cambria"/>
          </w:rPr>
          <w:t xml:space="preserve">To recapitulate slower bacterial growth observed in infections </w:t>
        </w:r>
        <w:r w:rsidRPr="00CD0D15">
          <w:rPr>
            <w:rFonts w:ascii="Cambria" w:hAnsi="Cambria"/>
          </w:rPr>
          <w:fldChar w:fldCharType="begin"/>
        </w:r>
      </w:ins>
      <w:r w:rsidR="00CF5F7C">
        <w:rPr>
          <w:rFonts w:ascii="Cambria" w:hAnsi="Cambria"/>
        </w:rPr>
        <w:instrText xml:space="preserve"> ADDIN ZOTERO_ITEM CSL_CITATION {"citationID":"PwZtSJDH","properties":{"formattedCitation":"(23, 24)","plainCitation":"(23, 24)","noteIndex":0},"citationItems":[{"id":345,"uris":["http://zotero.org/users/6261839/items/GINTNM9E"],"uri":["http://zotero.org/users/6261839/items/GINTNM9E"],"itemData":{"id":345,"type":"article-journal","abstract":"Chronic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ur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ins w:id="137" w:author="tara gallagher" w:date="2024-01-15T15:53:00Z">
        <w:r w:rsidRPr="00CD0D15">
          <w:rPr>
            <w:rFonts w:ascii="Cambria" w:hAnsi="Cambria"/>
          </w:rPr>
          <w:fldChar w:fldCharType="separate"/>
        </w:r>
      </w:ins>
      <w:r w:rsidR="00CF5F7C">
        <w:rPr>
          <w:rFonts w:ascii="Cambria" w:hAnsi="Cambria"/>
          <w:noProof/>
        </w:rPr>
        <w:t>(23, 24)</w:t>
      </w:r>
      <w:ins w:id="138" w:author="tara gallagher" w:date="2024-01-15T15:53:00Z">
        <w:r w:rsidRPr="00CD0D15">
          <w:rPr>
            <w:rFonts w:ascii="Cambria" w:hAnsi="Cambria"/>
          </w:rPr>
          <w:fldChar w:fldCharType="end"/>
        </w:r>
        <w:r w:rsidRPr="00CD0D15">
          <w:rPr>
            <w:rFonts w:ascii="Cambria" w:hAnsi="Cambria"/>
          </w:rPr>
          <w:t xml:space="preserve">, colony biofilms were grown for </w:t>
        </w:r>
        <w:r>
          <w:rPr>
            <w:rFonts w:ascii="Cambria" w:hAnsi="Cambria"/>
          </w:rPr>
          <w:t>three</w:t>
        </w:r>
        <w:r w:rsidRPr="00CD0D15">
          <w:rPr>
            <w:rFonts w:ascii="Cambria" w:hAnsi="Cambria"/>
          </w:rPr>
          <w:t xml:space="preserve"> days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opulation of the biofilm</w:t>
        </w:r>
        <w:r>
          <w:rPr>
            <w:rFonts w:ascii="Cambria" w:hAnsi="Cambria"/>
          </w:rPr>
          <w:t xml:space="preserve"> </w:t>
        </w:r>
      </w:ins>
      <w:del w:id="139" w:author="tara gallagher" w:date="2024-01-15T15:53:00Z">
        <w:r w:rsidR="00F27C25" w:rsidRPr="00CD0D15" w:rsidDel="00684441">
          <w:rPr>
            <w:rFonts w:ascii="Cambria" w:hAnsi="Cambria"/>
          </w:rPr>
          <w:delText xml:space="preserve">The fluorescence intensity and lifetime were acquired throughout different depths of </w:delText>
        </w:r>
        <w:r w:rsidR="00357A6E" w:rsidDel="00684441">
          <w:rPr>
            <w:rFonts w:ascii="Cambria" w:hAnsi="Cambria"/>
          </w:rPr>
          <w:delText>five</w:delText>
        </w:r>
        <w:r w:rsidR="00F27C25" w:rsidRPr="00CD0D15" w:rsidDel="00684441">
          <w:rPr>
            <w:rFonts w:ascii="Cambria" w:hAnsi="Cambria"/>
          </w:rPr>
          <w:delText xml:space="preserve">-day old </w:delText>
        </w:r>
        <w:r w:rsidR="00F27C25" w:rsidRPr="00201A3D" w:rsidDel="00684441">
          <w:rPr>
            <w:rFonts w:ascii="Cambria" w:hAnsi="Cambria"/>
            <w:i/>
          </w:rPr>
          <w:delText>P. aeruginosa</w:delText>
        </w:r>
        <w:r w:rsidR="00F27C25" w:rsidRPr="00CD0D15" w:rsidDel="00684441">
          <w:rPr>
            <w:rFonts w:ascii="Cambria" w:hAnsi="Cambria"/>
          </w:rPr>
          <w:delText xml:space="preserve"> biofilms grown in artificial sputum medium</w:delText>
        </w:r>
        <w:r w:rsidR="00D63B6D" w:rsidDel="00684441">
          <w:rPr>
            <w:rFonts w:ascii="Cambria" w:hAnsi="Cambria"/>
          </w:rPr>
          <w:delText xml:space="preserve"> (ASM) or M9 succinate agar</w:delText>
        </w:r>
        <w:r w:rsidR="00F27C25" w:rsidRPr="00CD0D15" w:rsidDel="00684441">
          <w:rPr>
            <w:rFonts w:ascii="Cambria" w:hAnsi="Cambria"/>
          </w:rPr>
          <w:delText xml:space="preserve"> </w:delText>
        </w:r>
      </w:del>
      <w:r w:rsidR="00F27C25" w:rsidRPr="00CD0D15">
        <w:rPr>
          <w:rFonts w:ascii="Cambria" w:hAnsi="Cambria"/>
        </w:rPr>
        <w:t>using</w:t>
      </w:r>
      <w:del w:id="140" w:author="tara gallagher" w:date="2024-01-15T14:49:00Z">
        <w:r w:rsidR="00F27C25" w:rsidRPr="00CD0D15" w:rsidDel="00A11572">
          <w:rPr>
            <w:rFonts w:ascii="Cambria" w:hAnsi="Cambria"/>
          </w:rPr>
          <w:delText xml:space="preserve"> </w:delText>
        </w:r>
        <w:r w:rsidR="00C37742" w:rsidDel="00A11572">
          <w:rPr>
            <w:rFonts w:ascii="Cambria" w:hAnsi="Cambria"/>
          </w:rPr>
          <w:delText>a custom-</w:delText>
        </w:r>
        <w:r w:rsidR="00C37742" w:rsidRPr="00CD0D15" w:rsidDel="00A11572">
          <w:rPr>
            <w:rFonts w:ascii="Cambria" w:hAnsi="Cambria"/>
          </w:rPr>
          <w:delText xml:space="preserve">made microscope at the Laboratory for Fluorescence Dynamics, </w:delText>
        </w:r>
      </w:del>
      <w:ins w:id="141" w:author="tara gallagher" w:date="2024-01-15T14:49:00Z">
        <w:r w:rsidR="00A11572">
          <w:rPr>
            <w:rFonts w:ascii="Cambria" w:hAnsi="Cambria"/>
          </w:rPr>
          <w:t xml:space="preserve"> </w:t>
        </w:r>
      </w:ins>
      <w:r w:rsidR="00C37742" w:rsidRPr="00CD0D15">
        <w:rPr>
          <w:rFonts w:ascii="Cambria" w:hAnsi="Cambria"/>
        </w:rPr>
        <w:t>the DIVER</w:t>
      </w:r>
      <w:ins w:id="142" w:author="tara gallagher" w:date="2024-01-15T14:34:00Z">
        <w:r w:rsidR="004B699B">
          <w:rPr>
            <w:rFonts w:ascii="Cambria" w:hAnsi="Cambria"/>
          </w:rPr>
          <w:t xml:space="preserve"> microscope</w:t>
        </w:r>
      </w:ins>
      <w:r w:rsidR="00C37742" w:rsidRPr="00CD0D15">
        <w:rPr>
          <w:rFonts w:ascii="Cambria" w:hAnsi="Cambria"/>
        </w:rPr>
        <w:t xml:space="preserve"> </w:t>
      </w:r>
      <w:r w:rsidR="00C37742" w:rsidRPr="00CD0D15">
        <w:rPr>
          <w:rFonts w:ascii="Cambria" w:hAnsi="Cambria"/>
        </w:rPr>
        <w:fldChar w:fldCharType="begin"/>
      </w:r>
      <w:r w:rsidR="001B0024">
        <w:rPr>
          <w:rFonts w:ascii="Cambria" w:hAnsi="Cambria"/>
        </w:rPr>
        <w:instrText xml:space="preserve"> ADDIN ZOTERO_ITEM CSL_CITATION {"citationID":"a131vvao5gr","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00C37742" w:rsidRPr="00CD0D15">
        <w:rPr>
          <w:rFonts w:ascii="Cambria" w:hAnsi="Cambria"/>
        </w:rPr>
        <w:fldChar w:fldCharType="separate"/>
      </w:r>
      <w:r w:rsidR="001B0024" w:rsidRPr="001B0024">
        <w:rPr>
          <w:rFonts w:ascii="Cambria" w:hAnsi="Cambria"/>
        </w:rPr>
        <w:t>(15–17)</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ins w:id="143" w:author="tara gallagher" w:date="2024-01-15T16:27:00Z">
        <w:r w:rsidR="007604D9" w:rsidRPr="00CD0D15">
          <w:rPr>
            <w:rFonts w:ascii="Cambria" w:hAnsi="Cambria"/>
          </w:rPr>
          <w:t xml:space="preserve">Laser power was increased with deeper </w:t>
        </w:r>
        <w:r w:rsidR="007604D9" w:rsidRPr="009A763D">
          <w:rPr>
            <w:rFonts w:ascii="Cambria" w:hAnsi="Cambria"/>
          </w:rPr>
          <w:t>imaging in the sample 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r w:rsidR="007604D9" w:rsidRPr="009A763D">
          <w:rPr>
            <w:rFonts w:ascii="Cambria" w:hAnsi="Cambria"/>
          </w:rPr>
          <w:t>)</w:t>
        </w:r>
        <w:r w:rsidR="007604D9">
          <w:rPr>
            <w:rFonts w:ascii="Cambria" w:hAnsi="Cambria"/>
          </w:rPr>
          <w:t xml:space="preserve">. </w:t>
        </w:r>
      </w:ins>
    </w:p>
    <w:p w14:paraId="6087BD01" w14:textId="61D765C9" w:rsidR="007D4ED9" w:rsidRPr="009A763D" w:rsidDel="00030C89" w:rsidRDefault="00E83C9D" w:rsidP="007604D9">
      <w:pPr>
        <w:pStyle w:val="NormalWeb"/>
        <w:spacing w:line="480" w:lineRule="auto"/>
        <w:ind w:firstLine="720"/>
        <w:rPr>
          <w:del w:id="144" w:author="tara gallagher" w:date="2024-01-15T16:25:00Z"/>
          <w:rFonts w:ascii="Cambria" w:hAnsi="Cambria"/>
        </w:rPr>
        <w:pPrChange w:id="145" w:author="tara gallagher" w:date="2024-01-15T16:27:00Z">
          <w:pPr>
            <w:pStyle w:val="NormalWeb"/>
            <w:spacing w:line="480" w:lineRule="auto"/>
            <w:ind w:firstLine="720"/>
          </w:pPr>
        </w:pPrChange>
      </w:pPr>
      <w:r>
        <w:rPr>
          <w:rFonts w:ascii="Cambria" w:hAnsi="Cambria"/>
        </w:rPr>
        <w:t>Two</w:t>
      </w:r>
      <w:ins w:id="146" w:author="tara gallagher" w:date="2024-01-15T16:24:00Z">
        <w:r w:rsidR="00030C89">
          <w:rPr>
            <w:rFonts w:ascii="Cambria" w:hAnsi="Cambria"/>
          </w:rPr>
          <w:t xml:space="preserve"> strains</w:t>
        </w:r>
      </w:ins>
      <w:del w:id="147" w:author="tara gallagher" w:date="2024-01-15T16:24:00Z">
        <w:r w:rsidDel="00030C89">
          <w:rPr>
            <w:rFonts w:ascii="Cambria" w:hAnsi="Cambria"/>
          </w:rPr>
          <w:delText xml:space="preserve"> strains of </w:delText>
        </w:r>
        <w:r w:rsidDel="00030C89">
          <w:rPr>
            <w:rFonts w:ascii="Cambria" w:hAnsi="Cambria"/>
            <w:i/>
            <w:iCs/>
          </w:rPr>
          <w:delText>P. aer</w:delText>
        </w:r>
        <w:r w:rsidR="00E7638E" w:rsidDel="00030C89">
          <w:rPr>
            <w:rFonts w:ascii="Cambria" w:hAnsi="Cambria"/>
            <w:i/>
            <w:iCs/>
          </w:rPr>
          <w:delText>u</w:delText>
        </w:r>
        <w:r w:rsidDel="00030C89">
          <w:rPr>
            <w:rFonts w:ascii="Cambria" w:hAnsi="Cambria"/>
            <w:i/>
            <w:iCs/>
          </w:rPr>
          <w:delText>g</w:delText>
        </w:r>
        <w:r w:rsidR="00E7638E" w:rsidDel="00030C89">
          <w:rPr>
            <w:rFonts w:ascii="Cambria" w:hAnsi="Cambria"/>
            <w:i/>
            <w:iCs/>
          </w:rPr>
          <w:delText>i</w:delText>
        </w:r>
        <w:r w:rsidDel="00030C89">
          <w:rPr>
            <w:rFonts w:ascii="Cambria" w:hAnsi="Cambria"/>
            <w:i/>
            <w:iCs/>
          </w:rPr>
          <w:delText xml:space="preserve">nosa </w:delText>
        </w:r>
        <w:r w:rsidDel="00030C89">
          <w:rPr>
            <w:rFonts w:ascii="Cambria" w:hAnsi="Cambria"/>
          </w:rPr>
          <w:delText>PA14</w:delText>
        </w:r>
      </w:del>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proofErr w:type="spellStart"/>
      <w:r w:rsidR="00C06F71">
        <w:rPr>
          <w:rFonts w:ascii="Cambria" w:hAnsi="Cambria"/>
          <w:i/>
          <w:iCs/>
        </w:rPr>
        <w:t>phz</w:t>
      </w:r>
      <w:proofErr w:type="spellEnd"/>
      <w:proofErr w:type="gramStart"/>
      <w:r w:rsidR="00C06F71" w:rsidRPr="009A763D">
        <w:rPr>
          <w:rFonts w:ascii="Cambria" w:hAnsi="Cambria"/>
        </w:rPr>
        <w:t>)</w:t>
      </w:r>
      <w:r w:rsidR="00C06F71">
        <w:rPr>
          <w:rFonts w:ascii="Cambria" w:hAnsi="Cambria"/>
          <w:i/>
          <w:iCs/>
        </w:rPr>
        <w:t xml:space="preserve"> </w:t>
      </w:r>
      <w:r w:rsidR="00163272">
        <w:rPr>
          <w:rFonts w:ascii="Cambria" w:hAnsi="Cambria"/>
        </w:rPr>
        <w:t>,</w:t>
      </w:r>
      <w:proofErr w:type="gramEnd"/>
      <w:r>
        <w:rPr>
          <w:rFonts w:ascii="Cambria" w:hAnsi="Cambria"/>
        </w:rPr>
        <w:t xml:space="preserve"> which does not produce phenazines</w:t>
      </w:r>
      <w:r w:rsidR="007D4ED9">
        <w:rPr>
          <w:rFonts w:ascii="Cambria" w:hAnsi="Cambria"/>
        </w:rPr>
        <w:t xml:space="preserve">. </w:t>
      </w:r>
      <w:ins w:id="148" w:author="tara gallagher" w:date="2024-01-15T17:13:00Z">
        <w:r w:rsidR="00405685" w:rsidRPr="009A763D">
          <w:t>The phasor position of</w:t>
        </w:r>
        <w:r w:rsidR="00405685">
          <w:t xml:space="preserve"> </w:t>
        </w:r>
        <w:r w:rsidR="00405685">
          <w:rPr>
            <w:i/>
            <w:iCs/>
          </w:rPr>
          <w:t>P. aeruginosa</w:t>
        </w:r>
        <w:r w:rsidR="00405685" w:rsidRPr="009A763D">
          <w:t xml:space="preserve"> cultures was distinct from uninoculated media (</w:t>
        </w:r>
        <w:r w:rsidR="00405685" w:rsidRPr="009A763D">
          <w:rPr>
            <w:b/>
            <w:bCs/>
          </w:rPr>
          <w:t>Fig. S</w:t>
        </w:r>
        <w:r w:rsidR="00405685">
          <w:rPr>
            <w:b/>
            <w:bCs/>
          </w:rPr>
          <w:t>4</w:t>
        </w:r>
        <w:r w:rsidR="00405685" w:rsidRPr="009A763D">
          <w:t>)</w:t>
        </w:r>
        <w:r w:rsidR="00405685">
          <w:t xml:space="preserve">. </w:t>
        </w:r>
        <w:r w:rsidR="00405685">
          <w:t xml:space="preserve"> </w:t>
        </w:r>
      </w:ins>
      <w:del w:id="149" w:author="tara gallagher" w:date="2024-01-15T16:27:00Z">
        <w:r w:rsidR="00F27C25" w:rsidRPr="00CD0D15" w:rsidDel="007604D9">
          <w:rPr>
            <w:rFonts w:ascii="Cambria" w:hAnsi="Cambria"/>
          </w:rPr>
          <w:delText xml:space="preserve">Laser power was increased with deeper </w:delText>
        </w:r>
        <w:r w:rsidR="00F27C25" w:rsidRPr="009A763D" w:rsidDel="007604D9">
          <w:rPr>
            <w:rFonts w:ascii="Cambria" w:hAnsi="Cambria"/>
          </w:rPr>
          <w:delText>imaging in the sample to compensate for signal attenuation</w:delText>
        </w:r>
      </w:del>
      <w:del w:id="150" w:author="tara gallagher" w:date="2024-01-15T16:24:00Z">
        <w:r w:rsidR="009A763D" w:rsidRPr="009A763D" w:rsidDel="00030C89">
          <w:rPr>
            <w:rFonts w:ascii="Cambria" w:hAnsi="Cambria"/>
          </w:rPr>
          <w:delText xml:space="preserve">. </w:delText>
        </w:r>
        <w:r w:rsidR="00F27C25" w:rsidRPr="009A763D" w:rsidDel="00030C89">
          <w:rPr>
            <w:rFonts w:ascii="Cambria" w:hAnsi="Cambria"/>
          </w:rPr>
          <w:delText>The</w:delText>
        </w:r>
        <w:r w:rsidR="00B64E67" w:rsidDel="00030C89">
          <w:rPr>
            <w:rFonts w:ascii="Cambria" w:hAnsi="Cambria"/>
          </w:rPr>
          <w:delText xml:space="preserve"> emitted </w:delText>
        </w:r>
        <w:r w:rsidR="00F27C25" w:rsidRPr="009A763D" w:rsidDel="00030C89">
          <w:rPr>
            <w:rFonts w:ascii="Cambria" w:hAnsi="Cambria"/>
          </w:rPr>
          <w:delText xml:space="preserve">fluorescence intensity was similar throughout the biofilm, suggesting effective excitation delivery </w:delText>
        </w:r>
      </w:del>
      <w:del w:id="151" w:author="tara gallagher" w:date="2024-01-15T16:27:00Z">
        <w:r w:rsidR="00F27C25" w:rsidRPr="009A763D" w:rsidDel="007604D9">
          <w:rPr>
            <w:rFonts w:ascii="Cambria" w:hAnsi="Cambria"/>
          </w:rPr>
          <w:delText>(</w:delText>
        </w:r>
        <w:r w:rsidR="00F27C25" w:rsidRPr="009A763D" w:rsidDel="007604D9">
          <w:rPr>
            <w:rFonts w:ascii="Cambria" w:hAnsi="Cambria"/>
            <w:b/>
            <w:bCs/>
          </w:rPr>
          <w:delText xml:space="preserve">Fig. </w:delText>
        </w:r>
        <w:r w:rsidR="006772D3" w:rsidRPr="009A763D" w:rsidDel="007604D9">
          <w:rPr>
            <w:rFonts w:ascii="Cambria" w:hAnsi="Cambria"/>
            <w:b/>
            <w:bCs/>
          </w:rPr>
          <w:delText>S</w:delText>
        </w:r>
      </w:del>
      <w:del w:id="152" w:author="tara gallagher" w:date="2024-01-15T15:49:00Z">
        <w:r w:rsidR="000B6C5D" w:rsidDel="00CA3509">
          <w:rPr>
            <w:rFonts w:ascii="Cambria" w:hAnsi="Cambria"/>
            <w:b/>
            <w:bCs/>
          </w:rPr>
          <w:delText>4</w:delText>
        </w:r>
      </w:del>
      <w:del w:id="153" w:author="tara gallagher" w:date="2024-01-15T16:27:00Z">
        <w:r w:rsidR="00F27C25" w:rsidRPr="009A763D" w:rsidDel="007604D9">
          <w:rPr>
            <w:rFonts w:ascii="Cambria" w:hAnsi="Cambria"/>
          </w:rPr>
          <w:delText>)</w:delText>
        </w:r>
      </w:del>
      <w:del w:id="154" w:author="tara gallagher" w:date="2024-01-15T16:25:00Z">
        <w:r w:rsidR="000B6C5D" w:rsidDel="00030C89">
          <w:rPr>
            <w:rFonts w:ascii="Cambria" w:hAnsi="Cambria"/>
          </w:rPr>
          <w:delText>.</w:delText>
        </w:r>
      </w:del>
    </w:p>
    <w:p w14:paraId="11024940" w14:textId="421AE32F" w:rsidR="00CA3509" w:rsidRDefault="007D4ED9" w:rsidP="007604D9">
      <w:pPr>
        <w:pStyle w:val="NormalWeb"/>
        <w:spacing w:line="480" w:lineRule="auto"/>
        <w:ind w:firstLine="720"/>
        <w:rPr>
          <w:ins w:id="155" w:author="tara gallagher" w:date="2024-01-15T15:54:00Z"/>
        </w:rPr>
        <w:pPrChange w:id="156" w:author="tara gallagher" w:date="2024-01-15T16:27:00Z">
          <w:pPr>
            <w:spacing w:line="480" w:lineRule="auto"/>
          </w:pPr>
        </w:pPrChange>
      </w:pPr>
      <w:del w:id="157" w:author="tara gallagher" w:date="2024-01-15T16:25:00Z">
        <w:r w:rsidRPr="009A763D" w:rsidDel="00030C89">
          <w:tab/>
        </w:r>
      </w:del>
      <w:del w:id="158" w:author="tara gallagher" w:date="2024-01-15T16:27:00Z">
        <w:r w:rsidR="005F7AFF" w:rsidRPr="009A763D" w:rsidDel="007604D9">
          <w:delText xml:space="preserve">The </w:delText>
        </w:r>
        <w:r w:rsidRPr="009A763D" w:rsidDel="007604D9">
          <w:delText>phasor position</w:delText>
        </w:r>
        <w:r w:rsidR="005F7AFF" w:rsidRPr="009A763D" w:rsidDel="007604D9">
          <w:delText xml:space="preserve"> of cultures was distinct from uninoculated media (</w:delText>
        </w:r>
        <w:r w:rsidR="005F7AFF" w:rsidRPr="009A763D" w:rsidDel="007604D9">
          <w:rPr>
            <w:b/>
            <w:bCs/>
          </w:rPr>
          <w:delText>Fig. S</w:delText>
        </w:r>
      </w:del>
      <w:del w:id="159" w:author="tara gallagher" w:date="2024-01-15T15:52:00Z">
        <w:r w:rsidR="000B6C5D" w:rsidDel="00684441">
          <w:rPr>
            <w:b/>
            <w:bCs/>
          </w:rPr>
          <w:delText>5</w:delText>
        </w:r>
      </w:del>
      <w:del w:id="160" w:author="tara gallagher" w:date="2024-01-15T16:27:00Z">
        <w:r w:rsidR="005F7AFF" w:rsidRPr="009A763D" w:rsidDel="007604D9">
          <w:delText>)</w:delText>
        </w:r>
        <w:r w:rsidDel="007604D9">
          <w:delText>.</w:delText>
        </w:r>
        <w:r w:rsidR="005F7AFF" w:rsidDel="007604D9">
          <w:delText xml:space="preserve"> </w:delText>
        </w:r>
        <w:r w:rsidR="00F27C25" w:rsidRPr="00CD0D15" w:rsidDel="007604D9">
          <w:delText>Cell density decreased with biofilm depth (</w:delText>
        </w:r>
        <w:r w:rsidR="00F27C25" w:rsidRPr="00235EA7" w:rsidDel="007604D9">
          <w:rPr>
            <w:b/>
            <w:bCs/>
          </w:rPr>
          <w:delText>Fig. 3</w:delText>
        </w:r>
        <w:r w:rsidR="00F27C25" w:rsidRPr="00CD0D15" w:rsidDel="007604D9">
          <w:delText xml:space="preserve">). </w:delText>
        </w:r>
      </w:del>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 </w:t>
      </w:r>
      <w:r w:rsidR="00F27C25" w:rsidRPr="00CD0D15">
        <w:t>(</w:t>
      </w:r>
      <w:r w:rsidR="00F27C25" w:rsidRPr="00235EA7">
        <w:rPr>
          <w:b/>
          <w:bCs/>
        </w:rPr>
        <w:t>Fig. 3</w:t>
      </w:r>
      <w:r w:rsidR="0030615F">
        <w:rPr>
          <w:b/>
          <w:bCs/>
        </w:rPr>
        <w:t>, 4</w:t>
      </w:r>
      <w:r w:rsidR="00F27C25" w:rsidRPr="00CD0D15">
        <w:t xml:space="preserve">). </w:t>
      </w:r>
      <w:r w:rsidR="00E83C9D">
        <w:t>However, t</w:t>
      </w:r>
      <w:r w:rsidR="00C63F37">
        <w:t xml:space="preserve">he depth-dependent lifetime shift was not observed </w:t>
      </w:r>
      <w:r w:rsidR="00E83C9D">
        <w:t xml:space="preserve">in the </w:t>
      </w:r>
      <w:r w:rsidR="00C63F37" w:rsidRPr="00163272">
        <w:rPr>
          <w:i/>
          <w:iCs/>
        </w:rPr>
        <w:t>∆</w:t>
      </w:r>
      <w:proofErr w:type="spellStart"/>
      <w:r w:rsidR="00C63F37" w:rsidRPr="00163272">
        <w:rPr>
          <w:i/>
          <w:iCs/>
        </w:rPr>
        <w:t>phz</w:t>
      </w:r>
      <w:proofErr w:type="spellEnd"/>
      <w:r w:rsidR="00C63F37" w:rsidRPr="00163272">
        <w:rPr>
          <w:i/>
          <w:iCs/>
        </w:rPr>
        <w:t xml:space="preserve"> </w:t>
      </w:r>
      <w:r w:rsidR="00E83C9D">
        <w:t>cultures</w:t>
      </w:r>
      <w:r w:rsidR="009907B3">
        <w:t xml:space="preserve"> (</w:t>
      </w:r>
      <w:r w:rsidR="009907B3" w:rsidRPr="009A763D">
        <w:rPr>
          <w:b/>
          <w:bCs/>
        </w:rPr>
        <w:t>Fig. 3, 4</w:t>
      </w:r>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del w:id="161" w:author="tara gallagher" w:date="2024-01-15T17:13:00Z">
        <w:r w:rsidR="006772D3" w:rsidDel="00405685">
          <w:delText xml:space="preserve">, with G and S values shifted </w:delText>
        </w:r>
        <w:r w:rsidR="00B64E67" w:rsidDel="00405685">
          <w:delText xml:space="preserve">to </w:delText>
        </w:r>
        <w:r w:rsidR="006772D3" w:rsidDel="00405685">
          <w:delText xml:space="preserve">the left </w:delText>
        </w:r>
        <w:r w:rsidR="00B64E67" w:rsidDel="00405685">
          <w:delText>of the</w:delText>
        </w:r>
      </w:del>
      <w:del w:id="162" w:author="tara gallagher" w:date="2024-01-15T15:48:00Z">
        <w:r w:rsidR="00B64E67" w:rsidDel="00CA3509">
          <w:delText xml:space="preserve"> </w:delText>
        </w:r>
      </w:del>
      <w:del w:id="163" w:author="tara gallagher" w:date="2024-01-15T17:13:00Z">
        <w:r w:rsidR="00E239CF" w:rsidDel="00405685">
          <w:delText xml:space="preserve"> </w:delText>
        </w:r>
        <w:r w:rsidR="00E239CF" w:rsidRPr="00163272" w:rsidDel="00405685">
          <w:rPr>
            <w:i/>
            <w:iCs/>
          </w:rPr>
          <w:delText>∆phz</w:delText>
        </w:r>
        <w:r w:rsidR="00E239CF" w:rsidDel="00405685">
          <w:delText xml:space="preserve"> strains</w:delText>
        </w:r>
      </w:del>
      <w:ins w:id="164" w:author="tara gallagher" w:date="2024-01-15T16:26:00Z">
        <w:r w:rsidR="00030C89">
          <w:t xml:space="preserve">. </w:t>
        </w:r>
      </w:ins>
      <w:del w:id="165" w:author="tara gallagher" w:date="2024-01-15T16:26:00Z">
        <w:r w:rsidR="00163F9A" w:rsidDel="00030C89">
          <w:delText xml:space="preserve"> (</w:delText>
        </w:r>
        <w:r w:rsidR="00163F9A" w:rsidRPr="00163F9A" w:rsidDel="00030C89">
          <w:delText xml:space="preserve">Wilcoxon rank sum test, </w:delText>
        </w:r>
        <w:r w:rsidR="003861A7" w:rsidDel="00030C89">
          <w:delText>p</w:delText>
        </w:r>
        <w:r w:rsidR="00163F9A" w:rsidRPr="00163F9A" w:rsidDel="00030C89">
          <w:delText xml:space="preserve"> &lt; </w:delText>
        </w:r>
        <w:r w:rsidR="00955437" w:rsidDel="00030C89">
          <w:delText xml:space="preserve">0.05 </w:delText>
        </w:r>
        <w:r w:rsidR="00163F9A" w:rsidDel="00030C89">
          <w:delText>for both ASM and M9 suc comparisons)</w:delText>
        </w:r>
        <w:r w:rsidR="00E239CF" w:rsidDel="00030C89">
          <w:delText>.</w:delText>
        </w:r>
      </w:del>
      <w:del w:id="166" w:author="tara gallagher" w:date="2024-01-15T15:55:00Z">
        <w:r w:rsidR="00E239CF" w:rsidDel="00684441">
          <w:delText xml:space="preserve"> </w:delText>
        </w:r>
        <w:r w:rsidR="00163F9A" w:rsidDel="00684441">
          <w:delText>The</w:delText>
        </w:r>
        <w:r w:rsidR="00E239CF" w:rsidDel="00684441">
          <w:delText xml:space="preserve"> </w:delText>
        </w:r>
        <w:r w:rsidR="00163F9A" w:rsidDel="00684441">
          <w:delText>fluorescence</w:delText>
        </w:r>
        <w:r w:rsidR="00E239CF" w:rsidDel="00684441">
          <w:delText xml:space="preserve"> </w:delText>
        </w:r>
        <w:r w:rsidR="00163F9A" w:rsidDel="00684441">
          <w:delText>lifetime</w:delText>
        </w:r>
        <w:r w:rsidR="0030615F" w:rsidDel="00684441">
          <w:delText xml:space="preserve"> signal</w:delText>
        </w:r>
        <w:r w:rsidR="00E239CF" w:rsidDel="00684441">
          <w:delText>s</w:delText>
        </w:r>
        <w:r w:rsidR="0030615F" w:rsidDel="00684441">
          <w:delText xml:space="preserve"> </w:delText>
        </w:r>
        <w:r w:rsidR="00B64E67" w:rsidDel="00684441">
          <w:delText>of the WT strain in</w:delText>
        </w:r>
        <w:r w:rsidR="00E239CF" w:rsidDel="00684441">
          <w:delText xml:space="preserve"> both </w:delText>
        </w:r>
        <w:r w:rsidR="00557187" w:rsidDel="00684441">
          <w:delText xml:space="preserve">ASM and M9 media </w:delText>
        </w:r>
        <w:r w:rsidR="00070AA5" w:rsidDel="00684441">
          <w:delText xml:space="preserve">were similar to </w:delText>
        </w:r>
        <w:r w:rsidR="00F27C25" w:rsidRPr="00CD0D15" w:rsidDel="00684441">
          <w:delText>reduced pyocyani</w:delText>
        </w:r>
        <w:r w:rsidR="00070AA5" w:rsidDel="00684441">
          <w:delText>n</w:delText>
        </w:r>
      </w:del>
      <w:del w:id="167" w:author="tara gallagher" w:date="2024-01-15T15:48:00Z">
        <w:r w:rsidR="00070AA5" w:rsidDel="00CA3509">
          <w:delText>.</w:delText>
        </w:r>
      </w:del>
      <w:ins w:id="168" w:author="tara gallagher" w:date="2024-01-15T15:47:00Z">
        <w:r w:rsidR="00CA3509">
          <w:t>Th</w:t>
        </w:r>
        <w:r w:rsidR="00CA3509">
          <w:t xml:space="preserve">e </w:t>
        </w:r>
        <w:r w:rsidR="00CA3509">
          <w:t>long</w:t>
        </w:r>
      </w:ins>
      <w:ins w:id="169" w:author="tara gallagher" w:date="2024-01-15T15:48:00Z">
        <w:r w:rsidR="00CA3509">
          <w:t xml:space="preserve"> </w:t>
        </w:r>
        <w:r w:rsidR="00CA3509">
          <w:lastRenderedPageBreak/>
          <w:t>fluorescent</w:t>
        </w:r>
      </w:ins>
      <w:ins w:id="170" w:author="tara gallagher" w:date="2024-01-15T16:28:00Z">
        <w:r w:rsidR="007604D9">
          <w:t xml:space="preserve"> </w:t>
        </w:r>
      </w:ins>
      <w:ins w:id="171" w:author="tara gallagher" w:date="2024-01-15T15:47:00Z">
        <w:r w:rsidR="00CA3509">
          <w:t xml:space="preserve">lifetime signal </w:t>
        </w:r>
        <w:r w:rsidR="00CA3509">
          <w:t>assoc</w:t>
        </w:r>
      </w:ins>
      <w:ins w:id="172" w:author="tara gallagher" w:date="2024-01-15T15:48:00Z">
        <w:r w:rsidR="00CA3509">
          <w:t>iated with</w:t>
        </w:r>
      </w:ins>
      <w:ins w:id="173" w:author="tara gallagher" w:date="2024-01-15T15:49:00Z">
        <w:r w:rsidR="00CA3509">
          <w:t xml:space="preserve"> </w:t>
        </w:r>
      </w:ins>
      <w:ins w:id="174" w:author="tara gallagher" w:date="2024-01-15T15:48:00Z">
        <w:r w:rsidR="00CA3509">
          <w:t xml:space="preserve">the WT </w:t>
        </w:r>
      </w:ins>
      <w:ins w:id="175" w:author="tara gallagher" w:date="2024-01-15T15:47:00Z">
        <w:r w:rsidR="00CA3509">
          <w:rPr>
            <w:i/>
            <w:iCs/>
          </w:rPr>
          <w:t>P. aeruginosa</w:t>
        </w:r>
      </w:ins>
      <w:ins w:id="176" w:author="tara gallagher" w:date="2024-01-15T15:49:00Z">
        <w:r w:rsidR="00CA3509">
          <w:rPr>
            <w:i/>
            <w:iCs/>
          </w:rPr>
          <w:t xml:space="preserve"> </w:t>
        </w:r>
        <w:r w:rsidR="00CA3509">
          <w:t>cultures</w:t>
        </w:r>
      </w:ins>
      <w:ins w:id="177" w:author="tara gallagher" w:date="2024-01-15T15:55:00Z">
        <w:r w:rsidR="00684441">
          <w:rPr>
            <w:i/>
            <w:iCs/>
          </w:rPr>
          <w:t xml:space="preserve"> </w:t>
        </w:r>
        <w:r w:rsidR="00684441">
          <w:t xml:space="preserve">was </w:t>
        </w:r>
      </w:ins>
      <w:ins w:id="178" w:author="tara gallagher" w:date="2024-01-15T16:28:00Z">
        <w:r w:rsidR="007604D9">
          <w:t xml:space="preserve">also </w:t>
        </w:r>
      </w:ins>
      <w:ins w:id="179" w:author="tara gallagher" w:date="2024-01-15T15:55:00Z">
        <w:r w:rsidR="00684441">
          <w:t xml:space="preserve">not observed in cultures of </w:t>
        </w:r>
      </w:ins>
      <w:ins w:id="180" w:author="tara gallagher" w:date="2024-01-15T15:47:00Z">
        <w:r w:rsidR="00CA3509">
          <w:t xml:space="preserve">other microbial genera </w:t>
        </w:r>
        <w:r w:rsidR="00CA3509">
          <w:t>(</w:t>
        </w:r>
        <w:r w:rsidR="00CA3509" w:rsidRPr="00F71E00">
          <w:rPr>
            <w:b/>
            <w:bCs/>
          </w:rPr>
          <w:t>Fig. S</w:t>
        </w:r>
      </w:ins>
      <w:ins w:id="181" w:author="tara gallagher" w:date="2024-01-15T15:52:00Z">
        <w:r w:rsidR="00684441">
          <w:rPr>
            <w:b/>
            <w:bCs/>
          </w:rPr>
          <w:t>5</w:t>
        </w:r>
      </w:ins>
      <w:ins w:id="182" w:author="tara gallagher" w:date="2024-01-15T15:47:00Z">
        <w:r w:rsidR="00CA3509">
          <w:t xml:space="preserve">) </w:t>
        </w:r>
        <w:r w:rsidR="00CA3509">
          <w:fldChar w:fldCharType="begin"/>
        </w:r>
      </w:ins>
      <w:r w:rsidR="001B0024">
        <w:instrText xml:space="preserve"> ADDIN ZOTERO_ITEM CSL_CITATION {"citationID":"a2nhk2hae0i","properties":{"formattedCitation":"(25)","plainCitation":"(25)","noteIndex":0},"citationItems":[{"id":340,"uris":["http://zotero.org/users/6261839/items/6PQAQJXT"],"uri":["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ins w:id="183" w:author="tara gallagher" w:date="2024-01-15T15:47:00Z">
        <w:r w:rsidR="00CA3509">
          <w:fldChar w:fldCharType="separate"/>
        </w:r>
      </w:ins>
      <w:r w:rsidR="001B0024">
        <w:t>(25)</w:t>
      </w:r>
      <w:ins w:id="184" w:author="tara gallagher" w:date="2024-01-15T15:47:00Z">
        <w:r w:rsidR="00CA3509">
          <w:fldChar w:fldCharType="end"/>
        </w:r>
        <w:r w:rsidR="00CA3509">
          <w:t>.</w:t>
        </w:r>
      </w:ins>
      <w:ins w:id="185" w:author="tara gallagher" w:date="2024-01-15T15:55:00Z">
        <w:r w:rsidR="00684441">
          <w:t xml:space="preserve"> </w:t>
        </w:r>
      </w:ins>
      <w:ins w:id="186" w:author="tara gallagher" w:date="2024-01-15T16:26:00Z">
        <w:r w:rsidR="00A567BB">
          <w:t>This suggests</w:t>
        </w:r>
      </w:ins>
      <w:ins w:id="187" w:author="tara gallagher" w:date="2024-01-15T15:57:00Z">
        <w:r w:rsidR="00684441">
          <w:t xml:space="preserve"> reduced pyocyanin is</w:t>
        </w:r>
      </w:ins>
      <w:ins w:id="188" w:author="tara gallagher" w:date="2024-01-15T17:13:00Z">
        <w:r w:rsidR="00405685">
          <w:t xml:space="preserve"> </w:t>
        </w:r>
      </w:ins>
      <w:ins w:id="189" w:author="tara gallagher" w:date="2024-01-15T15:57:00Z">
        <w:r w:rsidR="00684441">
          <w:t>the main contributor to the long lifetime signal found at the surface of WT</w:t>
        </w:r>
      </w:ins>
      <w:ins w:id="190" w:author="tara gallagher" w:date="2024-01-15T15:58:00Z">
        <w:r w:rsidR="00684441">
          <w:t xml:space="preserve"> </w:t>
        </w:r>
        <w:r w:rsidR="00684441">
          <w:rPr>
            <w:i/>
            <w:iCs/>
          </w:rPr>
          <w:t xml:space="preserve">P. aeruginosa </w:t>
        </w:r>
        <w:r w:rsidR="00684441">
          <w:t xml:space="preserve">biofilms. </w:t>
        </w:r>
      </w:ins>
      <w:ins w:id="191" w:author="tara gallagher" w:date="2024-01-15T15:57:00Z">
        <w:r w:rsidR="00684441">
          <w:t xml:space="preserve"> </w:t>
        </w:r>
      </w:ins>
    </w:p>
    <w:p w14:paraId="06B9BBCD" w14:textId="32633943" w:rsidR="00684441" w:rsidRPr="00684441" w:rsidRDefault="007604D9" w:rsidP="00805FC7">
      <w:pPr>
        <w:spacing w:line="480" w:lineRule="auto"/>
        <w:ind w:firstLine="720"/>
        <w:outlineLvl w:val="0"/>
        <w:rPr>
          <w:ins w:id="192" w:author="tara gallagher" w:date="2024-01-15T15:52:00Z"/>
          <w:rFonts w:ascii="Cambria" w:hAnsi="Cambria"/>
        </w:rPr>
        <w:pPrChange w:id="193" w:author="tara gallagher" w:date="2024-01-15T16:31:00Z">
          <w:pPr>
            <w:spacing w:line="480" w:lineRule="auto"/>
            <w:ind w:firstLine="720"/>
          </w:pPr>
        </w:pPrChange>
      </w:pPr>
      <w:ins w:id="194" w:author="tara gallagher" w:date="2024-01-15T16:26:00Z">
        <w:r>
          <w:rPr>
            <w:rFonts w:ascii="Cambria" w:hAnsi="Cambria"/>
          </w:rPr>
          <w:t>W</w:t>
        </w:r>
      </w:ins>
      <w:ins w:id="195" w:author="tara gallagher" w:date="2024-01-15T15:54:00Z">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ins>
      <w:r w:rsidR="00CF5F7C">
        <w:rPr>
          <w:rFonts w:ascii="Cambria" w:hAnsi="Cambria"/>
        </w:rPr>
        <w:instrText xml:space="preserve"> ADDIN ZOTERO_ITEM CSL_CITATION {"citationID":"ww4bPNIv","properties":{"formattedCitation":"(5\\uc0\\u8211{}7)","plainCitation":"(5–7)","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ins w:id="196" w:author="tara gallagher" w:date="2024-01-15T15:54:00Z">
        <w:r w:rsidR="00684441" w:rsidRPr="00CD0D15">
          <w:rPr>
            <w:rFonts w:ascii="Cambria" w:hAnsi="Cambria"/>
          </w:rPr>
          <w:fldChar w:fldCharType="separate"/>
        </w:r>
      </w:ins>
      <w:r w:rsidR="00CF5F7C" w:rsidRPr="00CF5F7C">
        <w:rPr>
          <w:rFonts w:ascii="Cambria" w:hAnsi="Cambria"/>
        </w:rPr>
        <w:t>(5–7)</w:t>
      </w:r>
      <w:ins w:id="197" w:author="tara gallagher" w:date="2024-01-15T15:54:00Z">
        <w:r w:rsidR="00684441" w:rsidRPr="00CD0D15">
          <w:rPr>
            <w:rFonts w:ascii="Cambria" w:hAnsi="Cambria"/>
          </w:rPr>
          <w:fldChar w:fldCharType="end"/>
        </w:r>
      </w:ins>
      <w:ins w:id="198" w:author="tara gallagher" w:date="2024-01-15T16:26:00Z">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ins>
      <w:ins w:id="199" w:author="tara gallagher" w:date="2024-01-15T15:54:00Z">
        <w:r w:rsidR="00684441" w:rsidRPr="00CD0D15">
          <w:rPr>
            <w:rFonts w:ascii="Cambria" w:hAnsi="Cambria"/>
          </w:rPr>
          <w:t xml:space="preserve"> </w:t>
        </w:r>
      </w:ins>
      <w:ins w:id="200" w:author="tara gallagher" w:date="2024-01-15T16:29:00Z">
        <w:r>
          <w:rPr>
            <w:rFonts w:ascii="Cambria" w:hAnsi="Cambria"/>
          </w:rPr>
          <w:t xml:space="preserve">However, </w:t>
        </w:r>
      </w:ins>
      <w:ins w:id="201" w:author="tara gallagher" w:date="2024-01-15T16:30:00Z">
        <w:r>
          <w:rPr>
            <w:rFonts w:ascii="Cambria" w:hAnsi="Cambria"/>
          </w:rPr>
          <w:t xml:space="preserve">the long lifetime signal associated with reduced pyocyanin was prominent at the surface of WT biofilms. </w:t>
        </w:r>
        <w:r>
          <w:rPr>
            <w:rFonts w:ascii="Cambria" w:hAnsi="Cambria"/>
          </w:rPr>
          <w:t xml:space="preserve">In addition, </w:t>
        </w:r>
      </w:ins>
      <w:ins w:id="202" w:author="tara gallagher" w:date="2024-01-15T17:18:00Z">
        <w:r w:rsidR="00F15DB6">
          <w:rPr>
            <w:rFonts w:ascii="Cambria" w:hAnsi="Cambria"/>
          </w:rPr>
          <w:t xml:space="preserve">the </w:t>
        </w:r>
      </w:ins>
      <w:ins w:id="203" w:author="tara gallagher" w:date="2024-01-15T16:30:00Z">
        <w:r>
          <w:rPr>
            <w:rFonts w:ascii="Cambria" w:hAnsi="Cambria"/>
          </w:rPr>
          <w:t>reduced pyocyanin</w:t>
        </w:r>
      </w:ins>
      <w:ins w:id="204" w:author="tara gallagher" w:date="2024-01-15T17:18:00Z">
        <w:r w:rsidR="00F15DB6">
          <w:rPr>
            <w:rFonts w:ascii="Cambria" w:hAnsi="Cambria"/>
          </w:rPr>
          <w:t xml:space="preserve"> signal was prominent when biofilms were prepared for imaging with a coverslip </w:t>
        </w:r>
      </w:ins>
      <w:ins w:id="205" w:author="tara gallagher" w:date="2024-01-15T16:30:00Z">
        <w:r>
          <w:rPr>
            <w:rFonts w:ascii="Cambria" w:hAnsi="Cambria"/>
          </w:rPr>
          <w:t>(</w:t>
        </w:r>
        <w:r w:rsidRPr="00EC153A">
          <w:rPr>
            <w:rFonts w:ascii="Cambria" w:hAnsi="Cambria"/>
            <w:b/>
            <w:bCs/>
          </w:rPr>
          <w:t>Fig. S</w:t>
        </w:r>
        <w:r>
          <w:rPr>
            <w:rFonts w:ascii="Cambria" w:hAnsi="Cambria"/>
            <w:b/>
            <w:bCs/>
          </w:rPr>
          <w:t>6</w:t>
        </w:r>
        <w:r>
          <w:rPr>
            <w:rFonts w:ascii="Cambria" w:hAnsi="Cambria"/>
          </w:rPr>
          <w:t>)</w:t>
        </w:r>
      </w:ins>
      <w:ins w:id="206" w:author="tara gallagher" w:date="2024-01-15T17:18:00Z">
        <w:r w:rsidR="00F15DB6">
          <w:rPr>
            <w:rFonts w:ascii="Cambria" w:hAnsi="Cambria"/>
          </w:rPr>
          <w:t>, and there was</w:t>
        </w:r>
      </w:ins>
      <w:ins w:id="207" w:author="tara gallagher" w:date="2024-01-15T15:59:00Z">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 was at the</w:t>
        </w:r>
      </w:ins>
      <w:ins w:id="208" w:author="tara gallagher" w:date="2024-01-15T16:31:00Z">
        <w:r>
          <w:rPr>
            <w:rFonts w:ascii="Cambria" w:hAnsi="Cambria"/>
          </w:rPr>
          <w:t xml:space="preserve"> biofilm</w:t>
        </w:r>
      </w:ins>
      <w:ins w:id="209" w:author="tara gallagher" w:date="2024-01-15T15:59:00Z">
        <w:r w:rsidR="00684441" w:rsidRPr="00CD0D15">
          <w:rPr>
            <w:rFonts w:ascii="Cambria" w:hAnsi="Cambria"/>
          </w:rPr>
          <w:t xml:space="preserve"> surface</w:t>
        </w:r>
      </w:ins>
      <w:ins w:id="210" w:author="tara gallagher" w:date="2024-01-15T16:31:00Z">
        <w:r>
          <w:rPr>
            <w:rFonts w:ascii="Cambria" w:hAnsi="Cambria"/>
          </w:rPr>
          <w:t xml:space="preserve"> </w:t>
        </w:r>
      </w:ins>
      <w:ins w:id="211" w:author="tara gallagher" w:date="2024-01-15T15:59:00Z">
        <w:r w:rsidR="00684441" w:rsidRPr="00CD0D15">
          <w:rPr>
            <w:rFonts w:ascii="Cambria" w:hAnsi="Cambria"/>
          </w:rPr>
          <w:t>(</w:t>
        </w:r>
        <w:r w:rsidR="00684441" w:rsidRPr="00201A3D">
          <w:rPr>
            <w:rFonts w:ascii="Cambria" w:hAnsi="Cambria"/>
            <w:b/>
          </w:rPr>
          <w:t>Fig. 3</w:t>
        </w:r>
        <w:r w:rsidR="00684441">
          <w:rPr>
            <w:rFonts w:ascii="Cambria" w:hAnsi="Cambria"/>
            <w:b/>
          </w:rPr>
          <w:t>,4</w:t>
        </w:r>
        <w:r w:rsidR="00684441" w:rsidRPr="00CD0D15">
          <w:rPr>
            <w:rFonts w:ascii="Cambria" w:hAnsi="Cambria"/>
          </w:rPr>
          <w:t>).</w:t>
        </w:r>
      </w:ins>
      <w:ins w:id="212" w:author="tara gallagher" w:date="2024-01-15T16:29:00Z">
        <w:r>
          <w:rPr>
            <w:rFonts w:ascii="Cambria" w:hAnsi="Cambria"/>
          </w:rPr>
          <w:t xml:space="preserve"> </w:t>
        </w:r>
      </w:ins>
      <w:ins w:id="213" w:author="tara gallagher" w:date="2024-01-15T15:59:00Z">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ins>
      <w:ins w:id="214" w:author="tara gallagher" w:date="2024-01-15T16:31:00Z">
        <w:r>
          <w:rPr>
            <w:rFonts w:ascii="Cambria" w:hAnsi="Cambria"/>
          </w:rPr>
          <w:t xml:space="preserve">could </w:t>
        </w:r>
      </w:ins>
      <w:ins w:id="215" w:author="tara gallagher" w:date="2024-01-15T15:59:00Z">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ins>
      <w:ins w:id="216" w:author="tara gallagher" w:date="2024-01-15T16:00:00Z">
        <w:r w:rsidR="00684441">
          <w:rPr>
            <w:rFonts w:ascii="Cambria" w:hAnsi="Cambria"/>
          </w:rPr>
          <w:t>This model</w:t>
        </w:r>
      </w:ins>
      <w:ins w:id="217" w:author="tara gallagher" w:date="2024-01-15T15:59:00Z">
        <w:r w:rsidR="00684441" w:rsidRPr="00CD0D15">
          <w:rPr>
            <w:rFonts w:ascii="Cambria" w:hAnsi="Cambria"/>
          </w:rPr>
          <w:t xml:space="preserve"> agrees with previous </w:t>
        </w:r>
      </w:ins>
      <w:ins w:id="218" w:author="tara gallagher" w:date="2024-01-15T17:19:00Z">
        <w:r w:rsidR="00F8293F">
          <w:rPr>
            <w:rFonts w:ascii="Cambria" w:hAnsi="Cambria"/>
          </w:rPr>
          <w:t xml:space="preserve">observations that </w:t>
        </w:r>
      </w:ins>
      <w:ins w:id="219" w:author="tara gallagher" w:date="2024-01-15T15:59:00Z">
        <w:r w:rsidR="00684441" w:rsidRPr="00CD0D15">
          <w:rPr>
            <w:rFonts w:ascii="Cambria" w:hAnsi="Cambria"/>
          </w:rPr>
          <w:t xml:space="preserve"> population density controls phenazine biosynthesis </w:t>
        </w:r>
        <w:r w:rsidR="00684441" w:rsidRPr="00CD0D15">
          <w:rPr>
            <w:rFonts w:ascii="Cambria" w:hAnsi="Cambria"/>
          </w:rPr>
          <w:fldChar w:fldCharType="begin"/>
        </w:r>
      </w:ins>
      <w:r w:rsidR="001B0024">
        <w:rPr>
          <w:rFonts w:ascii="Cambria" w:hAnsi="Cambria"/>
        </w:rPr>
        <w:instrText xml:space="preserve"> ADDIN ZOTERO_ITEM CSL_CITATION {"citationID":"OyuDP71G","properties":{"formattedCitation":"(26, 27)","plainCitation":"(26, 27)","noteIndex":0},"citationItems":[{"id":299,"uris":["http://zotero.org/users/6261839/items/ZMSSLUTR"],"uri":["http://zotero.org/users/6261839/items/ZMSSLUTR"],"itemData":{"id":299,"type":"article-journal","abstract":"Bacteria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P."}],"issued":{"date-parts":[["1999",11,23]]}}},{"id":298,"uris":["http://zotero.org/users/6261839/items/729PP4A9"],"uri":["http://zotero.org/users/6261839/items/729PP4A9"],"itemData":{"id":298,"type":"article-journal","abstract":"Bacterial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ins w:id="220" w:author="tara gallagher" w:date="2024-01-15T15:59:00Z">
        <w:r w:rsidR="00684441" w:rsidRPr="00CD0D15">
          <w:rPr>
            <w:rFonts w:ascii="Cambria" w:hAnsi="Cambria"/>
          </w:rPr>
          <w:fldChar w:fldCharType="separate"/>
        </w:r>
      </w:ins>
      <w:r w:rsidR="001B0024">
        <w:rPr>
          <w:rFonts w:ascii="Cambria" w:hAnsi="Cambria"/>
          <w:noProof/>
        </w:rPr>
        <w:t>(26, 27)</w:t>
      </w:r>
      <w:ins w:id="221" w:author="tara gallagher" w:date="2024-01-15T15:59:00Z">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ins>
      <w:r w:rsidR="001B0024">
        <w:rPr>
          <w:rFonts w:ascii="Cambria" w:hAnsi="Cambria"/>
        </w:rPr>
        <w:instrText xml:space="preserve"> ADDIN ZOTERO_ITEM CSL_CITATION {"citationID":"VJU30Y9p","properties":{"formattedCitation":"(28)","plainCitation":"(28)","noteIndex":0},"citationItems":[{"id":297,"uris":["http://zotero.org/users/6261839/items/9USAB2BW"],"uri":["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ins w:id="222" w:author="tara gallagher" w:date="2024-01-15T15:59:00Z">
        <w:r w:rsidR="00684441" w:rsidRPr="00CD0D15">
          <w:rPr>
            <w:rFonts w:ascii="Cambria" w:hAnsi="Cambria"/>
          </w:rPr>
          <w:fldChar w:fldCharType="separate"/>
        </w:r>
      </w:ins>
      <w:r w:rsidR="001B0024">
        <w:rPr>
          <w:rFonts w:ascii="Cambria" w:hAnsi="Cambria"/>
          <w:noProof/>
        </w:rPr>
        <w:t>(28)</w:t>
      </w:r>
      <w:ins w:id="223" w:author="tara gallagher" w:date="2024-01-15T15:59:00Z">
        <w:r w:rsidR="00684441" w:rsidRPr="00CD0D15">
          <w:rPr>
            <w:rFonts w:ascii="Cambria" w:hAnsi="Cambria"/>
          </w:rPr>
          <w:fldChar w:fldCharType="end"/>
        </w:r>
        <w:r w:rsidR="00684441" w:rsidRPr="00CD0D15">
          <w:rPr>
            <w:rFonts w:ascii="Cambria" w:hAnsi="Cambria"/>
          </w:rPr>
          <w:t xml:space="preserve">. Although it may seem counterintuitive that oxygen is necessary </w:t>
        </w:r>
      </w:ins>
      <w:ins w:id="224" w:author="tara gallagher" w:date="2024-01-15T17:20:00Z">
        <w:r w:rsidR="00F8293F">
          <w:rPr>
            <w:rFonts w:ascii="Cambria" w:hAnsi="Cambria"/>
          </w:rPr>
          <w:t xml:space="preserve">for synthesis, </w:t>
        </w:r>
      </w:ins>
      <w:ins w:id="225" w:author="tara gallagher" w:date="2024-01-15T15:59:00Z">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ins>
      <w:r w:rsidR="00CF5F7C">
        <w:rPr>
          <w:rFonts w:ascii="Cambria" w:hAnsi="Cambria"/>
        </w:rPr>
        <w:instrText xml:space="preserve"> ADDIN ZOTERO_ITEM CSL_CITATION {"citationID":"puJTfkXw","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ins w:id="226" w:author="tara gallagher" w:date="2024-01-15T15:59:00Z">
        <w:r w:rsidR="00684441" w:rsidRPr="00CD0D15">
          <w:rPr>
            <w:rFonts w:ascii="Cambria" w:hAnsi="Cambria"/>
          </w:rPr>
          <w:fldChar w:fldCharType="separate"/>
        </w:r>
      </w:ins>
      <w:r w:rsidR="00CF5F7C">
        <w:rPr>
          <w:rFonts w:ascii="Cambria" w:hAnsi="Cambria"/>
          <w:noProof/>
        </w:rPr>
        <w:t>(8)</w:t>
      </w:r>
      <w:ins w:id="227" w:author="tara gallagher" w:date="2024-01-15T15:59:00Z">
        <w:r w:rsidR="00684441" w:rsidRPr="00CD0D15">
          <w:rPr>
            <w:rFonts w:ascii="Cambria" w:hAnsi="Cambria"/>
          </w:rPr>
          <w:fldChar w:fldCharType="end"/>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684441" w:rsidRPr="00CD0D15">
          <w:rPr>
            <w:rFonts w:ascii="Cambria" w:hAnsi="Cambria"/>
          </w:rPr>
          <w:fldChar w:fldCharType="begin"/>
        </w:r>
      </w:ins>
      <w:r w:rsidR="001B0024">
        <w:rPr>
          <w:rFonts w:ascii="Cambria" w:hAnsi="Cambria"/>
        </w:rPr>
        <w:instrText xml:space="preserve"> ADDIN ZOTERO_ITEM CSL_CITATION {"citationID":"rXvqEj6t","properties":{"formattedCitation":"(6, 29, 30)","plainCitation":"(6, 29, 30)","noteIndex":0},"citationItems":[{"id":104,"uris":["http://zotero.org/users/6261839/items/GB9IXVMD"],"uri":["http://zotero.org/users/6261839/items/GB9IXVMD"],"itemData":{"id":104,"type":"article-journal","abstract":"While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K."}]}},{"id":538,"uris":["http://zotero.org/users/6261839/items/T6EPXS8K"],"uri":["http://zotero.org/users/6261839/items/T6EPXS8K"],"itemData":{"id":538,"type":"article-journal","abstract":"Denitrification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uri":["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ins w:id="228" w:author="tara gallagher" w:date="2024-01-15T15:59:00Z">
        <w:r w:rsidR="00684441" w:rsidRPr="00CD0D15">
          <w:rPr>
            <w:rFonts w:ascii="Cambria" w:hAnsi="Cambria"/>
          </w:rPr>
          <w:fldChar w:fldCharType="separate"/>
        </w:r>
      </w:ins>
      <w:r w:rsidR="001B0024">
        <w:rPr>
          <w:rFonts w:ascii="Cambria" w:hAnsi="Cambria"/>
          <w:noProof/>
        </w:rPr>
        <w:t>(6, 29, 30)</w:t>
      </w:r>
      <w:ins w:id="229" w:author="tara gallagher" w:date="2024-01-15T15:59:00Z">
        <w:r w:rsidR="00684441" w:rsidRPr="00CD0D15">
          <w:rPr>
            <w:rFonts w:ascii="Cambria" w:hAnsi="Cambria"/>
          </w:rPr>
          <w:fldChar w:fldCharType="end"/>
        </w:r>
        <w:r w:rsidR="00684441" w:rsidRPr="00CD0D15">
          <w:rPr>
            <w:rFonts w:ascii="Cambria" w:hAnsi="Cambria"/>
          </w:rPr>
          <w:t xml:space="preserve">. The reduced pyocyanin is secreted and oxidized extracellularly </w:t>
        </w:r>
        <w:r w:rsidR="00684441" w:rsidRPr="00CD0D15">
          <w:rPr>
            <w:rFonts w:ascii="Cambria" w:hAnsi="Cambria"/>
          </w:rPr>
          <w:fldChar w:fldCharType="begin"/>
        </w:r>
      </w:ins>
      <w:r w:rsidR="00CF5F7C">
        <w:rPr>
          <w:rFonts w:ascii="Cambria" w:hAnsi="Cambria"/>
        </w:rPr>
        <w:instrText xml:space="preserve"> ADDIN ZOTERO_ITEM CSL_CITATION {"citationID":"EPWCABCI","properties":{"formattedCitation":"(6, 7)","plainCitation":"(6, 7)","noteIndex":0},"citationItems":[{"id":104,"uris":["http://zotero.org/users/6261839/items/GB9IXVMD"],"uri":["http://zotero.org/users/6261839/items/GB9IXVMD"],"itemData":{"id":104,"type":"article-journal","abstract":"While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ins w:id="230" w:author="tara gallagher" w:date="2024-01-15T15:59:00Z">
        <w:r w:rsidR="00684441" w:rsidRPr="00CD0D15">
          <w:rPr>
            <w:rFonts w:ascii="Cambria" w:hAnsi="Cambria"/>
          </w:rPr>
          <w:fldChar w:fldCharType="separate"/>
        </w:r>
      </w:ins>
      <w:r w:rsidR="00CF5F7C">
        <w:rPr>
          <w:rFonts w:ascii="Cambria" w:hAnsi="Cambria"/>
          <w:noProof/>
        </w:rPr>
        <w:t>(6, 7)</w:t>
      </w:r>
      <w:ins w:id="231" w:author="tara gallagher" w:date="2024-01-15T15:59:00Z">
        <w:r w:rsidR="00684441" w:rsidRPr="00CD0D15">
          <w:rPr>
            <w:rFonts w:ascii="Cambria" w:hAnsi="Cambria"/>
          </w:rPr>
          <w:fldChar w:fldCharType="end"/>
        </w:r>
        <w:r w:rsidR="00684441" w:rsidRPr="00CD0D15">
          <w:rPr>
            <w:rFonts w:ascii="Cambria" w:hAnsi="Cambria"/>
          </w:rPr>
          <w:t>. A portion of the pyocyanin can be retained in the biofilms by</w:t>
        </w:r>
        <w:r w:rsidR="00684441" w:rsidRPr="00201A3D">
          <w:rPr>
            <w:rFonts w:ascii="Cambria" w:hAnsi="Cambria"/>
            <w:i/>
          </w:rPr>
          <w:t xml:space="preserve"> P. aeruginosa</w:t>
        </w:r>
        <w:r w:rsidR="00684441" w:rsidRPr="00CD0D15">
          <w:rPr>
            <w:rFonts w:ascii="Cambria" w:hAnsi="Cambria"/>
          </w:rPr>
          <w:t xml:space="preserve">-derived extracellular DNA that binds to phenazines </w:t>
        </w:r>
        <w:r w:rsidR="00684441" w:rsidRPr="00CD0D15">
          <w:rPr>
            <w:rFonts w:ascii="Cambria" w:hAnsi="Cambria"/>
          </w:rPr>
          <w:fldChar w:fldCharType="begin"/>
        </w:r>
      </w:ins>
      <w:r w:rsidR="00633EC0">
        <w:rPr>
          <w:rFonts w:ascii="Cambria" w:hAnsi="Cambria"/>
        </w:rPr>
        <w:instrText xml:space="preserve"> ADDIN ZOTERO_ITEM CSL_CITATION {"citationID":"a1s75sknv0p","properties":{"formattedCitation":"(31, 32)","plainCitation":"(31, 32)","noteIndex":0},"citationItems":[{"id":294,"uris":["http://zotero.org/users/6261839/items/XQY7ZEC8"],"uri":["http://zotero.org/users/6261839/items/XQY7ZEC8"],"itemData":{"id":294,"type":"article-journal","abstract":"Pyocyanin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uri":["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ins w:id="232" w:author="tara gallagher" w:date="2024-01-15T15:59:00Z">
        <w:r w:rsidR="00684441" w:rsidRPr="00CD0D15">
          <w:rPr>
            <w:rFonts w:ascii="Cambria" w:hAnsi="Cambria"/>
          </w:rPr>
          <w:fldChar w:fldCharType="separate"/>
        </w:r>
      </w:ins>
      <w:r w:rsidR="00633EC0" w:rsidRPr="00633EC0">
        <w:rPr>
          <w:rFonts w:ascii="Cambria" w:hAnsi="Cambria"/>
        </w:rPr>
        <w:t>(31, 32)</w:t>
      </w:r>
      <w:ins w:id="233" w:author="tara gallagher" w:date="2024-01-15T15:59:00Z">
        <w:r w:rsidR="00684441" w:rsidRPr="00CD0D15">
          <w:rPr>
            <w:rFonts w:ascii="Cambria" w:hAnsi="Cambria"/>
          </w:rPr>
          <w:fldChar w:fldCharType="end"/>
        </w:r>
        <w:r w:rsidR="00684441" w:rsidRPr="00CD0D15">
          <w:rPr>
            <w:rFonts w:ascii="Cambria" w:hAnsi="Cambria"/>
          </w:rPr>
          <w:t>, distributing pyocyanin both inside and outside of the biofil</w:t>
        </w:r>
        <w:r w:rsidR="00684441">
          <w:rPr>
            <w:rFonts w:ascii="Cambria" w:hAnsi="Cambria"/>
          </w:rPr>
          <w:t>m and enabling electron cycling</w:t>
        </w:r>
        <w:r w:rsidR="00684441">
          <w:t>.</w:t>
        </w:r>
      </w:ins>
    </w:p>
    <w:p w14:paraId="0503A50C" w14:textId="77777777" w:rsidR="00CA3509" w:rsidRDefault="00CA3509" w:rsidP="00BF20CA">
      <w:pPr>
        <w:spacing w:line="480" w:lineRule="auto"/>
        <w:rPr>
          <w:rFonts w:ascii="Cambria" w:hAnsi="Cambria"/>
        </w:rPr>
      </w:pP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0"/>
                    <a:stretch>
                      <a:fillRect/>
                    </a:stretch>
                  </pic:blipFill>
                  <pic:spPr>
                    <a:xfrm>
                      <a:off x="0" y="0"/>
                      <a:ext cx="5023979" cy="5348176"/>
                    </a:xfrm>
                    <a:prstGeom prst="rect">
                      <a:avLst/>
                    </a:prstGeom>
                  </pic:spPr>
                </pic:pic>
              </a:graphicData>
            </a:graphic>
          </wp:inline>
        </w:drawing>
      </w:r>
    </w:p>
    <w:p w14:paraId="08A4273F" w14:textId="4D59C38E" w:rsidR="00715463" w:rsidRDefault="000B6C5D" w:rsidP="00CA3509">
      <w:pPr>
        <w:pStyle w:val="NormalWeb"/>
        <w:pPrChange w:id="234" w:author="tara gallagher" w:date="2024-01-15T15:51:00Z">
          <w:pPr>
            <w:spacing w:line="480" w:lineRule="auto"/>
          </w:pPr>
        </w:pPrChange>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PA14 WT and ∆</w:t>
      </w:r>
      <w:proofErr w:type="spellStart"/>
      <w:r w:rsidRPr="00110D50">
        <w:rPr>
          <w:bCs/>
        </w:rPr>
        <w:t>phz</w:t>
      </w:r>
      <w:proofErr w:type="spellEnd"/>
      <w:r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w:t>
      </w:r>
      <w:proofErr w:type="gramStart"/>
      <w:r w:rsidRPr="00110D50">
        <w:rPr>
          <w:bCs/>
        </w:rPr>
        <w:t>G,S</w:t>
      </w:r>
      <w:proofErr w:type="gramEnd"/>
      <w:r w:rsidRPr="00110D50">
        <w:rPr>
          <w:bCs/>
        </w:rPr>
        <w:t xml:space="preserve">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w:t>
      </w:r>
      <w:proofErr w:type="spellStart"/>
      <w:r w:rsidRPr="00D10FF9">
        <w:rPr>
          <w:bCs/>
          <w:i/>
          <w:iCs/>
        </w:rPr>
        <w:t>phz</w:t>
      </w:r>
      <w:proofErr w:type="spellEnd"/>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w:t>
      </w:r>
      <w:proofErr w:type="spellStart"/>
      <w:r w:rsidRPr="00D10FF9">
        <w:rPr>
          <w:bCs/>
          <w:i/>
          <w:iCs/>
        </w:rPr>
        <w:t>phz</w:t>
      </w:r>
      <w:proofErr w:type="spellEnd"/>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w:t>
      </w:r>
      <w:proofErr w:type="spellStart"/>
      <w:r w:rsidRPr="00110D50">
        <w:rPr>
          <w:bCs/>
        </w:rPr>
        <w:t>OHPhz</w:t>
      </w:r>
      <w:proofErr w:type="spellEnd"/>
      <w:r w:rsidRPr="00110D50">
        <w:rPr>
          <w:bCs/>
        </w:rPr>
        <w:t xml:space="preserve">. </w:t>
      </w:r>
      <w:r>
        <w:rPr>
          <w:bCs/>
        </w:rPr>
        <w:t>L</w:t>
      </w:r>
      <w:r w:rsidRPr="00110D50">
        <w:rPr>
          <w:bCs/>
        </w:rPr>
        <w:t xml:space="preserve">DH = </w:t>
      </w:r>
      <w:r>
        <w:rPr>
          <w:bCs/>
        </w:rPr>
        <w:t>Lactate</w:t>
      </w:r>
      <w:r w:rsidRPr="00110D50">
        <w:rPr>
          <w:bCs/>
        </w:rPr>
        <w:t xml:space="preserve"> dehydrogenase, </w:t>
      </w:r>
      <w:proofErr w:type="spellStart"/>
      <w:r w:rsidRPr="00110D50">
        <w:rPr>
          <w:bCs/>
        </w:rPr>
        <w:t>OHPhz</w:t>
      </w:r>
      <w:proofErr w:type="spellEnd"/>
      <w:r w:rsidRPr="00110D50">
        <w:rPr>
          <w:bCs/>
        </w:rPr>
        <w:t xml:space="preserve"> = 1-hydroxyphenazine, OLS = Oxidized Lipid Signal, PVD = pyoverdine, PYO = pyocyanin, ASM = artificial sputum medium, </w:t>
      </w:r>
      <w:proofErr w:type="spellStart"/>
      <w:r w:rsidRPr="00110D50">
        <w:rPr>
          <w:bCs/>
        </w:rPr>
        <w:t>suc</w:t>
      </w:r>
      <w:proofErr w:type="spellEnd"/>
      <w:r w:rsidRPr="00110D50">
        <w:rPr>
          <w:bCs/>
        </w:rPr>
        <w:t xml:space="preserve"> = succinate.</w:t>
      </w: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1"/>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08D8ED89" w14:textId="77777777" w:rsidR="00CA3509" w:rsidRDefault="00CA3509" w:rsidP="00F27C25">
      <w:pPr>
        <w:spacing w:line="480" w:lineRule="auto"/>
        <w:rPr>
          <w:ins w:id="235" w:author="tara gallagher" w:date="2024-01-15T15:49:00Z"/>
          <w:rFonts w:ascii="Cambria" w:hAnsi="Cambria"/>
          <w:b/>
          <w:bCs/>
          <w:i/>
          <w:iCs/>
        </w:rPr>
      </w:pPr>
    </w:p>
    <w:p w14:paraId="5CD0FA94" w14:textId="416CDFF7" w:rsidR="00152AED" w:rsidRPr="002C14DB" w:rsidDel="00684441" w:rsidRDefault="00152AED" w:rsidP="00F27C25">
      <w:pPr>
        <w:spacing w:line="480" w:lineRule="auto"/>
        <w:rPr>
          <w:del w:id="236" w:author="tara gallagher" w:date="2024-01-15T16:03:00Z"/>
          <w:rFonts w:ascii="Cambria" w:hAnsi="Cambria"/>
          <w:b/>
          <w:bCs/>
        </w:rPr>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proofErr w:type="spellStart"/>
      <w:r w:rsidR="00B40899" w:rsidRPr="002C14DB">
        <w:rPr>
          <w:rFonts w:ascii="Cambria" w:hAnsi="Cambria"/>
          <w:b/>
          <w:bCs/>
          <w:i/>
          <w:iCs/>
        </w:rPr>
        <w:t>Rothia</w:t>
      </w:r>
      <w:proofErr w:type="spellEnd"/>
      <w:r w:rsidR="00B40899" w:rsidRPr="002C14DB">
        <w:rPr>
          <w:rFonts w:ascii="Cambria" w:hAnsi="Cambria"/>
          <w:b/>
          <w:bCs/>
          <w:i/>
          <w:iCs/>
        </w:rPr>
        <w:t xml:space="preserve"> </w:t>
      </w:r>
      <w:r w:rsidR="00B40899" w:rsidRPr="002C14DB">
        <w:rPr>
          <w:rFonts w:ascii="Cambria" w:hAnsi="Cambria"/>
          <w:b/>
          <w:bCs/>
        </w:rPr>
        <w:t xml:space="preserve">metabolites </w:t>
      </w:r>
    </w:p>
    <w:p w14:paraId="2A43A587" w14:textId="462B20FA" w:rsidR="00F27C25" w:rsidDel="00805FC7" w:rsidRDefault="00574D36" w:rsidP="00F27C25">
      <w:pPr>
        <w:spacing w:line="480" w:lineRule="auto"/>
        <w:rPr>
          <w:del w:id="237" w:author="tara gallagher" w:date="2024-01-15T16:32:00Z"/>
          <w:rFonts w:ascii="Cambria" w:hAnsi="Cambria"/>
        </w:rPr>
      </w:pPr>
      <w:del w:id="238" w:author="tara gallagher" w:date="2024-01-15T16:03:00Z">
        <w:r w:rsidDel="00684441">
          <w:rPr>
            <w:rFonts w:ascii="Cambria" w:hAnsi="Cambria"/>
          </w:rPr>
          <w:tab/>
        </w:r>
      </w:del>
      <w:r w:rsidR="006006DA">
        <w:rPr>
          <w:rFonts w:ascii="Cambria" w:hAnsi="Cambria"/>
        </w:rPr>
        <w:t xml:space="preserve"> </w:t>
      </w:r>
    </w:p>
    <w:p w14:paraId="3292489F" w14:textId="3B805733" w:rsidR="00EA0D91" w:rsidRDefault="00EA0D91" w:rsidP="00805FC7">
      <w:pPr>
        <w:spacing w:line="480" w:lineRule="auto"/>
        <w:rPr>
          <w:ins w:id="239" w:author="tara gallagher" w:date="2024-01-15T16:01:00Z"/>
        </w:rPr>
        <w:pPrChange w:id="240" w:author="tara gallagher" w:date="2024-01-15T16:32:00Z">
          <w:pPr/>
        </w:pPrChange>
      </w:pPr>
      <w:del w:id="241" w:author="tara gallagher" w:date="2024-01-15T16:32:00Z">
        <w:r w:rsidRPr="00C23A99" w:rsidDel="00805FC7">
          <w:delText xml:space="preserve"> </w:delText>
        </w:r>
      </w:del>
    </w:p>
    <w:p w14:paraId="2A39B161" w14:textId="5F8AD799" w:rsidR="00684441" w:rsidRDefault="00684441" w:rsidP="00684441">
      <w:pPr>
        <w:spacing w:line="480" w:lineRule="auto"/>
        <w:ind w:firstLine="720"/>
        <w:rPr>
          <w:ins w:id="242" w:author="tara gallagher" w:date="2024-01-15T16:02:00Z"/>
          <w:rFonts w:ascii="Cambria" w:hAnsi="Cambria"/>
        </w:rPr>
        <w:pPrChange w:id="243" w:author="tara gallagher" w:date="2024-01-15T16:03:00Z">
          <w:pPr>
            <w:spacing w:line="480" w:lineRule="auto"/>
          </w:pPr>
        </w:pPrChange>
      </w:pPr>
      <w:moveToRangeStart w:id="244" w:author="tara gallagher" w:date="2024-01-15T16:01:00Z" w:name="move156226909"/>
      <w:moveTo w:id="245" w:author="tara gallagher" w:date="2024-01-15T16:01:00Z">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w:t>
        </w:r>
        <w:proofErr w:type="spellStart"/>
        <w:r>
          <w:rPr>
            <w:rFonts w:ascii="Cambria" w:hAnsi="Cambria"/>
            <w:i/>
          </w:rPr>
          <w:t>mucilaginosa</w:t>
        </w:r>
        <w:proofErr w:type="spellEnd"/>
        <w:r>
          <w:rPr>
            <w:rFonts w:ascii="Cambria" w:hAnsi="Cambria"/>
            <w:i/>
          </w:rPr>
          <w:t xml:space="preserve">. </w:t>
        </w:r>
        <w:del w:id="246" w:author="tara gallagher" w:date="2024-01-15T16:04:00Z">
          <w:r w:rsidDel="001011B4">
            <w:rPr>
              <w:rFonts w:ascii="Cambria" w:hAnsi="Cambria"/>
            </w:rPr>
            <w:delText xml:space="preserve">Fermentation products, such as 2,3-butanediol and lactate, are metabolized by </w:delText>
          </w:r>
          <w:r w:rsidDel="001011B4">
            <w:rPr>
              <w:rFonts w:ascii="Cambria" w:hAnsi="Cambria"/>
              <w:i/>
            </w:rPr>
            <w:delText xml:space="preserve">P. aeruginosa </w:delText>
          </w:r>
          <w:r w:rsidDel="001011B4">
            <w:rPr>
              <w:rFonts w:ascii="Cambria" w:hAnsi="Cambria"/>
            </w:rPr>
            <w:delText xml:space="preserve">and promote pyocyanin production </w:delText>
          </w:r>
          <w:r w:rsidDel="001011B4">
            <w:rPr>
              <w:rFonts w:ascii="Cambria" w:hAnsi="Cambria"/>
            </w:rPr>
            <w:fldChar w:fldCharType="begin"/>
          </w:r>
          <w:r w:rsidDel="001011B4">
            <w:rPr>
              <w:rFonts w:ascii="Cambria" w:hAnsi="Cambria"/>
            </w:rPr>
            <w:delInstrText xml:space="preserve"> ADDIN ZOTERO_ITEM CSL_CITATION {"citationID":"a2nkeiuol3i","properties":{"formattedCitation":"(13, 14, 38)","plainCitation":"(13, 14, 38)","noteIndex":0},"citationItems":[{"id":1460,"uris":["http://zotero.org/users/6261839/items/42MA2H8I"],"uri":["http://zotero.org/users/6261839/items/42MA2H8I"],"itemData":{"id":1460,"type":"article-journal","container-title":"FEMS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delInstrText>
          </w:r>
          <w:r w:rsidDel="001011B4">
            <w:rPr>
              <w:rFonts w:ascii="Cambria" w:hAnsi="Cambria"/>
            </w:rPr>
            <w:fldChar w:fldCharType="separate"/>
          </w:r>
          <w:r w:rsidDel="001011B4">
            <w:rPr>
              <w:rFonts w:ascii="Cambria" w:hAnsi="Cambria"/>
            </w:rPr>
            <w:delText>(13, 14, 38)</w:delText>
          </w:r>
          <w:r w:rsidDel="001011B4">
            <w:rPr>
              <w:rFonts w:ascii="Cambria" w:hAnsi="Cambria"/>
            </w:rPr>
            <w:fldChar w:fldCharType="end"/>
          </w:r>
          <w:r w:rsidDel="001011B4">
            <w:rPr>
              <w:rFonts w:ascii="Cambria" w:hAnsi="Cambria"/>
            </w:rPr>
            <w:delText xml:space="preserve">. </w:delText>
          </w:r>
        </w:del>
      </w:moveTo>
      <w:ins w:id="247" w:author="tara gallagher" w:date="2024-01-15T16:02:00Z">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ins>
      <w:ins w:id="248" w:author="tara gallagher" w:date="2024-01-15T16:32:00Z">
        <w:r w:rsidR="00805FC7">
          <w:rPr>
            <w:rFonts w:ascii="Cambria" w:hAnsi="Cambria"/>
          </w:rPr>
          <w:t>fermentation</w:t>
        </w:r>
      </w:ins>
      <w:ins w:id="249" w:author="tara gallagher" w:date="2024-01-15T16:02:00Z">
        <w:r>
          <w:rPr>
            <w:rFonts w:ascii="Cambria" w:hAnsi="Cambria"/>
          </w:rPr>
          <w:t xml:space="preserve"> metabolites </w:t>
        </w:r>
        <w:r>
          <w:rPr>
            <w:rFonts w:ascii="Cambria" w:hAnsi="Cambria"/>
          </w:rPr>
          <w:fldChar w:fldCharType="begin"/>
        </w:r>
      </w:ins>
      <w:r w:rsidR="00CF5F7C">
        <w:rPr>
          <w:rFonts w:ascii="Cambria" w:hAnsi="Cambria"/>
        </w:rPr>
        <w:instrText xml:space="preserve"> ADDIN ZOTERO_ITEM CSL_CITATION {"citationID":"ac8924rfq0","properties":{"formattedCitation":"(12, 13)","plainCitation":"(12, 13)","noteIndex":0},"citationItems":[{"id":222,"uris":["http://zotero.org/users/6261839/items/HP3U7RV9"],"uri":["http://zotero.org/users/6261839/items/HP3U7RV9"],"itemData":{"id":222,"type":"article-journal","abstract":"The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ins w:id="250" w:author="tara gallagher" w:date="2024-01-15T16:02:00Z">
        <w:r>
          <w:rPr>
            <w:rFonts w:ascii="Cambria" w:hAnsi="Cambria"/>
          </w:rPr>
          <w:fldChar w:fldCharType="separate"/>
        </w:r>
      </w:ins>
      <w:r w:rsidR="00CF5F7C">
        <w:rPr>
          <w:rFonts w:ascii="Cambria" w:hAnsi="Cambria"/>
        </w:rPr>
        <w:t>(12, 13)</w:t>
      </w:r>
      <w:ins w:id="251" w:author="tara gallagher" w:date="2024-01-15T16:02:00Z">
        <w:r>
          <w:rPr>
            <w:rFonts w:ascii="Cambria" w:hAnsi="Cambria"/>
          </w:rPr>
          <w:fldChar w:fldCharType="end"/>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proofErr w:type="spellStart"/>
        <w:r>
          <w:rPr>
            <w:rFonts w:ascii="Cambria" w:hAnsi="Cambria"/>
            <w:i/>
            <w:iCs/>
          </w:rPr>
          <w:t>Rothia</w:t>
        </w:r>
        <w:proofErr w:type="spellEnd"/>
        <w:r>
          <w:rPr>
            <w:rFonts w:ascii="Cambria" w:hAnsi="Cambria"/>
            <w:i/>
            <w:iCs/>
          </w:rPr>
          <w:t xml:space="preserve"> </w:t>
        </w:r>
        <w:proofErr w:type="spellStart"/>
        <w:r>
          <w:rPr>
            <w:rFonts w:ascii="Cambria" w:hAnsi="Cambria"/>
            <w:i/>
            <w:iCs/>
          </w:rPr>
          <w:t>mucilaginosa</w:t>
        </w:r>
        <w:proofErr w:type="spellEnd"/>
        <w:r>
          <w:rPr>
            <w:rFonts w:ascii="Cambria" w:hAnsi="Cambria"/>
            <w:i/>
            <w:iCs/>
          </w:rPr>
          <w:t xml:space="preserve"> (</w:t>
        </w:r>
        <w:r>
          <w:rPr>
            <w:rFonts w:ascii="Cambria" w:hAnsi="Cambria"/>
          </w:rPr>
          <w:t xml:space="preserve">M9 </w:t>
        </w:r>
        <w:proofErr w:type="spellStart"/>
        <w:r>
          <w:rPr>
            <w:rFonts w:ascii="Cambria" w:hAnsi="Cambria"/>
          </w:rPr>
          <w:t>suc</w:t>
        </w:r>
        <w:proofErr w:type="spellEnd"/>
        <w:r>
          <w:rPr>
            <w:rFonts w:ascii="Cambria" w:hAnsi="Cambria"/>
          </w:rPr>
          <w:t xml:space="preserve"> + sup), in M9 media alone (M9 </w:t>
        </w:r>
        <w:proofErr w:type="spellStart"/>
        <w:r>
          <w:rPr>
            <w:rFonts w:ascii="Cambria" w:hAnsi="Cambria"/>
          </w:rPr>
          <w:t>suc</w:t>
        </w:r>
        <w:proofErr w:type="spellEnd"/>
        <w:r>
          <w:rPr>
            <w:rFonts w:ascii="Cambria" w:hAnsi="Cambria"/>
          </w:rPr>
          <w:t xml:space="preserve">), or in ASM (the background media of the </w:t>
        </w:r>
        <w:proofErr w:type="spellStart"/>
        <w:r>
          <w:rPr>
            <w:rFonts w:ascii="Cambria" w:hAnsi="Cambria"/>
            <w:i/>
            <w:iCs/>
          </w:rPr>
          <w:t>Rothia</w:t>
        </w:r>
        <w:proofErr w:type="spellEnd"/>
        <w:r>
          <w:rPr>
            <w:rFonts w:ascii="Cambria" w:hAnsi="Cambria"/>
            <w:i/>
            <w:iCs/>
          </w:rPr>
          <w:t xml:space="preserve"> </w:t>
        </w:r>
        <w:r>
          <w:rPr>
            <w:rFonts w:ascii="Cambria" w:hAnsi="Cambria"/>
          </w:rPr>
          <w:t>supernatant) (</w:t>
        </w:r>
        <w:r w:rsidRPr="00760A78">
          <w:rPr>
            <w:rFonts w:ascii="Cambria" w:hAnsi="Cambria"/>
            <w:b/>
            <w:bCs/>
          </w:rPr>
          <w:t>Fig. 5</w:t>
        </w:r>
        <w:r>
          <w:rPr>
            <w:rFonts w:ascii="Cambria" w:hAnsi="Cambria"/>
          </w:rPr>
          <w:t xml:space="preserve">). The G </w:t>
        </w:r>
        <w:r w:rsidRPr="008C4A5F">
          <w:rPr>
            <w:rFonts w:ascii="Cambria" w:hAnsi="Cambria"/>
          </w:rPr>
          <w:t xml:space="preserve">and S distributions </w:t>
        </w:r>
        <w:r>
          <w:rPr>
            <w:rFonts w:ascii="Cambria" w:hAnsi="Cambria"/>
          </w:rPr>
          <w:t xml:space="preserve">of </w:t>
        </w:r>
        <w:r>
          <w:rPr>
            <w:rFonts w:ascii="Cambria" w:hAnsi="Cambria"/>
            <w:i/>
            <w:iCs/>
          </w:rPr>
          <w:t xml:space="preserve">P. aeruginosa </w:t>
        </w:r>
        <w:r>
          <w:rPr>
            <w:rFonts w:ascii="Cambria" w:hAnsi="Cambria"/>
          </w:rPr>
          <w:t xml:space="preserve">grown in M9 </w:t>
        </w:r>
        <w:proofErr w:type="spellStart"/>
        <w:r>
          <w:rPr>
            <w:rFonts w:ascii="Cambria" w:hAnsi="Cambria"/>
          </w:rPr>
          <w:t>suc</w:t>
        </w:r>
        <w:proofErr w:type="spellEnd"/>
        <w:r>
          <w:rPr>
            <w:rFonts w:ascii="Cambria" w:hAnsi="Cambria"/>
          </w:rPr>
          <w:t xml:space="preserve"> + sup </w:t>
        </w:r>
        <w:proofErr w:type="gramStart"/>
        <w:r w:rsidRPr="008C4A5F">
          <w:rPr>
            <w:rFonts w:ascii="Cambria" w:hAnsi="Cambria"/>
          </w:rPr>
          <w:t>were</w:t>
        </w:r>
        <w:proofErr w:type="gramEnd"/>
        <w:r w:rsidRPr="008C4A5F">
          <w:rPr>
            <w:rFonts w:ascii="Cambria" w:hAnsi="Cambria"/>
          </w:rPr>
          <w:t xml:space="preserve"> significantly shifted to the left of </w:t>
        </w:r>
        <w:r>
          <w:rPr>
            <w:rFonts w:ascii="Cambria" w:hAnsi="Cambria"/>
          </w:rPr>
          <w:t>the M9 and ASM cultures</w:t>
        </w:r>
      </w:ins>
      <w:ins w:id="252" w:author="tara gallagher" w:date="2024-01-15T16:33:00Z">
        <w:r w:rsidR="00805FC7">
          <w:rPr>
            <w:rFonts w:ascii="Cambria" w:hAnsi="Cambria"/>
          </w:rPr>
          <w:t xml:space="preserve"> towards reduced pyocyanin (</w:t>
        </w:r>
        <w:r w:rsidR="00805FC7" w:rsidRPr="00805FC7">
          <w:rPr>
            <w:rFonts w:ascii="Cambria" w:hAnsi="Cambria"/>
            <w:b/>
            <w:bCs/>
            <w:rPrChange w:id="253" w:author="tara gallagher" w:date="2024-01-15T16:33:00Z">
              <w:rPr>
                <w:rFonts w:ascii="Cambria" w:hAnsi="Cambria"/>
              </w:rPr>
            </w:rPrChange>
          </w:rPr>
          <w:t>Fig. 5</w:t>
        </w:r>
        <w:r w:rsidR="00805FC7">
          <w:rPr>
            <w:rFonts w:ascii="Cambria" w:hAnsi="Cambria"/>
          </w:rPr>
          <w:t xml:space="preserve">). </w:t>
        </w:r>
      </w:ins>
    </w:p>
    <w:p w14:paraId="01B50F12" w14:textId="6E91F1F6" w:rsidR="00684441" w:rsidRDefault="00684441" w:rsidP="00684441">
      <w:pPr>
        <w:spacing w:line="480" w:lineRule="auto"/>
        <w:ind w:firstLine="720"/>
        <w:rPr>
          <w:moveTo w:id="254" w:author="tara gallagher" w:date="2024-01-15T16:01:00Z"/>
          <w:rFonts w:ascii="Cambria" w:hAnsi="Cambria"/>
        </w:rPr>
      </w:pPr>
      <w:moveTo w:id="255" w:author="tara gallagher" w:date="2024-01-15T16:01:00Z">
        <w:del w:id="256" w:author="tara gallagher" w:date="2024-01-15T16:02:00Z">
          <w:r w:rsidDel="00684441">
            <w:rPr>
              <w:rFonts w:ascii="Cambria" w:hAnsi="Cambria"/>
            </w:rPr>
            <w:delText xml:space="preserve">In agreement, the fluorescence lifetime signal shifted towards reduced pyocyanin when </w:delText>
          </w:r>
          <w:r w:rsidDel="00684441">
            <w:rPr>
              <w:rFonts w:ascii="Cambria" w:hAnsi="Cambria"/>
              <w:i/>
            </w:rPr>
            <w:delText xml:space="preserve">P. aeruginosa </w:delText>
          </w:r>
          <w:r w:rsidDel="00684441">
            <w:rPr>
              <w:rFonts w:ascii="Cambria" w:hAnsi="Cambria"/>
            </w:rPr>
            <w:delText xml:space="preserve">was cross-fed </w:delText>
          </w:r>
          <w:r w:rsidDel="00684441">
            <w:rPr>
              <w:rFonts w:ascii="Cambria" w:hAnsi="Cambria"/>
              <w:i/>
            </w:rPr>
            <w:delText>R. mucilaginosa</w:delText>
          </w:r>
          <w:r w:rsidDel="00684441">
            <w:rPr>
              <w:rFonts w:ascii="Cambria" w:hAnsi="Cambria"/>
            </w:rPr>
            <w:delText xml:space="preserve">-derived supernatant. </w:delText>
          </w:r>
        </w:del>
        <w:r>
          <w:rPr>
            <w:rFonts w:ascii="Cambria" w:hAnsi="Cambria"/>
          </w:rPr>
          <w:t xml:space="preserve">In previous studies with the same </w:t>
        </w:r>
      </w:moveTo>
      <w:ins w:id="257" w:author="tara gallagher" w:date="2024-01-15T16:02:00Z">
        <w:r>
          <w:rPr>
            <w:rFonts w:ascii="Cambria" w:hAnsi="Cambria"/>
          </w:rPr>
          <w:t>cross-feeding</w:t>
        </w:r>
      </w:ins>
      <w:moveTo w:id="258" w:author="tara gallagher" w:date="2024-01-15T16:01:00Z">
        <w:del w:id="259" w:author="tara gallagher" w:date="2024-01-15T16:02:00Z">
          <w:r w:rsidDel="00684441">
            <w:rPr>
              <w:rFonts w:ascii="Cambria" w:hAnsi="Cambria"/>
            </w:rPr>
            <w:delText>growth</w:delText>
          </w:r>
        </w:del>
        <w:r>
          <w:rPr>
            <w:rFonts w:ascii="Cambria" w:hAnsi="Cambria"/>
          </w:rPr>
          <w:t xml:space="preserve"> conditions, 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 xml:space="preserve">R. </w:t>
        </w:r>
        <w:proofErr w:type="spellStart"/>
        <w:r>
          <w:rPr>
            <w:rFonts w:ascii="Cambria" w:hAnsi="Cambria"/>
            <w:i/>
          </w:rPr>
          <w:t>mucilaginosa</w:t>
        </w:r>
        <w:proofErr w:type="spellEnd"/>
        <w:r>
          <w:rPr>
            <w:rFonts w:ascii="Cambria" w:hAnsi="Cambria"/>
          </w:rPr>
          <w:t xml:space="preserve"> in the supernatant </w:t>
        </w:r>
        <w:r>
          <w:rPr>
            <w:rFonts w:ascii="Cambria" w:hAnsi="Cambria"/>
          </w:rPr>
          <w:fldChar w:fldCharType="begin"/>
        </w:r>
      </w:moveTo>
      <w:r w:rsidR="001B0024">
        <w:rPr>
          <w:rFonts w:ascii="Cambria" w:hAnsi="Cambria"/>
        </w:rPr>
        <w:instrText xml:space="preserve"> ADDIN ZOTERO_ITEM CSL_CITATION {"citationID":"a1obrfu026d","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moveTo w:id="260" w:author="tara gallagher" w:date="2024-01-15T16:01:00Z">
        <w:r>
          <w:rPr>
            <w:rFonts w:ascii="Cambria" w:hAnsi="Cambria"/>
          </w:rPr>
          <w:fldChar w:fldCharType="separate"/>
        </w:r>
      </w:moveTo>
      <w:r w:rsidR="001B0024">
        <w:rPr>
          <w:rFonts w:ascii="Cambria" w:hAnsi="Cambria"/>
        </w:rPr>
        <w:t>(33)</w:t>
      </w:r>
      <w:moveTo w:id="261" w:author="tara gallagher" w:date="2024-01-15T16:01:00Z">
        <w:r>
          <w:rPr>
            <w:rFonts w:ascii="Cambria" w:hAnsi="Cambria"/>
          </w:rPr>
          <w:fldChar w:fldCharType="end"/>
        </w:r>
        <w:r>
          <w:rPr>
            <w:rFonts w:ascii="Cambria" w:hAnsi="Cambria"/>
          </w:rPr>
          <w:t xml:space="preserve">. 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moveTo>
    </w:p>
    <w:moveToRangeEnd w:id="244"/>
    <w:p w14:paraId="218C8CEE" w14:textId="77777777" w:rsidR="00684441" w:rsidRDefault="00684441" w:rsidP="00EA0D91"/>
    <w:p w14:paraId="1C58700B" w14:textId="5DF8EBA1" w:rsidR="002A2BFC" w:rsidRDefault="002A2BFC" w:rsidP="00EA0D91">
      <w:pPr>
        <w:pStyle w:val="NormalWeb"/>
        <w:rPr>
          <w:b/>
          <w:bCs/>
        </w:rPr>
      </w:pPr>
      <w:r w:rsidRPr="002A2BFC">
        <w:rPr>
          <w:b/>
          <w:bCs/>
          <w:noProof/>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2"/>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 xml:space="preserve">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2CC21DBD" w14:textId="77777777" w:rsidR="00BF20CA" w:rsidRPr="00163F9A" w:rsidDel="001011B4" w:rsidRDefault="00BF20CA" w:rsidP="00F27C25">
      <w:pPr>
        <w:spacing w:line="480" w:lineRule="auto"/>
        <w:rPr>
          <w:del w:id="262" w:author="tara gallagher" w:date="2024-01-15T16:04:00Z"/>
          <w:rFonts w:ascii="Cambria" w:hAnsi="Cambria"/>
        </w:rPr>
      </w:pPr>
    </w:p>
    <w:p w14:paraId="128AFDF9" w14:textId="52BE2BF2" w:rsidR="00955437" w:rsidRPr="00CD0D15" w:rsidDel="00CA3509" w:rsidRDefault="00BF20CA" w:rsidP="00F27C25">
      <w:pPr>
        <w:spacing w:line="480" w:lineRule="auto"/>
        <w:outlineLvl w:val="0"/>
        <w:rPr>
          <w:del w:id="263" w:author="tara gallagher" w:date="2024-01-15T15:51:00Z"/>
          <w:rFonts w:ascii="Cambria" w:hAnsi="Cambria"/>
          <w:b/>
          <w:bCs/>
        </w:rPr>
      </w:pPr>
      <w:del w:id="264" w:author="tara gallagher" w:date="2024-01-15T15:51:00Z">
        <w:r w:rsidDel="00CA3509">
          <w:rPr>
            <w:rFonts w:ascii="Cambria" w:hAnsi="Cambria"/>
            <w:b/>
            <w:bCs/>
          </w:rPr>
          <w:delText>DISCUSSION</w:delText>
        </w:r>
        <w:r w:rsidR="00F27C25" w:rsidRPr="00CD0D15" w:rsidDel="00CA3509">
          <w:rPr>
            <w:rFonts w:ascii="Cambria" w:hAnsi="Cambria"/>
            <w:b/>
            <w:bCs/>
          </w:rPr>
          <w:delText xml:space="preserve"> </w:delText>
        </w:r>
      </w:del>
    </w:p>
    <w:p w14:paraId="33F0B8A6" w14:textId="0B67A2D2" w:rsidR="001F59C4" w:rsidRPr="00CD0D15" w:rsidDel="00F805F2" w:rsidRDefault="001F59C4" w:rsidP="001F59C4">
      <w:pPr>
        <w:spacing w:line="480" w:lineRule="auto"/>
        <w:ind w:firstLine="720"/>
        <w:outlineLvl w:val="0"/>
        <w:rPr>
          <w:del w:id="265" w:author="tara gallagher" w:date="2024-01-15T15:24:00Z"/>
          <w:rFonts w:ascii="Cambria" w:hAnsi="Cambria"/>
          <w:lang w:val="en"/>
        </w:rPr>
      </w:pPr>
      <w:del w:id="266" w:author="tara gallagher" w:date="2024-01-15T15:24:00Z">
        <w:r w:rsidRPr="00CD0D15" w:rsidDel="00F805F2">
          <w:rPr>
            <w:rFonts w:ascii="Cambria" w:hAnsi="Cambria"/>
            <w:lang w:val="en"/>
          </w:rPr>
          <w:delText>Oxygen is scarce in many environments</w:delText>
        </w:r>
        <w:r w:rsidR="00E6664F" w:rsidDel="00F805F2">
          <w:rPr>
            <w:rFonts w:ascii="Cambria" w:hAnsi="Cambria"/>
            <w:lang w:val="en"/>
          </w:rPr>
          <w:delText xml:space="preserve">, including in bacterial biofilms </w:delText>
        </w:r>
        <w:r w:rsidR="00E6664F" w:rsidDel="00F805F2">
          <w:rPr>
            <w:rFonts w:ascii="Cambria" w:hAnsi="Cambria"/>
            <w:lang w:val="en"/>
          </w:rPr>
          <w:fldChar w:fldCharType="begin"/>
        </w:r>
        <w:r w:rsidR="00E6664F" w:rsidDel="00F805F2">
          <w:rPr>
            <w:rFonts w:ascii="Cambria" w:hAnsi="Cambria"/>
            <w:lang w:val="en"/>
          </w:rPr>
          <w:delInstrText xml:space="preserve"> ADDIN ZOTERO_ITEM CSL_CITATION {"citationID":"a2djq7v98pt","properties":{"formattedCitation":"(30, 31)","plainCitation":"(30, 31)","noteIndex":0},"citationItems":[{"id":1461,"uris":["http://zotero.org/users/6261839/items/HA9LBKSC"],"itemData":{"id":1461,"type":"article-journal","abstract":"Antibiotic efficacy can be antagonized by bioactive metabolites and other drugs present at infection sites. Pseudomonas aeruginosa, a common cause of biofilm-based infections, releases metabolites called phenazines that accept electrons to support cellular redox balancing. Here, we find that phenazines promote tolerance to clinically relevant antibiotics, such as ciprofloxacin, in P. aeruginosa biofilms and that this effect depends on the carbon source provided for growth. We couple stable isotope labeling with stimulated Raman scattering microscopy to visualize biofilm metabolic activity in situ. This approach shows that phenazines promote metabolism in microaerobic biofilm regions and influence metabolic responses to ciprofloxacin treatment. Consistent with roles of specific respiratory complexes in supporting phenazine utilization in biofilms, phenazine-dependent survival on ciprofloxacin is diminished in mutants lacking these enzymes. Our work introduces a technique for the chemical imaging of biosynthetic activity in biofilms and highlights complex interactions between bacterial products, their effects on biofilm metabolism, and the antibiotics we use to treat infections., Pseudomonas aeruginosa releases redox-active metabolites called phenazines. Here, the authors use metabolic imaging by stimulated Raman scattering microscopy to show that phenazines antagonize the effects of antibiotics on P. aeruginosa biofilms by modulating bacterial metabolism.","container-title":"Nature Communications","DOI":"10.1038/s41467-019-08733-w","ISSN":"2041-1723","journalAbbreviation":"Nat Commun","note":"PMID: 30770834\nPMCID: PMC6377615","page":"762","source":"PubMed Central","title":"Phenazine production promotes antibiotic tolerance and metabolic heterogeneity in Pseudomonas aeruginosa biofilms","volume":"10","author":[{"family":"Schiessl","given":"Konstanze T."},{"family":"Hu","given":"Fanghao"},{"family":"Jo","given":"Jeanyoung"},{"family":"Nazia","given":"Sakila Z."},{"family":"Wang","given":"Bryan"},{"family":"Price-Whelan","given":"Alexa"},{"family":"Min","given":"Wei"},{"family":"Dietrich","given":"Lars E. P."}],"issued":{"date-parts":[["2019",2,15]]}}},{"id":1462,"uris":["http://zotero.org/users/6261839/items/CKURTJLP"],"itemData":{"id":1462,"type":"article-journal","container-title":"mBio","DOI":"10.1128/mBio.02536-20","issue":"5","note":"publisher: American Society for Microbiology","page":"e02536-20","source":"journals.asm.org (Atypon)","title":"Micron Scale Spatial Measurement of the O2 Gradient Surrounding a Bacterial Biofilm in Real Time","volume":"11","author":[{"family":"Klementiev","given":"Alexander D."},{"family":"Jin","given":"Zhaoyu"},{"family":"Whiteley","given":"Marvin"}]}}],"schema":"https://github.com/citation-style-language/schema/raw/master/csl-citation.json"} </w:delInstrText>
        </w:r>
        <w:r w:rsidR="00E6664F" w:rsidDel="00F805F2">
          <w:rPr>
            <w:rFonts w:ascii="Cambria" w:hAnsi="Cambria"/>
            <w:lang w:val="en"/>
          </w:rPr>
          <w:fldChar w:fldCharType="separate"/>
        </w:r>
        <w:r w:rsidR="00E6664F" w:rsidRPr="008401F3" w:rsidDel="00F805F2">
          <w:rPr>
            <w:rFonts w:ascii="Cambria" w:hAnsi="Cambria"/>
          </w:rPr>
          <w:delText>(30, 31)</w:delText>
        </w:r>
        <w:r w:rsidR="00E6664F" w:rsidDel="00F805F2">
          <w:rPr>
            <w:rFonts w:ascii="Cambria" w:hAnsi="Cambria"/>
            <w:lang w:val="en"/>
          </w:rPr>
          <w:fldChar w:fldCharType="end"/>
        </w:r>
        <w:r w:rsidR="00E6664F" w:rsidRPr="00CD0D15" w:rsidDel="00F805F2">
          <w:rPr>
            <w:rFonts w:ascii="Cambria" w:hAnsi="Cambria"/>
            <w:lang w:val="en"/>
          </w:rPr>
          <w:delText>.</w:delText>
        </w:r>
        <w:r w:rsidR="00E6664F" w:rsidDel="00F805F2">
          <w:rPr>
            <w:rFonts w:ascii="Cambria" w:hAnsi="Cambria"/>
            <w:lang w:val="en"/>
          </w:rPr>
          <w:delText xml:space="preserve"> H</w:delText>
        </w:r>
        <w:r w:rsidRPr="00CD0D15" w:rsidDel="00F805F2">
          <w:rPr>
            <w:rFonts w:ascii="Cambria" w:hAnsi="Cambria"/>
            <w:lang w:val="en"/>
          </w:rPr>
          <w:delText xml:space="preserve">ypoxia drives microbes to produce redox-active metabolites </w:delText>
        </w:r>
        <w:r w:rsidR="00795C64" w:rsidDel="00F805F2">
          <w:rPr>
            <w:rFonts w:ascii="Cambria" w:hAnsi="Cambria"/>
            <w:lang w:val="en"/>
          </w:rPr>
          <w:delText>to</w:delText>
        </w:r>
        <w:r w:rsidRPr="00CD0D15" w:rsidDel="00F805F2">
          <w:rPr>
            <w:rFonts w:ascii="Cambria" w:hAnsi="Cambria"/>
            <w:lang w:val="en"/>
          </w:rPr>
          <w:delText xml:space="preserve"> act as alternative electron acceptors</w:delText>
        </w:r>
        <w:r w:rsidR="00E6664F" w:rsidDel="00F805F2">
          <w:rPr>
            <w:rFonts w:ascii="Cambria" w:hAnsi="Cambria"/>
            <w:lang w:val="en"/>
          </w:rPr>
          <w:delText xml:space="preserve"> </w:delText>
        </w:r>
        <w:r w:rsidR="00E6664F" w:rsidDel="00F805F2">
          <w:rPr>
            <w:rFonts w:ascii="Cambria" w:hAnsi="Cambria"/>
            <w:lang w:val="en"/>
          </w:rPr>
          <w:fldChar w:fldCharType="begin"/>
        </w:r>
        <w:r w:rsidR="00E6664F" w:rsidDel="00F805F2">
          <w:rPr>
            <w:rFonts w:ascii="Cambria" w:hAnsi="Cambria"/>
            <w:lang w:val="en"/>
          </w:rPr>
          <w:delInstrText xml:space="preserve"> ADDIN ZOTERO_ITEM CSL_CITATION {"citationID":"akv0hcr10r","properties":{"formattedCitation":"(6)","plainCitation":"(6)","noteIndex":0},"citationItems":[{"id":24,"uris":["http://zotero.org/users/6261839/items/PIHWELW5"],"itemData":{"id":24,"type":"article-journal","abstract":"Microorganisms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K."}],"issued":{"date-parts":[["2006",2]]}}}],"schema":"https://github.com/citation-style-language/schema/raw/master/csl-citation.json"} </w:delInstrText>
        </w:r>
        <w:r w:rsidR="00E6664F" w:rsidDel="00F805F2">
          <w:rPr>
            <w:rFonts w:ascii="Cambria" w:hAnsi="Cambria"/>
            <w:lang w:val="en"/>
          </w:rPr>
          <w:fldChar w:fldCharType="separate"/>
        </w:r>
        <w:r w:rsidR="00E6664F" w:rsidRPr="002030D4" w:rsidDel="00F805F2">
          <w:rPr>
            <w:rFonts w:ascii="Cambria" w:hAnsi="Cambria"/>
          </w:rPr>
          <w:delText>(6)</w:delText>
        </w:r>
        <w:r w:rsidR="00E6664F" w:rsidDel="00F805F2">
          <w:rPr>
            <w:rFonts w:ascii="Cambria" w:hAnsi="Cambria"/>
            <w:lang w:val="en"/>
          </w:rPr>
          <w:fldChar w:fldCharType="end"/>
        </w:r>
        <w:r w:rsidR="00E6664F" w:rsidDel="00F805F2">
          <w:rPr>
            <w:rFonts w:ascii="Cambria" w:hAnsi="Cambria"/>
            <w:lang w:val="en"/>
          </w:rPr>
          <w:delText>. While p</w:delText>
        </w:r>
        <w:r w:rsidR="0021285C" w:rsidDel="00F805F2">
          <w:rPr>
            <w:rFonts w:ascii="Cambria" w:hAnsi="Cambria"/>
            <w:lang w:val="en"/>
          </w:rPr>
          <w:delText>yocyani</w:delText>
        </w:r>
        <w:r w:rsidR="00E6664F" w:rsidDel="00F805F2">
          <w:rPr>
            <w:rFonts w:ascii="Cambria" w:hAnsi="Cambria"/>
            <w:lang w:val="en"/>
          </w:rPr>
          <w:delText>n</w:delText>
        </w:r>
        <w:r w:rsidR="0021285C" w:rsidDel="00F805F2">
          <w:rPr>
            <w:rFonts w:ascii="Cambria" w:hAnsi="Cambria"/>
            <w:lang w:val="en"/>
          </w:rPr>
          <w:delText xml:space="preserve"> facilitate</w:delText>
        </w:r>
        <w:r w:rsidR="00E6664F" w:rsidDel="00F805F2">
          <w:rPr>
            <w:rFonts w:ascii="Cambria" w:hAnsi="Cambria"/>
            <w:lang w:val="en"/>
          </w:rPr>
          <w:delText>s</w:delText>
        </w:r>
        <w:r w:rsidR="0021285C" w:rsidDel="00F805F2">
          <w:rPr>
            <w:rFonts w:ascii="Cambria" w:hAnsi="Cambria"/>
            <w:lang w:val="en"/>
          </w:rPr>
          <w:delText xml:space="preserve"> </w:delText>
        </w:r>
        <w:r w:rsidR="0021285C" w:rsidDel="00F805F2">
          <w:rPr>
            <w:rFonts w:ascii="Cambria" w:hAnsi="Cambria"/>
            <w:i/>
            <w:lang w:val="en"/>
          </w:rPr>
          <w:delText xml:space="preserve">P. aeruginosa </w:delText>
        </w:r>
        <w:r w:rsidR="0021285C" w:rsidDel="00F805F2">
          <w:rPr>
            <w:rFonts w:ascii="Cambria" w:hAnsi="Cambria"/>
            <w:lang w:val="en"/>
          </w:rPr>
          <w:delText xml:space="preserve">survival in hypoxic conditions </w:delText>
        </w:r>
        <w:r w:rsidR="0021285C" w:rsidDel="00F805F2">
          <w:rPr>
            <w:rFonts w:ascii="Cambria" w:hAnsi="Cambria"/>
            <w:lang w:val="en"/>
          </w:rPr>
          <w:fldChar w:fldCharType="begin"/>
        </w:r>
        <w:r w:rsidR="0021285C" w:rsidDel="00F805F2">
          <w:rPr>
            <w:rFonts w:ascii="Cambria" w:hAnsi="Cambria"/>
            <w:lang w:val="en"/>
          </w:rPr>
          <w:delInstrText xml:space="preserve"> ADDIN ZOTERO_ITEM CSL_CITATION {"citationID":"a4gqe9jc6n","properties":{"formattedCitation":"(7)","plainCitation":"(7)","noteIndex":0},"citationItems":[{"id":107,"uris":["http://zotero.org/users/6261839/items/GB9IXVMD"],"itemData":{"id":107,"type":"article-journal","abstract":"While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r w:rsidR="0021285C" w:rsidDel="00F805F2">
          <w:rPr>
            <w:rFonts w:ascii="Cambria" w:hAnsi="Cambria"/>
            <w:lang w:val="en"/>
          </w:rPr>
          <w:fldChar w:fldCharType="separate"/>
        </w:r>
        <w:r w:rsidR="0021285C" w:rsidRPr="002030D4" w:rsidDel="00F805F2">
          <w:rPr>
            <w:rFonts w:ascii="Cambria" w:hAnsi="Cambria"/>
          </w:rPr>
          <w:delText>(7)</w:delText>
        </w:r>
        <w:r w:rsidR="0021285C" w:rsidDel="00F805F2">
          <w:rPr>
            <w:rFonts w:ascii="Cambria" w:hAnsi="Cambria"/>
            <w:lang w:val="en"/>
          </w:rPr>
          <w:fldChar w:fldCharType="end"/>
        </w:r>
        <w:r w:rsidR="0021285C" w:rsidDel="00F805F2">
          <w:rPr>
            <w:rFonts w:ascii="Cambria" w:hAnsi="Cambria"/>
            <w:lang w:val="en"/>
          </w:rPr>
          <w:delText xml:space="preserve"> </w:delText>
        </w:r>
        <w:r w:rsidR="00E6664F" w:rsidDel="00F805F2">
          <w:rPr>
            <w:rFonts w:ascii="Cambria" w:hAnsi="Cambria"/>
            <w:lang w:val="en"/>
          </w:rPr>
          <w:delText xml:space="preserve">it also </w:delText>
        </w:r>
        <w:r w:rsidR="0021285C" w:rsidDel="00F805F2">
          <w:rPr>
            <w:rFonts w:ascii="Cambria" w:hAnsi="Cambria"/>
            <w:lang w:val="en"/>
          </w:rPr>
          <w:delText xml:space="preserve"> contribu</w:delText>
        </w:r>
        <w:r w:rsidR="00E6664F" w:rsidDel="00F805F2">
          <w:rPr>
            <w:rFonts w:ascii="Cambria" w:hAnsi="Cambria"/>
            <w:lang w:val="en"/>
          </w:rPr>
          <w:delText xml:space="preserve">tes </w:delText>
        </w:r>
        <w:r w:rsidR="0021285C" w:rsidDel="00F805F2">
          <w:rPr>
            <w:rFonts w:ascii="Cambria" w:hAnsi="Cambria"/>
            <w:lang w:val="en"/>
          </w:rPr>
          <w:delText xml:space="preserve">to disease progression </w:delText>
        </w:r>
        <w:r w:rsidR="0021285C" w:rsidDel="00F805F2">
          <w:rPr>
            <w:rFonts w:ascii="Cambria" w:hAnsi="Cambria"/>
            <w:lang w:val="en"/>
          </w:rPr>
          <w:fldChar w:fldCharType="begin"/>
        </w:r>
        <w:r w:rsidR="0021285C" w:rsidDel="00F805F2">
          <w:rPr>
            <w:rFonts w:ascii="Cambria" w:hAnsi="Cambria"/>
            <w:lang w:val="en"/>
          </w:rPr>
          <w:delInstrText xml:space="preserve"> ADDIN ZOTERO_ITEM CSL_CITATION {"citationID":"al2vlu9toc","properties":{"formattedCitation":"(15, 16)","plainCitation":"(15, 16)","noteIndex":0},"citationItems":[{"id":22,"uris":["http://zotero.org/users/6261839/items/35LQZUB7"],"itemData":{"id":22,"type":"article-journal","abstract":"Pseudomonas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delInstrText>
        </w:r>
        <w:r w:rsidR="0021285C" w:rsidDel="00F805F2">
          <w:rPr>
            <w:rFonts w:ascii="Cambria" w:hAnsi="Cambria"/>
            <w:lang w:val="en"/>
          </w:rPr>
          <w:fldChar w:fldCharType="separate"/>
        </w:r>
        <w:r w:rsidR="0021285C" w:rsidRPr="002030D4" w:rsidDel="00F805F2">
          <w:rPr>
            <w:rFonts w:ascii="Cambria" w:hAnsi="Cambria"/>
          </w:rPr>
          <w:delText>(15, 16)</w:delText>
        </w:r>
        <w:r w:rsidR="0021285C" w:rsidDel="00F805F2">
          <w:rPr>
            <w:rFonts w:ascii="Cambria" w:hAnsi="Cambria"/>
            <w:lang w:val="en"/>
          </w:rPr>
          <w:fldChar w:fldCharType="end"/>
        </w:r>
        <w:r w:rsidR="00A252FD" w:rsidDel="00F805F2">
          <w:rPr>
            <w:rFonts w:ascii="Cambria" w:hAnsi="Cambria"/>
            <w:lang w:val="en"/>
          </w:rPr>
          <w:delText>, and</w:delText>
        </w:r>
        <w:r w:rsidR="006006DA" w:rsidDel="00F805F2">
          <w:rPr>
            <w:rFonts w:ascii="Cambria" w:hAnsi="Cambria"/>
            <w:lang w:val="en"/>
          </w:rPr>
          <w:delText xml:space="preserve"> </w:delText>
        </w:r>
        <w:r w:rsidR="00000C78" w:rsidDel="00F805F2">
          <w:rPr>
            <w:rFonts w:ascii="Cambria" w:hAnsi="Cambria"/>
            <w:lang w:val="en"/>
          </w:rPr>
          <w:delText xml:space="preserve">its production </w:delText>
        </w:r>
        <w:r w:rsidR="006006DA" w:rsidDel="00F805F2">
          <w:rPr>
            <w:rFonts w:ascii="Cambria" w:hAnsi="Cambria"/>
            <w:lang w:val="en"/>
          </w:rPr>
          <w:delText xml:space="preserve">has been associated with fermentation metabolites produced </w:delText>
        </w:r>
        <w:r w:rsidR="00000C78" w:rsidDel="00F805F2">
          <w:rPr>
            <w:rFonts w:ascii="Cambria" w:hAnsi="Cambria"/>
            <w:lang w:val="en"/>
          </w:rPr>
          <w:delText xml:space="preserve">under low oxygen </w:delText>
        </w:r>
        <w:r w:rsidR="006006DA" w:rsidDel="00F805F2">
          <w:rPr>
            <w:rFonts w:ascii="Cambria" w:hAnsi="Cambria"/>
            <w:lang w:val="en"/>
          </w:rPr>
          <w:delText>by co-colonizing microbes</w:delText>
        </w:r>
        <w:r w:rsidR="00760A78" w:rsidDel="00F805F2">
          <w:rPr>
            <w:rFonts w:ascii="Cambria" w:hAnsi="Cambria"/>
            <w:lang w:val="en"/>
          </w:rPr>
          <w:delText xml:space="preserve"> </w:delText>
        </w:r>
        <w:r w:rsidR="00760A78" w:rsidDel="00F805F2">
          <w:rPr>
            <w:rFonts w:ascii="Cambria" w:hAnsi="Cambria"/>
            <w:lang w:val="en"/>
          </w:rPr>
          <w:fldChar w:fldCharType="begin"/>
        </w:r>
        <w:r w:rsidR="00836AB9" w:rsidDel="00F805F2">
          <w:rPr>
            <w:rFonts w:ascii="Cambria" w:hAnsi="Cambria"/>
            <w:lang w:val="en"/>
          </w:rPr>
          <w:delInstrText xml:space="preserve"> ADDIN ZOTERO_ITEM CSL_CITATION {"citationID":"apkant6p87","properties":{"formattedCitation":"(11,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760A78" w:rsidDel="00F805F2">
          <w:rPr>
            <w:rFonts w:ascii="Cambria" w:hAnsi="Cambria"/>
            <w:lang w:val="en"/>
          </w:rPr>
          <w:fldChar w:fldCharType="separate"/>
        </w:r>
        <w:r w:rsidR="002030D4" w:rsidRPr="002030D4" w:rsidDel="00F805F2">
          <w:rPr>
            <w:rFonts w:ascii="Cambria" w:hAnsi="Cambria"/>
          </w:rPr>
          <w:delText>(11, 12)</w:delText>
        </w:r>
        <w:r w:rsidR="00760A78" w:rsidDel="00F805F2">
          <w:rPr>
            <w:rFonts w:ascii="Cambria" w:hAnsi="Cambria"/>
            <w:lang w:val="en"/>
          </w:rPr>
          <w:fldChar w:fldCharType="end"/>
        </w:r>
        <w:r w:rsidR="006006DA" w:rsidDel="00F805F2">
          <w:rPr>
            <w:rFonts w:ascii="Cambria" w:hAnsi="Cambria"/>
            <w:lang w:val="en"/>
          </w:rPr>
          <w:delText>.</w:delText>
        </w:r>
        <w:r w:rsidR="00EC0A00" w:rsidDel="00F805F2">
          <w:rPr>
            <w:rFonts w:ascii="Cambria" w:hAnsi="Cambria"/>
            <w:lang w:val="en"/>
          </w:rPr>
          <w:delText xml:space="preserve"> </w:delText>
        </w:r>
        <w:r w:rsidR="00E6664F" w:rsidDel="00F805F2">
          <w:rPr>
            <w:rFonts w:ascii="Cambria" w:hAnsi="Cambria"/>
            <w:lang w:val="en"/>
          </w:rPr>
          <w:delText>In order to</w:delText>
        </w:r>
        <w:r w:rsidRPr="00CD0D15" w:rsidDel="00F805F2">
          <w:rPr>
            <w:rFonts w:ascii="Cambria" w:hAnsi="Cambria"/>
            <w:lang w:val="en"/>
          </w:rPr>
          <w:delText xml:space="preserve"> </w:delText>
        </w:r>
        <w:r w:rsidR="0021285C" w:rsidDel="00F805F2">
          <w:rPr>
            <w:rFonts w:ascii="Cambria" w:hAnsi="Cambria"/>
            <w:lang w:val="en"/>
          </w:rPr>
          <w:delText>resolve</w:delText>
        </w:r>
        <w:r w:rsidRPr="00CD0D15" w:rsidDel="00F805F2">
          <w:rPr>
            <w:rFonts w:ascii="Cambria" w:hAnsi="Cambria"/>
            <w:lang w:val="en"/>
          </w:rPr>
          <w:delText xml:space="preserve"> </w:delText>
        </w:r>
        <w:r w:rsidR="00EC0A00" w:rsidDel="00F805F2">
          <w:rPr>
            <w:rFonts w:ascii="Cambria" w:hAnsi="Cambria"/>
            <w:lang w:val="en"/>
          </w:rPr>
          <w:delText xml:space="preserve">pyocyanin </w:delText>
        </w:r>
        <w:r w:rsidR="0021285C" w:rsidDel="00F805F2">
          <w:rPr>
            <w:rFonts w:ascii="Cambria" w:hAnsi="Cambria"/>
            <w:lang w:val="en"/>
          </w:rPr>
          <w:delText xml:space="preserve">throughout </w:delText>
        </w:r>
        <w:r w:rsidR="00EC0A00" w:rsidDel="00F805F2">
          <w:rPr>
            <w:rFonts w:ascii="Cambria" w:hAnsi="Cambria"/>
            <w:lang w:val="en"/>
          </w:rPr>
          <w:delText xml:space="preserve"> </w:delText>
        </w:r>
        <w:r w:rsidR="00201A3D" w:rsidDel="00F805F2">
          <w:rPr>
            <w:rFonts w:ascii="Cambria" w:hAnsi="Cambria"/>
            <w:i/>
            <w:lang w:val="en"/>
          </w:rPr>
          <w:delText>P. aeruginosa</w:delText>
        </w:r>
        <w:r w:rsidRPr="00CD0D15" w:rsidDel="00F805F2">
          <w:rPr>
            <w:rFonts w:ascii="Cambria" w:hAnsi="Cambria"/>
            <w:lang w:val="en"/>
          </w:rPr>
          <w:delText xml:space="preserve"> biofilms</w:delText>
        </w:r>
        <w:r w:rsidR="00E6664F" w:rsidDel="00F805F2">
          <w:rPr>
            <w:rFonts w:ascii="Cambria" w:hAnsi="Cambria"/>
            <w:lang w:val="en"/>
          </w:rPr>
          <w:delText>,</w:delText>
        </w:r>
        <w:r w:rsidR="00574D36" w:rsidDel="00F805F2">
          <w:rPr>
            <w:rFonts w:ascii="Cambria" w:hAnsi="Cambria"/>
            <w:lang w:val="en"/>
          </w:rPr>
          <w:delText xml:space="preserve"> and in the presence of fermentation</w:delText>
        </w:r>
        <w:r w:rsidR="002E6102" w:rsidDel="00F805F2">
          <w:rPr>
            <w:rFonts w:ascii="Cambria" w:hAnsi="Cambria"/>
            <w:lang w:val="en"/>
          </w:rPr>
          <w:delText xml:space="preserve"> products</w:delText>
        </w:r>
        <w:r w:rsidRPr="00CD0D15" w:rsidDel="00F805F2">
          <w:rPr>
            <w:rFonts w:ascii="Cambria" w:hAnsi="Cambria"/>
            <w:lang w:val="en"/>
          </w:rPr>
          <w:delText>,</w:delText>
        </w:r>
        <w:r w:rsidR="00574D36" w:rsidDel="00F805F2">
          <w:rPr>
            <w:rFonts w:ascii="Cambria" w:hAnsi="Cambria"/>
            <w:lang w:val="en"/>
          </w:rPr>
          <w:delText xml:space="preserve"> </w:delText>
        </w:r>
        <w:r w:rsidRPr="00CD0D15" w:rsidDel="00F805F2">
          <w:rPr>
            <w:rFonts w:ascii="Cambria" w:hAnsi="Cambria"/>
            <w:lang w:val="en"/>
          </w:rPr>
          <w:delText>fluorescence</w:delText>
        </w:r>
        <w:r w:rsidR="0021285C" w:rsidDel="00F805F2">
          <w:rPr>
            <w:rFonts w:ascii="Cambria" w:hAnsi="Cambria"/>
            <w:lang w:val="en"/>
          </w:rPr>
          <w:delText xml:space="preserve"> lifetime</w:delText>
        </w:r>
        <w:r w:rsidRPr="00CD0D15" w:rsidDel="00F805F2">
          <w:rPr>
            <w:rFonts w:ascii="Cambria" w:hAnsi="Cambria"/>
            <w:lang w:val="en"/>
          </w:rPr>
          <w:delText xml:space="preserve"> imaging</w:delText>
        </w:r>
        <w:r w:rsidR="00E6664F" w:rsidDel="00F805F2">
          <w:rPr>
            <w:rFonts w:ascii="Cambria" w:hAnsi="Cambria"/>
            <w:lang w:val="en"/>
          </w:rPr>
          <w:delText xml:space="preserve"> with the DIVER was utilized</w:delText>
        </w:r>
        <w:r w:rsidR="0021285C" w:rsidDel="00F805F2">
          <w:rPr>
            <w:rFonts w:ascii="Cambria" w:hAnsi="Cambria"/>
            <w:lang w:val="en"/>
          </w:rPr>
          <w:delText>.</w:delText>
        </w:r>
      </w:del>
    </w:p>
    <w:p w14:paraId="02275424" w14:textId="32DF0EF8" w:rsidR="009134BA" w:rsidRDefault="009134BA" w:rsidP="00F27C25">
      <w:pPr>
        <w:spacing w:line="480" w:lineRule="auto"/>
        <w:outlineLvl w:val="0"/>
        <w:rPr>
          <w:rFonts w:ascii="Cambria" w:hAnsi="Cambria"/>
        </w:rPr>
      </w:pPr>
    </w:p>
    <w:p w14:paraId="324E0CD2" w14:textId="060D453F" w:rsidR="005213DD" w:rsidDel="00CA3509" w:rsidRDefault="005213DD" w:rsidP="00F27C25">
      <w:pPr>
        <w:spacing w:line="480" w:lineRule="auto"/>
        <w:outlineLvl w:val="0"/>
        <w:rPr>
          <w:del w:id="267" w:author="tara gallagher" w:date="2024-01-15T15:51:00Z"/>
          <w:rFonts w:ascii="Cambria" w:hAnsi="Cambria"/>
          <w:b/>
          <w:bCs/>
        </w:rPr>
      </w:pPr>
      <w:del w:id="268" w:author="tara gallagher" w:date="2024-01-15T15:51:00Z">
        <w:r w:rsidRPr="005213DD" w:rsidDel="00CA3509">
          <w:rPr>
            <w:rFonts w:ascii="Cambria" w:hAnsi="Cambria"/>
            <w:b/>
            <w:bCs/>
          </w:rPr>
          <w:delText>Reduced pyocyanin had a distinct long lifetime signal</w:delText>
        </w:r>
        <w:r w:rsidR="001258CB" w:rsidDel="00CA3509">
          <w:rPr>
            <w:rFonts w:ascii="Cambria" w:hAnsi="Cambria"/>
            <w:b/>
            <w:bCs/>
          </w:rPr>
          <w:delText xml:space="preserve">. </w:delText>
        </w:r>
      </w:del>
    </w:p>
    <w:p w14:paraId="077AC997" w14:textId="6D8F897A" w:rsidR="005213DD" w:rsidRPr="00AF73EA" w:rsidDel="001011B4" w:rsidRDefault="00AF73EA" w:rsidP="00F27C25">
      <w:pPr>
        <w:spacing w:line="480" w:lineRule="auto"/>
        <w:outlineLvl w:val="0"/>
        <w:rPr>
          <w:del w:id="269" w:author="tara gallagher" w:date="2024-01-15T16:04:00Z"/>
          <w:rFonts w:ascii="Cambria" w:hAnsi="Cambria"/>
        </w:rPr>
      </w:pPr>
      <w:del w:id="270" w:author="tara gallagher" w:date="2024-01-15T16:04:00Z">
        <w:r w:rsidDel="001011B4">
          <w:rPr>
            <w:rFonts w:ascii="Cambria" w:hAnsi="Cambria"/>
            <w:b/>
            <w:bCs/>
          </w:rPr>
          <w:tab/>
        </w:r>
      </w:del>
      <w:del w:id="271" w:author="tara gallagher" w:date="2024-01-15T15:37:00Z">
        <w:r w:rsidDel="003D7DCB">
          <w:rPr>
            <w:rFonts w:ascii="Cambria" w:hAnsi="Cambria"/>
          </w:rPr>
          <w:delText xml:space="preserve">FLIM phasor analysis can be used to unmix the fluorescence components in a sample if (1) the fluorophores contributing to that signal are known and characterized and (2) </w:delText>
        </w:r>
        <w:r w:rsidR="00C277C7" w:rsidDel="003D7DCB">
          <w:rPr>
            <w:rFonts w:ascii="Cambria" w:hAnsi="Cambria"/>
          </w:rPr>
          <w:delText>the number of unsolved components is less than the number of orthogonal measurements. In our system (excitation = 740 nm, emission window = 400-500 nm), at least five fluorophores were detected (free NADH, enzyme bound NADH, reduced pyocyanin, pyoverdine, 1-hydroxy-phenazine) and could not</w:delText>
        </w:r>
        <w:r w:rsidR="00AD0B32" w:rsidDel="003D7DCB">
          <w:rPr>
            <w:rFonts w:ascii="Cambria" w:hAnsi="Cambria"/>
          </w:rPr>
          <w:delText xml:space="preserve"> </w:delText>
        </w:r>
        <w:r w:rsidR="00C277C7" w:rsidDel="003D7DCB">
          <w:rPr>
            <w:rFonts w:ascii="Cambria" w:hAnsi="Cambria"/>
          </w:rPr>
          <w:delText>be unmixed</w:delText>
        </w:r>
        <w:r w:rsidR="00AD0B32" w:rsidDel="003D7DCB">
          <w:rPr>
            <w:rFonts w:ascii="Cambria" w:hAnsi="Cambria"/>
          </w:rPr>
          <w:delText>.</w:delText>
        </w:r>
        <w:r w:rsidR="00C277C7" w:rsidDel="003D7DCB">
          <w:rPr>
            <w:rFonts w:ascii="Cambria" w:hAnsi="Cambria"/>
          </w:rPr>
          <w:delText xml:space="preserve"> </w:delText>
        </w:r>
        <w:r w:rsidR="00AD0B32" w:rsidDel="003D7DCB">
          <w:rPr>
            <w:rFonts w:ascii="Cambria" w:hAnsi="Cambria"/>
          </w:rPr>
          <w:delText xml:space="preserve">However, due to its distinct long lifetime signature, </w:delText>
        </w:r>
        <w:r w:rsidR="00C277C7" w:rsidDel="003D7DCB">
          <w:rPr>
            <w:rFonts w:ascii="Cambria" w:hAnsi="Cambria"/>
          </w:rPr>
          <w:delText>any shifts in the fluorescence lifetime 1-hydroxy-phenazine were assumed to be associated with reduced pyocyanin</w:delText>
        </w:r>
        <w:r w:rsidR="00E90DE1" w:rsidDel="003D7DCB">
          <w:rPr>
            <w:rFonts w:ascii="Cambria" w:hAnsi="Cambria"/>
          </w:rPr>
          <w:delText xml:space="preserve"> (</w:delText>
        </w:r>
        <w:r w:rsidR="00E90DE1" w:rsidRPr="00EF55D8" w:rsidDel="003D7DCB">
          <w:rPr>
            <w:rFonts w:ascii="Cambria" w:hAnsi="Cambria"/>
            <w:b/>
            <w:bCs/>
          </w:rPr>
          <w:delText>Fig 2B</w:delText>
        </w:r>
        <w:r w:rsidR="00E90DE1" w:rsidDel="003D7DCB">
          <w:rPr>
            <w:rFonts w:ascii="Cambria" w:hAnsi="Cambria"/>
          </w:rPr>
          <w:delText>)</w:delText>
        </w:r>
        <w:r w:rsidR="00C277C7" w:rsidDel="003D7DCB">
          <w:rPr>
            <w:rFonts w:ascii="Cambria" w:hAnsi="Cambria"/>
          </w:rPr>
          <w:delText xml:space="preserve">. </w:delText>
        </w:r>
      </w:del>
      <w:del w:id="272" w:author="tara gallagher" w:date="2024-01-15T16:04:00Z">
        <w:r w:rsidR="00C277C7" w:rsidDel="001011B4">
          <w:rPr>
            <w:rFonts w:ascii="Cambria" w:hAnsi="Cambria"/>
          </w:rPr>
          <w:delText xml:space="preserve"> </w:delText>
        </w:r>
      </w:del>
    </w:p>
    <w:p w14:paraId="77CC2DB8" w14:textId="369A1072" w:rsidR="00AF73EA" w:rsidRPr="005213DD" w:rsidDel="001011B4" w:rsidRDefault="00AF73EA" w:rsidP="00F27C25">
      <w:pPr>
        <w:spacing w:line="480" w:lineRule="auto"/>
        <w:outlineLvl w:val="0"/>
        <w:rPr>
          <w:del w:id="273" w:author="tara gallagher" w:date="2024-01-15T16:04:00Z"/>
          <w:rFonts w:ascii="Cambria" w:hAnsi="Cambria"/>
          <w:b/>
          <w:bCs/>
        </w:rPr>
      </w:pPr>
    </w:p>
    <w:p w14:paraId="0FFFABFE" w14:textId="28E8EA3F" w:rsidR="00F27C25" w:rsidRPr="00CD0D15" w:rsidDel="001011B4" w:rsidRDefault="005F695F" w:rsidP="00F27C25">
      <w:pPr>
        <w:spacing w:line="480" w:lineRule="auto"/>
        <w:outlineLvl w:val="0"/>
        <w:rPr>
          <w:del w:id="274" w:author="tara gallagher" w:date="2024-01-15T16:04:00Z"/>
          <w:rFonts w:ascii="Cambria" w:hAnsi="Cambria"/>
          <w:b/>
          <w:bCs/>
        </w:rPr>
      </w:pPr>
      <w:del w:id="275" w:author="tara gallagher" w:date="2024-01-15T16:04:00Z">
        <w:r w:rsidDel="001011B4">
          <w:rPr>
            <w:rFonts w:ascii="Cambria" w:hAnsi="Cambria"/>
            <w:b/>
            <w:bCs/>
          </w:rPr>
          <w:delText xml:space="preserve">The </w:delText>
        </w:r>
        <w:r w:rsidR="005213DD" w:rsidDel="001011B4">
          <w:rPr>
            <w:rFonts w:ascii="Cambria" w:hAnsi="Cambria"/>
            <w:b/>
            <w:bCs/>
          </w:rPr>
          <w:delText xml:space="preserve">fluorescence lifetime shifted </w:delText>
        </w:r>
        <w:r w:rsidDel="001011B4">
          <w:rPr>
            <w:rFonts w:ascii="Cambria" w:hAnsi="Cambria"/>
            <w:b/>
            <w:bCs/>
          </w:rPr>
          <w:delText>towards reduced pyocyanin</w:delText>
        </w:r>
        <w:r w:rsidR="005213DD" w:rsidDel="001011B4">
          <w:rPr>
            <w:rFonts w:ascii="Cambria" w:hAnsi="Cambria"/>
            <w:b/>
            <w:bCs/>
          </w:rPr>
          <w:delText xml:space="preserve"> </w:delText>
        </w:r>
        <w:r w:rsidDel="001011B4">
          <w:rPr>
            <w:rFonts w:ascii="Cambria" w:hAnsi="Cambria"/>
            <w:b/>
            <w:bCs/>
          </w:rPr>
          <w:delText>at the biofilm surface.</w:delText>
        </w:r>
      </w:del>
    </w:p>
    <w:p w14:paraId="5E75E166" w14:textId="7B20C130" w:rsidR="00F27C25" w:rsidRPr="00CD0D15" w:rsidDel="00684441" w:rsidRDefault="00F27C25" w:rsidP="00F27C25">
      <w:pPr>
        <w:spacing w:line="480" w:lineRule="auto"/>
        <w:outlineLvl w:val="0"/>
        <w:rPr>
          <w:del w:id="276" w:author="tara gallagher" w:date="2024-01-15T15:52:00Z"/>
          <w:rFonts w:ascii="Cambria" w:hAnsi="Cambria"/>
        </w:rPr>
      </w:pPr>
      <w:del w:id="277" w:author="tara gallagher" w:date="2024-01-15T15:52:00Z">
        <w:r w:rsidRPr="00CD0D15" w:rsidDel="00684441">
          <w:rPr>
            <w:rFonts w:ascii="Cambria" w:hAnsi="Cambria"/>
          </w:rPr>
          <w:tab/>
          <w:delText xml:space="preserve">To recapitulate slower bacterial growth observed in infections </w:delText>
        </w:r>
        <w:r w:rsidRPr="00CD0D15" w:rsidDel="00684441">
          <w:rPr>
            <w:rFonts w:ascii="Cambria" w:hAnsi="Cambria"/>
          </w:rPr>
          <w:fldChar w:fldCharType="begin"/>
        </w:r>
        <w:r w:rsidR="00855B54" w:rsidDel="00684441">
          <w:rPr>
            <w:rFonts w:ascii="Cambria" w:hAnsi="Cambria"/>
          </w:rPr>
          <w:delInstrText xml:space="preserve"> ADDIN ZOTERO_ITEM CSL_CITATION {"citationID":"PwZtSJDH","properties":{"formattedCitation":"(29, 30)","plainCitation":"(29, 30)","noteIndex":0},"citationItems":[{"id":345,"uris":["http://zotero.org/users/6261839/items/GINTNM9E"],"uri":["http://zotero.org/users/6261839/items/GINTNM9E"],"itemData":{"id":345,"type":"article-journal","abstract":"Chronic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ur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delInstrText>
        </w:r>
        <w:r w:rsidRPr="00CD0D15" w:rsidDel="00684441">
          <w:rPr>
            <w:rFonts w:ascii="Cambria" w:hAnsi="Cambria"/>
          </w:rPr>
          <w:fldChar w:fldCharType="separate"/>
        </w:r>
        <w:r w:rsidR="00855B54" w:rsidDel="00684441">
          <w:rPr>
            <w:rFonts w:ascii="Cambria" w:hAnsi="Cambria"/>
            <w:noProof/>
          </w:rPr>
          <w:delText>(29, 30)</w:delText>
        </w:r>
        <w:r w:rsidRPr="00CD0D15" w:rsidDel="00684441">
          <w:rPr>
            <w:rFonts w:ascii="Cambria" w:hAnsi="Cambria"/>
          </w:rPr>
          <w:fldChar w:fldCharType="end"/>
        </w:r>
        <w:r w:rsidRPr="00CD0D15" w:rsidDel="00684441">
          <w:rPr>
            <w:rFonts w:ascii="Cambria" w:hAnsi="Cambria"/>
          </w:rPr>
          <w:delText xml:space="preserve">, colony biofilms were grown for </w:delText>
        </w:r>
        <w:r w:rsidR="00A44D32" w:rsidDel="00684441">
          <w:rPr>
            <w:rFonts w:ascii="Cambria" w:hAnsi="Cambria"/>
          </w:rPr>
          <w:delText>three</w:delText>
        </w:r>
        <w:r w:rsidRPr="00CD0D15" w:rsidDel="00684441">
          <w:rPr>
            <w:rFonts w:ascii="Cambria" w:hAnsi="Cambria"/>
          </w:rPr>
          <w:delText xml:space="preserve"> days in soft agar. The radial center of the colony</w:delText>
        </w:r>
        <w:r w:rsidR="00926E63" w:rsidDel="00684441">
          <w:rPr>
            <w:rFonts w:ascii="Cambria" w:hAnsi="Cambria"/>
          </w:rPr>
          <w:delText>, or point of inoculation,</w:delText>
        </w:r>
        <w:r w:rsidRPr="00CD0D15" w:rsidDel="00684441">
          <w:rPr>
            <w:rFonts w:ascii="Cambria" w:hAnsi="Cambria"/>
          </w:rPr>
          <w:delText xml:space="preserve"> was imaged axially to capture the different </w:delText>
        </w:r>
        <w:r w:rsidR="005F695F" w:rsidDel="00684441">
          <w:rPr>
            <w:rFonts w:ascii="Cambria" w:hAnsi="Cambria"/>
          </w:rPr>
          <w:delText xml:space="preserve">biofilm </w:delText>
        </w:r>
        <w:r w:rsidRPr="00CD0D15" w:rsidDel="00684441">
          <w:rPr>
            <w:rFonts w:ascii="Cambria" w:hAnsi="Cambria"/>
          </w:rPr>
          <w:delText>depths in the oldest p</w:delText>
        </w:r>
        <w:r w:rsidR="00201A3D" w:rsidDel="00684441">
          <w:rPr>
            <w:rFonts w:ascii="Cambria" w:hAnsi="Cambria"/>
          </w:rPr>
          <w:delText>opulation of the biofilm. R</w:delText>
        </w:r>
        <w:r w:rsidRPr="00CD0D15" w:rsidDel="00684441">
          <w:rPr>
            <w:rFonts w:ascii="Cambria" w:hAnsi="Cambria"/>
          </w:rPr>
          <w:delText xml:space="preserve">easoning </w:delText>
        </w:r>
        <w:r w:rsidR="00926E63" w:rsidDel="00684441">
          <w:rPr>
            <w:rFonts w:ascii="Cambria" w:hAnsi="Cambria"/>
          </w:rPr>
          <w:delText>there would be</w:delText>
        </w:r>
        <w:r w:rsidRPr="00CD0D15" w:rsidDel="00684441">
          <w:rPr>
            <w:rFonts w:ascii="Cambria" w:hAnsi="Cambria"/>
          </w:rPr>
          <w:delText xml:space="preserve"> less oxygen exposure deeper in the biofilm, we initially hypothesized that</w:delText>
        </w:r>
        <w:r w:rsidR="00547946" w:rsidDel="00684441">
          <w:rPr>
            <w:rFonts w:ascii="Cambria" w:hAnsi="Cambria"/>
            <w:i/>
          </w:rPr>
          <w:delText xml:space="preserve"> </w:delText>
        </w:r>
        <w:r w:rsidR="00547946" w:rsidDel="00684441">
          <w:rPr>
            <w:rFonts w:ascii="Cambria" w:hAnsi="Cambria"/>
            <w:iCs/>
          </w:rPr>
          <w:delText xml:space="preserve">there would be higher levels of </w:delText>
        </w:r>
        <w:r w:rsidR="00926E63" w:rsidDel="00684441">
          <w:rPr>
            <w:rFonts w:ascii="Cambria" w:hAnsi="Cambria"/>
          </w:rPr>
          <w:delText xml:space="preserve">reduced </w:delText>
        </w:r>
        <w:r w:rsidRPr="00CD0D15" w:rsidDel="00684441">
          <w:rPr>
            <w:rFonts w:ascii="Cambria" w:hAnsi="Cambria"/>
          </w:rPr>
          <w:delText xml:space="preserve">pyocyanin </w:delText>
        </w:r>
        <w:r w:rsidR="00926E63" w:rsidDel="00684441">
          <w:rPr>
            <w:rFonts w:ascii="Cambria" w:hAnsi="Cambria"/>
          </w:rPr>
          <w:delText xml:space="preserve">deeper in the biofilm </w:delText>
        </w:r>
        <w:r w:rsidRPr="00CD0D15" w:rsidDel="00684441">
          <w:rPr>
            <w:rFonts w:ascii="Cambria" w:hAnsi="Cambria"/>
          </w:rPr>
          <w:fldChar w:fldCharType="begin"/>
        </w:r>
        <w:r w:rsidR="00855B54" w:rsidDel="00684441">
          <w:rPr>
            <w:rFonts w:ascii="Cambria" w:hAnsi="Cambria"/>
          </w:rPr>
          <w:delInstrText xml:space="preserve"> ADDIN ZOTERO_ITEM CSL_CITATION {"citationID":"ww4bPNIv","properties":{"formattedCitation":"(6\\uc0\\u8211{}8)","plainCitation":"(6–8)","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delInstrText>
        </w:r>
        <w:r w:rsidRPr="00CD0D15" w:rsidDel="00684441">
          <w:rPr>
            <w:rFonts w:ascii="Cambria" w:hAnsi="Cambria"/>
          </w:rPr>
          <w:fldChar w:fldCharType="separate"/>
        </w:r>
        <w:r w:rsidR="002030D4" w:rsidRPr="002030D4" w:rsidDel="00684441">
          <w:rPr>
            <w:rFonts w:ascii="Cambria" w:hAnsi="Cambria"/>
          </w:rPr>
          <w:delText>(6–8)</w:delText>
        </w:r>
        <w:r w:rsidRPr="00CD0D15" w:rsidDel="00684441">
          <w:rPr>
            <w:rFonts w:ascii="Cambria" w:hAnsi="Cambria"/>
          </w:rPr>
          <w:fldChar w:fldCharType="end"/>
        </w:r>
        <w:r w:rsidRPr="00CD0D15" w:rsidDel="00684441">
          <w:rPr>
            <w:rFonts w:ascii="Cambria" w:hAnsi="Cambria"/>
          </w:rPr>
          <w:delText>. However, in our system, reduced pyocyanin dominated the FLIM signal at the surface of the biofilm (</w:delText>
        </w:r>
        <w:r w:rsidRPr="00201A3D" w:rsidDel="00684441">
          <w:rPr>
            <w:rFonts w:ascii="Cambria" w:hAnsi="Cambria"/>
            <w:b/>
          </w:rPr>
          <w:delText>Fig.</w:delText>
        </w:r>
        <w:r w:rsidR="005F695F" w:rsidDel="00684441">
          <w:rPr>
            <w:rFonts w:ascii="Cambria" w:hAnsi="Cambria"/>
            <w:b/>
          </w:rPr>
          <w:delText xml:space="preserve"> 3,4</w:delText>
        </w:r>
        <w:r w:rsidRPr="00CD0D15" w:rsidDel="00684441">
          <w:rPr>
            <w:rFonts w:ascii="Cambria" w:hAnsi="Cambria"/>
          </w:rPr>
          <w:delText>)</w:delText>
        </w:r>
        <w:r w:rsidR="005F695F" w:rsidDel="00684441">
          <w:rPr>
            <w:rFonts w:ascii="Cambria" w:hAnsi="Cambria"/>
          </w:rPr>
          <w:delText>. The</w:delText>
        </w:r>
        <w:r w:rsidRPr="00CD0D15" w:rsidDel="00684441">
          <w:rPr>
            <w:rFonts w:ascii="Cambria" w:hAnsi="Cambria"/>
          </w:rPr>
          <w:delText xml:space="preserve"> </w:delText>
        </w:r>
        <w:r w:rsidR="00926E63" w:rsidDel="00684441">
          <w:rPr>
            <w:rFonts w:ascii="Cambria" w:hAnsi="Cambria"/>
          </w:rPr>
          <w:delText xml:space="preserve">shift towards reduced pyocyanin was more prominent </w:delText>
        </w:r>
        <w:r w:rsidR="005F695F" w:rsidDel="00684441">
          <w:rPr>
            <w:rFonts w:ascii="Cambria" w:hAnsi="Cambria"/>
          </w:rPr>
          <w:delText xml:space="preserve">when samples were imaged with a coverslip </w:delText>
        </w:r>
        <w:r w:rsidR="009547B6" w:rsidDel="00684441">
          <w:rPr>
            <w:rFonts w:ascii="Cambria" w:hAnsi="Cambria"/>
          </w:rPr>
          <w:delText>(which</w:delText>
        </w:r>
        <w:r w:rsidR="005F695F" w:rsidDel="00684441">
          <w:rPr>
            <w:rFonts w:ascii="Cambria" w:hAnsi="Cambria"/>
          </w:rPr>
          <w:delText xml:space="preserve"> facilitate</w:delText>
        </w:r>
        <w:r w:rsidR="009547B6" w:rsidDel="00684441">
          <w:rPr>
            <w:rFonts w:ascii="Cambria" w:hAnsi="Cambria"/>
          </w:rPr>
          <w:delText xml:space="preserve">d </w:delText>
        </w:r>
        <w:r w:rsidR="005F695F" w:rsidDel="00684441">
          <w:rPr>
            <w:rFonts w:ascii="Cambria" w:hAnsi="Cambria"/>
          </w:rPr>
          <w:delText xml:space="preserve">higher-resolution imaging with a water objective), </w:delText>
        </w:r>
        <w:r w:rsidR="00E31B62" w:rsidDel="00684441">
          <w:rPr>
            <w:rFonts w:ascii="Cambria" w:hAnsi="Cambria"/>
          </w:rPr>
          <w:delText>albeit</w:delText>
        </w:r>
        <w:r w:rsidR="005F695F" w:rsidDel="00684441">
          <w:rPr>
            <w:rFonts w:ascii="Cambria" w:hAnsi="Cambria"/>
          </w:rPr>
          <w:delText xml:space="preserve"> the longer lifetime trend was observed both with and without a coverslip</w:delText>
        </w:r>
        <w:r w:rsidR="009547B6" w:rsidDel="00684441">
          <w:rPr>
            <w:rFonts w:ascii="Cambria" w:hAnsi="Cambria"/>
          </w:rPr>
          <w:delText xml:space="preserve"> (</w:delText>
        </w:r>
        <w:r w:rsidR="009547B6" w:rsidRPr="00EC153A" w:rsidDel="00684441">
          <w:rPr>
            <w:rFonts w:ascii="Cambria" w:hAnsi="Cambria"/>
            <w:b/>
            <w:bCs/>
          </w:rPr>
          <w:delText>Fig. S</w:delText>
        </w:r>
        <w:r w:rsidR="00AA1E37" w:rsidDel="00684441">
          <w:rPr>
            <w:rFonts w:ascii="Cambria" w:hAnsi="Cambria"/>
            <w:b/>
            <w:bCs/>
          </w:rPr>
          <w:delText>6</w:delText>
        </w:r>
        <w:r w:rsidR="009547B6" w:rsidDel="00684441">
          <w:rPr>
            <w:rFonts w:ascii="Cambria" w:hAnsi="Cambria"/>
          </w:rPr>
          <w:delText>)</w:delText>
        </w:r>
        <w:r w:rsidR="005F695F" w:rsidDel="00684441">
          <w:rPr>
            <w:rFonts w:ascii="Cambria" w:hAnsi="Cambria"/>
          </w:rPr>
          <w:delText xml:space="preserve">. </w:delText>
        </w:r>
      </w:del>
    </w:p>
    <w:p w14:paraId="31067480" w14:textId="6AB42F2E" w:rsidR="00C543E2" w:rsidDel="001011B4" w:rsidRDefault="00F27C25" w:rsidP="00F27C25">
      <w:pPr>
        <w:spacing w:line="480" w:lineRule="auto"/>
        <w:ind w:firstLine="720"/>
        <w:outlineLvl w:val="0"/>
        <w:rPr>
          <w:del w:id="278" w:author="tara gallagher" w:date="2024-01-15T16:04:00Z"/>
          <w:rFonts w:ascii="Cambria" w:hAnsi="Cambria"/>
        </w:rPr>
      </w:pPr>
      <w:del w:id="279" w:author="tara gallagher" w:date="2024-01-15T15:52:00Z">
        <w:r w:rsidRPr="00CD0D15" w:rsidDel="00684441">
          <w:rPr>
            <w:rFonts w:ascii="Cambria" w:hAnsi="Cambria"/>
          </w:rPr>
          <w:delText xml:space="preserve">The highest density of </w:delText>
        </w:r>
        <w:r w:rsidRPr="00201A3D" w:rsidDel="00684441">
          <w:rPr>
            <w:rFonts w:ascii="Cambria" w:hAnsi="Cambria"/>
            <w:i/>
          </w:rPr>
          <w:delText>P. aeruginosa</w:delText>
        </w:r>
        <w:r w:rsidRPr="00CD0D15" w:rsidDel="00684441">
          <w:rPr>
            <w:rFonts w:ascii="Cambria" w:hAnsi="Cambria"/>
          </w:rPr>
          <w:delText xml:space="preserve"> growth was at the surface and was associated with the reduced pyocyanin FLIM signal (</w:delText>
        </w:r>
        <w:r w:rsidRPr="00201A3D" w:rsidDel="00684441">
          <w:rPr>
            <w:rFonts w:ascii="Cambria" w:hAnsi="Cambria"/>
            <w:b/>
          </w:rPr>
          <w:delText>Fig. 3</w:delText>
        </w:r>
        <w:r w:rsidR="005F695F" w:rsidDel="00684441">
          <w:rPr>
            <w:rFonts w:ascii="Cambria" w:hAnsi="Cambria"/>
            <w:b/>
          </w:rPr>
          <w:delText>,4</w:delText>
        </w:r>
        <w:r w:rsidRPr="00CD0D15" w:rsidDel="00684441">
          <w:rPr>
            <w:rFonts w:ascii="Cambria" w:hAnsi="Cambria"/>
          </w:rPr>
          <w:delText xml:space="preserve">). </w:delText>
        </w:r>
        <w:r w:rsidR="005F695F" w:rsidDel="00684441">
          <w:rPr>
            <w:rFonts w:ascii="Cambria" w:hAnsi="Cambria"/>
          </w:rPr>
          <w:delText>T</w:delText>
        </w:r>
        <w:r w:rsidR="00C543E2" w:rsidDel="00684441">
          <w:rPr>
            <w:rFonts w:ascii="Cambria" w:hAnsi="Cambria"/>
          </w:rPr>
          <w:delText xml:space="preserve">he </w:delText>
        </w:r>
        <w:r w:rsidR="000F3511" w:rsidDel="00684441">
          <w:rPr>
            <w:rFonts w:ascii="Cambria" w:hAnsi="Cambria"/>
          </w:rPr>
          <w:delText xml:space="preserve">oxygen consumption rate of the </w:delText>
        </w:r>
        <w:r w:rsidRPr="00CD0D15" w:rsidDel="00684441">
          <w:rPr>
            <w:rFonts w:ascii="Cambria" w:hAnsi="Cambria"/>
          </w:rPr>
          <w:delText xml:space="preserve">dense </w:delText>
        </w:r>
        <w:r w:rsidR="00060833" w:rsidDel="00684441">
          <w:rPr>
            <w:rFonts w:ascii="Cambria" w:hAnsi="Cambria"/>
          </w:rPr>
          <w:delText xml:space="preserve">bacterial </w:delText>
        </w:r>
        <w:r w:rsidRPr="00CD0D15" w:rsidDel="00684441">
          <w:rPr>
            <w:rFonts w:ascii="Cambria" w:hAnsi="Cambria"/>
          </w:rPr>
          <w:delText>populations</w:delText>
        </w:r>
        <w:r w:rsidR="00C543E2" w:rsidDel="00684441">
          <w:rPr>
            <w:rFonts w:ascii="Cambria" w:hAnsi="Cambria"/>
          </w:rPr>
          <w:delText xml:space="preserve"> at the </w:delText>
        </w:r>
        <w:r w:rsidR="005F695F" w:rsidDel="00684441">
          <w:rPr>
            <w:rFonts w:ascii="Cambria" w:hAnsi="Cambria"/>
          </w:rPr>
          <w:delText xml:space="preserve">biofilm </w:delText>
        </w:r>
        <w:r w:rsidR="00C543E2" w:rsidDel="00684441">
          <w:rPr>
            <w:rFonts w:ascii="Cambria" w:hAnsi="Cambria"/>
          </w:rPr>
          <w:delText xml:space="preserve">surface </w:delText>
        </w:r>
        <w:r w:rsidR="000F3511" w:rsidDel="00684441">
          <w:rPr>
            <w:rFonts w:ascii="Cambria" w:hAnsi="Cambria"/>
          </w:rPr>
          <w:delText>is likely high, and the bacteria at the surface could have</w:delText>
        </w:r>
        <w:r w:rsidR="005F695F" w:rsidDel="00684441">
          <w:rPr>
            <w:rFonts w:ascii="Cambria" w:hAnsi="Cambria"/>
          </w:rPr>
          <w:delText xml:space="preserve"> </w:delText>
        </w:r>
        <w:r w:rsidR="000F3511" w:rsidDel="00684441">
          <w:rPr>
            <w:rFonts w:ascii="Cambria" w:hAnsi="Cambria"/>
          </w:rPr>
          <w:delText>reduced a pool</w:delText>
        </w:r>
        <w:r w:rsidRPr="00CD0D15" w:rsidDel="00684441">
          <w:rPr>
            <w:rFonts w:ascii="Cambria" w:hAnsi="Cambria"/>
          </w:rPr>
          <w:delText xml:space="preserve"> of pyocyanin for</w:delText>
        </w:r>
        <w:r w:rsidR="000F3511" w:rsidDel="00684441">
          <w:rPr>
            <w:rFonts w:ascii="Cambria" w:hAnsi="Cambria"/>
          </w:rPr>
          <w:delText xml:space="preserve"> electron recycling</w:delText>
        </w:r>
        <w:r w:rsidRPr="00CD0D15" w:rsidDel="00684441">
          <w:rPr>
            <w:rFonts w:ascii="Cambria" w:hAnsi="Cambria"/>
          </w:rPr>
          <w:delText>. Our biofilm</w:delText>
        </w:r>
        <w:r w:rsidR="002F3007" w:rsidDel="00684441">
          <w:rPr>
            <w:rFonts w:ascii="Cambria" w:hAnsi="Cambria"/>
          </w:rPr>
          <w:delText xml:space="preserve"> pyocyanin</w:delText>
        </w:r>
        <w:r w:rsidRPr="00CD0D15" w:rsidDel="00684441">
          <w:rPr>
            <w:rFonts w:ascii="Cambria" w:hAnsi="Cambria"/>
          </w:rPr>
          <w:delText xml:space="preserve"> model agrees with previous studies showing that population density controls phenazine biosynthesis </w:delText>
        </w:r>
        <w:r w:rsidRPr="00CD0D15" w:rsidDel="00684441">
          <w:rPr>
            <w:rFonts w:ascii="Cambria" w:hAnsi="Cambria"/>
          </w:rPr>
          <w:fldChar w:fldCharType="begin"/>
        </w:r>
        <w:r w:rsidR="00855B54" w:rsidDel="00684441">
          <w:rPr>
            <w:rFonts w:ascii="Cambria" w:hAnsi="Cambria"/>
          </w:rPr>
          <w:delInstrText xml:space="preserve"> ADDIN ZOTERO_ITEM CSL_CITATION {"citationID":"OyuDP71G","properties":{"formattedCitation":"(31, 32)","plainCitation":"(31, 32)","noteIndex":0},"citationItems":[{"id":299,"uris":["http://zotero.org/users/6261839/items/ZMSSLUTR"],"uri":["http://zotero.org/users/6261839/items/ZMSSLUTR"],"itemData":{"id":299,"type":"article-journal","abstract":"Bacteria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P."}],"issued":{"date-parts":[["1999",11,23]]}}},{"id":298,"uris":["http://zotero.org/users/6261839/items/729PP4A9"],"uri":["http://zotero.org/users/6261839/items/729PP4A9"],"itemData":{"id":298,"type":"article-journal","abstract":"Bacterial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delInstrText>
        </w:r>
        <w:r w:rsidRPr="00CD0D15" w:rsidDel="00684441">
          <w:rPr>
            <w:rFonts w:ascii="Cambria" w:hAnsi="Cambria"/>
          </w:rPr>
          <w:fldChar w:fldCharType="separate"/>
        </w:r>
        <w:r w:rsidR="00855B54" w:rsidDel="00684441">
          <w:rPr>
            <w:rFonts w:ascii="Cambria" w:hAnsi="Cambria"/>
            <w:noProof/>
          </w:rPr>
          <w:delText>(31, 32)</w:delText>
        </w:r>
        <w:r w:rsidRPr="00CD0D15" w:rsidDel="00684441">
          <w:rPr>
            <w:rFonts w:ascii="Cambria" w:hAnsi="Cambria"/>
          </w:rPr>
          <w:fldChar w:fldCharType="end"/>
        </w:r>
        <w:r w:rsidRPr="00CD0D15" w:rsidDel="00684441">
          <w:rPr>
            <w:rFonts w:ascii="Cambria" w:hAnsi="Cambria"/>
          </w:rPr>
          <w:delText xml:space="preserve"> and oxygen is required for pyocyanin biosynthesis </w:delText>
        </w:r>
        <w:r w:rsidRPr="00CD0D15" w:rsidDel="00684441">
          <w:rPr>
            <w:rFonts w:ascii="Cambria" w:hAnsi="Cambria"/>
          </w:rPr>
          <w:fldChar w:fldCharType="begin"/>
        </w:r>
        <w:r w:rsidR="00855B54" w:rsidDel="00684441">
          <w:rPr>
            <w:rFonts w:ascii="Cambria" w:hAnsi="Cambria"/>
          </w:rPr>
          <w:delInstrText xml:space="preserve"> ADDIN ZOTERO_ITEM CSL_CITATION {"citationID":"VJU30Y9p","properties":{"formattedCitation":"(33)","plainCitation":"(33)","noteIndex":0},"citationItems":[{"id":297,"uris":["http://zotero.org/users/6261839/items/9USAB2BW"],"uri":["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delInstrText>
        </w:r>
        <w:r w:rsidRPr="00CD0D15" w:rsidDel="00684441">
          <w:rPr>
            <w:rFonts w:ascii="Cambria" w:hAnsi="Cambria"/>
          </w:rPr>
          <w:fldChar w:fldCharType="separate"/>
        </w:r>
        <w:r w:rsidR="00855B54" w:rsidDel="00684441">
          <w:rPr>
            <w:rFonts w:ascii="Cambria" w:hAnsi="Cambria"/>
            <w:noProof/>
          </w:rPr>
          <w:delText>(33)</w:delText>
        </w:r>
        <w:r w:rsidRPr="00CD0D15" w:rsidDel="00684441">
          <w:rPr>
            <w:rFonts w:ascii="Cambria" w:hAnsi="Cambria"/>
          </w:rPr>
          <w:fldChar w:fldCharType="end"/>
        </w:r>
        <w:r w:rsidRPr="00CD0D15" w:rsidDel="00684441">
          <w:rPr>
            <w:rFonts w:ascii="Cambria" w:hAnsi="Cambria"/>
          </w:rPr>
          <w:delText xml:space="preserve">. Although it may seem counterintuitive that oxygen is necessary to synthesize an alternative electron acceptor, pyocyanin has the highest affinity for oxygen out of other studied phenazines </w:delText>
        </w:r>
        <w:r w:rsidRPr="00CD0D15" w:rsidDel="00684441">
          <w:rPr>
            <w:rFonts w:ascii="Cambria" w:hAnsi="Cambria"/>
          </w:rPr>
          <w:fldChar w:fldCharType="begin"/>
        </w:r>
        <w:r w:rsidR="00855B54" w:rsidDel="00684441">
          <w:rPr>
            <w:rFonts w:ascii="Cambria" w:hAnsi="Cambria"/>
          </w:rPr>
          <w:delInstrText xml:space="preserve"> ADDIN ZOTERO_ITEM CSL_CITATION {"citationID":"puJTfkXw","properties":{"formattedCitation":"(9)","plainCitation":"(9)","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r w:rsidRPr="00CD0D15" w:rsidDel="00684441">
          <w:rPr>
            <w:rFonts w:ascii="Cambria" w:hAnsi="Cambria"/>
          </w:rPr>
          <w:fldChar w:fldCharType="separate"/>
        </w:r>
        <w:r w:rsidR="002030D4" w:rsidDel="00684441">
          <w:rPr>
            <w:rFonts w:ascii="Cambria" w:hAnsi="Cambria"/>
            <w:noProof/>
          </w:rPr>
          <w:delText>(9)</w:delText>
        </w:r>
        <w:r w:rsidRPr="00CD0D15" w:rsidDel="00684441">
          <w:rPr>
            <w:rFonts w:ascii="Cambria" w:hAnsi="Cambria"/>
          </w:rPr>
          <w:fldChar w:fldCharType="end"/>
        </w:r>
        <w:r w:rsidRPr="00CD0D15" w:rsidDel="00684441">
          <w:rPr>
            <w:rFonts w:ascii="Cambria" w:hAnsi="Cambria"/>
          </w:rPr>
          <w:delText xml:space="preserve">. In locally anoxic conditions, </w:delText>
        </w:r>
        <w:r w:rsidRPr="00201A3D" w:rsidDel="00684441">
          <w:rPr>
            <w:rFonts w:ascii="Cambria" w:hAnsi="Cambria"/>
            <w:i/>
          </w:rPr>
          <w:delText>P. aeruginosa</w:delText>
        </w:r>
        <w:r w:rsidRPr="00CD0D15" w:rsidDel="00684441">
          <w:rPr>
            <w:rFonts w:ascii="Cambria" w:hAnsi="Cambria"/>
          </w:rPr>
          <w:delText xml:space="preserve"> couples pyocyanin reduction with oxidation of glucose and pyruvate, which generates ATP and increases anaerobic survival </w:delText>
        </w:r>
        <w:r w:rsidRPr="00CD0D15" w:rsidDel="00684441">
          <w:rPr>
            <w:rFonts w:ascii="Cambria" w:hAnsi="Cambria"/>
          </w:rPr>
          <w:fldChar w:fldCharType="begin"/>
        </w:r>
        <w:r w:rsidR="00855B54" w:rsidDel="00684441">
          <w:rPr>
            <w:rFonts w:ascii="Cambria" w:hAnsi="Cambria"/>
          </w:rPr>
          <w:delInstrText xml:space="preserve"> ADDIN ZOTERO_ITEM CSL_CITATION {"citationID":"rXvqEj6t","properties":{"formattedCitation":"(7, 34, 35)","plainCitation":"(7, 34, 35)","noteIndex":0},"citationItems":[{"id":104,"uris":["http://zotero.org/users/6261839/items/GB9IXVMD"],"uri":["http://zotero.org/users/6261839/items/GB9IXVMD"],"itemData":{"id":104,"type":"article-journal","abstract":"While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K."}]}},{"id":538,"uris":["http://zotero.org/users/6261839/items/T6EPXS8K"],"uri":["http://zotero.org/users/6261839/items/T6EPXS8K"],"itemData":{"id":538,"type":"article-journal","abstract":"Denitrification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uri":["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delInstrText>
        </w:r>
        <w:r w:rsidRPr="00CD0D15" w:rsidDel="00684441">
          <w:rPr>
            <w:rFonts w:ascii="Cambria" w:hAnsi="Cambria"/>
          </w:rPr>
          <w:fldChar w:fldCharType="separate"/>
        </w:r>
        <w:r w:rsidR="00855B54" w:rsidDel="00684441">
          <w:rPr>
            <w:rFonts w:ascii="Cambria" w:hAnsi="Cambria"/>
            <w:noProof/>
          </w:rPr>
          <w:delText>(7, 34, 35)</w:delText>
        </w:r>
        <w:r w:rsidRPr="00CD0D15" w:rsidDel="00684441">
          <w:rPr>
            <w:rFonts w:ascii="Cambria" w:hAnsi="Cambria"/>
          </w:rPr>
          <w:fldChar w:fldCharType="end"/>
        </w:r>
        <w:r w:rsidRPr="00CD0D15" w:rsidDel="00684441">
          <w:rPr>
            <w:rFonts w:ascii="Cambria" w:hAnsi="Cambria"/>
          </w:rPr>
          <w:delText xml:space="preserve">. The reduced pyocyanin is secreted and oxidized extracellularly </w:delText>
        </w:r>
        <w:r w:rsidRPr="00CD0D15" w:rsidDel="00684441">
          <w:rPr>
            <w:rFonts w:ascii="Cambria" w:hAnsi="Cambria"/>
          </w:rPr>
          <w:fldChar w:fldCharType="begin"/>
        </w:r>
        <w:r w:rsidR="00855B54" w:rsidDel="00684441">
          <w:rPr>
            <w:rFonts w:ascii="Cambria" w:hAnsi="Cambria"/>
          </w:rPr>
          <w:delInstrText xml:space="preserve"> ADDIN ZOTERO_ITEM CSL_CITATION {"citationID":"EPWCABCI","properties":{"formattedCitation":"(7, 8)","plainCitation":"(7, 8)","noteIndex":0},"citationItems":[{"id":104,"uris":["http://zotero.org/users/6261839/items/GB9IXVMD"],"uri":["http://zotero.org/users/6261839/items/GB9IXVMD"],"itemData":{"id":104,"type":"article-journal","abstract":"While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delInstrText>
        </w:r>
        <w:r w:rsidRPr="00CD0D15" w:rsidDel="00684441">
          <w:rPr>
            <w:rFonts w:ascii="Cambria" w:hAnsi="Cambria"/>
          </w:rPr>
          <w:fldChar w:fldCharType="separate"/>
        </w:r>
        <w:r w:rsidR="002030D4" w:rsidDel="00684441">
          <w:rPr>
            <w:rFonts w:ascii="Cambria" w:hAnsi="Cambria"/>
            <w:noProof/>
          </w:rPr>
          <w:delText>(7, 8)</w:delText>
        </w:r>
        <w:r w:rsidRPr="00CD0D15" w:rsidDel="00684441">
          <w:rPr>
            <w:rFonts w:ascii="Cambria" w:hAnsi="Cambria"/>
          </w:rPr>
          <w:fldChar w:fldCharType="end"/>
        </w:r>
        <w:r w:rsidRPr="00CD0D15" w:rsidDel="00684441">
          <w:rPr>
            <w:rFonts w:ascii="Cambria" w:hAnsi="Cambria"/>
          </w:rPr>
          <w:delText>. A portion of the pyocyanin can be retained in the biofilms by</w:delText>
        </w:r>
        <w:r w:rsidRPr="00201A3D" w:rsidDel="00684441">
          <w:rPr>
            <w:rFonts w:ascii="Cambria" w:hAnsi="Cambria"/>
            <w:i/>
          </w:rPr>
          <w:delText xml:space="preserve"> P. aeruginosa</w:delText>
        </w:r>
        <w:r w:rsidRPr="00CD0D15" w:rsidDel="00684441">
          <w:rPr>
            <w:rFonts w:ascii="Cambria" w:hAnsi="Cambria"/>
          </w:rPr>
          <w:delText xml:space="preserve">-derived extracellular DNA that binds to phenazines </w:delText>
        </w:r>
        <w:r w:rsidRPr="00CD0D15" w:rsidDel="00684441">
          <w:rPr>
            <w:rFonts w:ascii="Cambria" w:hAnsi="Cambria"/>
          </w:rPr>
          <w:fldChar w:fldCharType="begin"/>
        </w:r>
        <w:r w:rsidR="00855B54" w:rsidDel="00684441">
          <w:rPr>
            <w:rFonts w:ascii="Cambria" w:hAnsi="Cambria"/>
          </w:rPr>
          <w:delInstrText xml:space="preserve"> ADDIN ZOTERO_ITEM CSL_CITATION {"citationID":"lYlwjSs5","properties":{"formattedCitation":"(36, 37)","plainCitation":"(36, 37)","noteIndex":0},"citationItems":[{"id":294,"uris":["http://zotero.org/users/6261839/items/XQY7ZEC8"],"uri":["http://zotero.org/users/6261839/items/XQY7ZEC8"],"itemData":{"id":294,"type":"article-journal","abstract":"Pyocyanin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292,"uris":["http://zotero.org/users/6261839/items/9FZZXFBK"],"uri":["http://zotero.org/users/6261839/items/9FZZXFBK"],"itemData":{"id":292,"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delInstrText>
        </w:r>
        <w:r w:rsidRPr="00CD0D15" w:rsidDel="00684441">
          <w:rPr>
            <w:rFonts w:ascii="Cambria" w:hAnsi="Cambria"/>
          </w:rPr>
          <w:fldChar w:fldCharType="separate"/>
        </w:r>
        <w:r w:rsidR="00855B54" w:rsidDel="00684441">
          <w:rPr>
            <w:rFonts w:ascii="Cambria" w:hAnsi="Cambria"/>
            <w:noProof/>
          </w:rPr>
          <w:delText>(36, 37)</w:delText>
        </w:r>
        <w:r w:rsidRPr="00CD0D15" w:rsidDel="00684441">
          <w:rPr>
            <w:rFonts w:ascii="Cambria" w:hAnsi="Cambria"/>
          </w:rPr>
          <w:fldChar w:fldCharType="end"/>
        </w:r>
        <w:r w:rsidRPr="00CD0D15" w:rsidDel="00684441">
          <w:rPr>
            <w:rFonts w:ascii="Cambria" w:hAnsi="Cambria"/>
          </w:rPr>
          <w:delText>, distributing pyocyanin both inside and outside of the biofil</w:delText>
        </w:r>
        <w:r w:rsidR="00201A3D" w:rsidDel="00684441">
          <w:rPr>
            <w:rFonts w:ascii="Cambria" w:hAnsi="Cambria"/>
          </w:rPr>
          <w:delText>m and enabling electron cycling</w:delText>
        </w:r>
      </w:del>
      <w:del w:id="280" w:author="tara gallagher" w:date="2024-01-15T16:04:00Z">
        <w:r w:rsidR="00201A3D" w:rsidDel="001011B4">
          <w:rPr>
            <w:rFonts w:ascii="Cambria" w:hAnsi="Cambria"/>
          </w:rPr>
          <w:delText>.</w:delText>
        </w:r>
      </w:del>
    </w:p>
    <w:p w14:paraId="69C5D07C" w14:textId="1D82E88E" w:rsidR="00C543E2" w:rsidRPr="00CD0D15" w:rsidDel="001011B4" w:rsidRDefault="00C543E2" w:rsidP="00F27C25">
      <w:pPr>
        <w:spacing w:line="480" w:lineRule="auto"/>
        <w:ind w:firstLine="720"/>
        <w:outlineLvl w:val="0"/>
        <w:rPr>
          <w:del w:id="281" w:author="tara gallagher" w:date="2024-01-15T16:04:00Z"/>
          <w:rFonts w:ascii="Cambria" w:hAnsi="Cambria"/>
        </w:rPr>
      </w:pPr>
    </w:p>
    <w:p w14:paraId="3517E398" w14:textId="7D73642A" w:rsidR="00F27C25" w:rsidRPr="002C14DB" w:rsidDel="001011B4" w:rsidRDefault="00E31B62" w:rsidP="00F27C25">
      <w:pPr>
        <w:spacing w:line="480" w:lineRule="auto"/>
        <w:outlineLvl w:val="0"/>
        <w:rPr>
          <w:del w:id="282" w:author="tara gallagher" w:date="2024-01-15T16:04:00Z"/>
          <w:rFonts w:ascii="Cambria" w:hAnsi="Cambria"/>
          <w:b/>
        </w:rPr>
      </w:pPr>
      <w:del w:id="283" w:author="tara gallagher" w:date="2024-01-15T16:04:00Z">
        <w:r w:rsidDel="001011B4">
          <w:rPr>
            <w:rFonts w:ascii="Cambria" w:hAnsi="Cambria"/>
            <w:b/>
          </w:rPr>
          <w:delText>Cross-feed</w:delText>
        </w:r>
        <w:r w:rsidR="00831374" w:rsidDel="001011B4">
          <w:rPr>
            <w:rFonts w:ascii="Cambria" w:hAnsi="Cambria"/>
            <w:b/>
          </w:rPr>
          <w:delText>ing interactions drive the fluorescent lifetime signal</w:delText>
        </w:r>
        <w:r w:rsidDel="001011B4">
          <w:rPr>
            <w:rFonts w:ascii="Cambria" w:hAnsi="Cambria"/>
            <w:b/>
          </w:rPr>
          <w:delText xml:space="preserve"> towards reduced pyocyanin.</w:delText>
        </w:r>
      </w:del>
    </w:p>
    <w:p w14:paraId="714B7AF7" w14:textId="26F553E0" w:rsidR="009D5D4B" w:rsidDel="001011B4" w:rsidRDefault="00CA203E" w:rsidP="002030D4">
      <w:pPr>
        <w:spacing w:line="480" w:lineRule="auto"/>
        <w:ind w:firstLine="720"/>
        <w:rPr>
          <w:del w:id="284" w:author="tara gallagher" w:date="2024-01-15T16:04:00Z"/>
          <w:moveFrom w:id="285" w:author="tara gallagher" w:date="2024-01-15T16:01:00Z"/>
          <w:rFonts w:ascii="Cambria" w:hAnsi="Cambria"/>
        </w:rPr>
      </w:pPr>
      <w:moveFromRangeStart w:id="286" w:author="tara gallagher" w:date="2024-01-15T16:01:00Z" w:name="move156226909"/>
      <w:moveFrom w:id="287" w:author="tara gallagher" w:date="2024-01-15T16:01:00Z">
        <w:r w:rsidDel="00684441">
          <w:rPr>
            <w:rFonts w:ascii="Cambria" w:hAnsi="Cambria"/>
          </w:rPr>
          <w:t xml:space="preserve">Although incapable of anaerobic fermentation, </w:t>
        </w:r>
        <w:r w:rsidDel="00684441">
          <w:rPr>
            <w:rFonts w:ascii="Cambria" w:hAnsi="Cambria"/>
            <w:i/>
          </w:rPr>
          <w:t>P. aeruginosa</w:t>
        </w:r>
        <w:r w:rsidDel="00684441">
          <w:rPr>
            <w:rFonts w:ascii="Cambria" w:hAnsi="Cambria"/>
          </w:rPr>
          <w:t xml:space="preserve"> can co-colonize infection sites with other microbes that ferment</w:t>
        </w:r>
        <w:r w:rsidR="00541F1D" w:rsidDel="00684441">
          <w:rPr>
            <w:rFonts w:ascii="Cambria" w:hAnsi="Cambria"/>
          </w:rPr>
          <w:t xml:space="preserve"> in low-</w:t>
        </w:r>
        <w:r w:rsidDel="00684441">
          <w:rPr>
            <w:rFonts w:ascii="Cambria" w:hAnsi="Cambria"/>
          </w:rPr>
          <w:t xml:space="preserve">oxygen environments, including </w:t>
        </w:r>
        <w:r w:rsidDel="00684441">
          <w:rPr>
            <w:rFonts w:ascii="Cambria" w:hAnsi="Cambria"/>
            <w:i/>
          </w:rPr>
          <w:t xml:space="preserve">R. mucilaginosa. </w:t>
        </w:r>
        <w:r w:rsidDel="00684441">
          <w:rPr>
            <w:rFonts w:ascii="Cambria" w:hAnsi="Cambria"/>
          </w:rPr>
          <w:t xml:space="preserve">Fermentation products, such as </w:t>
        </w:r>
        <w:r w:rsidR="001E3C9F" w:rsidDel="00684441">
          <w:rPr>
            <w:rFonts w:ascii="Cambria" w:hAnsi="Cambria"/>
          </w:rPr>
          <w:t>2,3-</w:t>
        </w:r>
        <w:r w:rsidDel="00684441">
          <w:rPr>
            <w:rFonts w:ascii="Cambria" w:hAnsi="Cambria"/>
          </w:rPr>
          <w:t>butanedi</w:t>
        </w:r>
        <w:r w:rsidR="002030D4" w:rsidDel="00684441">
          <w:rPr>
            <w:rFonts w:ascii="Cambria" w:hAnsi="Cambria"/>
          </w:rPr>
          <w:t>ol</w:t>
        </w:r>
        <w:r w:rsidDel="00684441">
          <w:rPr>
            <w:rFonts w:ascii="Cambria" w:hAnsi="Cambria"/>
          </w:rPr>
          <w:t xml:space="preserve"> and lactate, are metabolized by </w:t>
        </w:r>
        <w:r w:rsidDel="00684441">
          <w:rPr>
            <w:rFonts w:ascii="Cambria" w:hAnsi="Cambria"/>
            <w:i/>
          </w:rPr>
          <w:t xml:space="preserve">P. aeruginosa </w:t>
        </w:r>
        <w:r w:rsidDel="00684441">
          <w:rPr>
            <w:rFonts w:ascii="Cambria" w:hAnsi="Cambria"/>
          </w:rPr>
          <w:t>and promote pyocyanin production</w:t>
        </w:r>
        <w:r w:rsidR="002030D4" w:rsidDel="00684441">
          <w:rPr>
            <w:rFonts w:ascii="Cambria" w:hAnsi="Cambria"/>
          </w:rPr>
          <w:t xml:space="preserve"> </w:t>
        </w:r>
        <w:r w:rsidR="002030D4" w:rsidDel="00684441">
          <w:rPr>
            <w:rFonts w:ascii="Cambria" w:hAnsi="Cambria"/>
          </w:rPr>
          <w:fldChar w:fldCharType="begin"/>
        </w:r>
        <w:r w:rsidR="00855B54" w:rsidDel="00684441">
          <w:rPr>
            <w:rFonts w:ascii="Cambria" w:hAnsi="Cambria"/>
          </w:rPr>
          <w:instrText xml:space="preserve"> ADDIN ZOTERO_ITEM CSL_CITATION {"citationID":"a2nkeiuol3i","properties":{"formattedCitation":"(13, 14, 38)","plainCitation":"(13, 14, 38)","noteIndex":0},"citationItems":[{"id":1460,"uris":["http://zotero.org/users/6261839/items/42MA2H8I"],"uri":["http://zotero.org/users/6261839/items/42MA2H8I"],"itemData":{"id":1460,"type":"article-journal","container-title":"FEMS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2030D4" w:rsidDel="00684441">
          <w:rPr>
            <w:rFonts w:ascii="Cambria" w:hAnsi="Cambria"/>
          </w:rPr>
          <w:fldChar w:fldCharType="separate"/>
        </w:r>
        <w:r w:rsidR="00855B54" w:rsidDel="00684441">
          <w:rPr>
            <w:rFonts w:ascii="Cambria" w:hAnsi="Cambria"/>
          </w:rPr>
          <w:t>(13, 14, 38)</w:t>
        </w:r>
        <w:r w:rsidR="002030D4" w:rsidDel="00684441">
          <w:rPr>
            <w:rFonts w:ascii="Cambria" w:hAnsi="Cambria"/>
          </w:rPr>
          <w:fldChar w:fldCharType="end"/>
        </w:r>
        <w:r w:rsidR="002030D4" w:rsidDel="00684441">
          <w:rPr>
            <w:rFonts w:ascii="Cambria" w:hAnsi="Cambria"/>
          </w:rPr>
          <w:t xml:space="preserve">. </w:t>
        </w:r>
        <w:r w:rsidR="00837652" w:rsidDel="00684441">
          <w:rPr>
            <w:rFonts w:ascii="Cambria" w:hAnsi="Cambria"/>
          </w:rPr>
          <w:t xml:space="preserve">In agreement, </w:t>
        </w:r>
        <w:r w:rsidR="007D1AFF" w:rsidDel="00684441">
          <w:rPr>
            <w:rFonts w:ascii="Cambria" w:hAnsi="Cambria"/>
          </w:rPr>
          <w:t xml:space="preserve">the </w:t>
        </w:r>
        <w:r w:rsidR="00837652" w:rsidDel="00684441">
          <w:rPr>
            <w:rFonts w:ascii="Cambria" w:hAnsi="Cambria"/>
          </w:rPr>
          <w:t xml:space="preserve">fluorescence lifetime signal shifted towards reduced pyocyanin when </w:t>
        </w:r>
        <w:r w:rsidR="00837652" w:rsidDel="00684441">
          <w:rPr>
            <w:rFonts w:ascii="Cambria" w:hAnsi="Cambria"/>
            <w:i/>
          </w:rPr>
          <w:t xml:space="preserve">P. aeruginosa </w:t>
        </w:r>
        <w:r w:rsidR="00837652" w:rsidDel="00684441">
          <w:rPr>
            <w:rFonts w:ascii="Cambria" w:hAnsi="Cambria"/>
          </w:rPr>
          <w:t xml:space="preserve">was cross-fed </w:t>
        </w:r>
        <w:r w:rsidR="00837652" w:rsidDel="00684441">
          <w:rPr>
            <w:rFonts w:ascii="Cambria" w:hAnsi="Cambria"/>
            <w:i/>
          </w:rPr>
          <w:t>R. mucilaginosa</w:t>
        </w:r>
        <w:r w:rsidR="00837652" w:rsidDel="00684441">
          <w:rPr>
            <w:rFonts w:ascii="Cambria" w:hAnsi="Cambria"/>
          </w:rPr>
          <w:t>-derived supernatant</w:t>
        </w:r>
        <w:r w:rsidR="0044136B" w:rsidDel="00684441">
          <w:rPr>
            <w:rFonts w:ascii="Cambria" w:hAnsi="Cambria"/>
          </w:rPr>
          <w:t xml:space="preserve">. In previous studies with the same growth conditions, it was determined that </w:t>
        </w:r>
        <w:r w:rsidR="0044136B" w:rsidDel="00684441">
          <w:rPr>
            <w:rFonts w:ascii="Cambria" w:hAnsi="Cambria"/>
            <w:i/>
            <w:iCs/>
          </w:rPr>
          <w:t xml:space="preserve">P. aeruginosa </w:t>
        </w:r>
        <w:r w:rsidR="0044136B" w:rsidDel="00684441">
          <w:rPr>
            <w:rFonts w:ascii="Cambria" w:hAnsi="Cambria"/>
          </w:rPr>
          <w:t xml:space="preserve">metabolized pyruvate and lactate generated by </w:t>
        </w:r>
        <w:r w:rsidR="0044136B" w:rsidDel="00684441">
          <w:rPr>
            <w:rFonts w:ascii="Cambria" w:hAnsi="Cambria"/>
            <w:i/>
          </w:rPr>
          <w:t>R. mucilaginosa</w:t>
        </w:r>
        <w:r w:rsidR="0044136B" w:rsidDel="00684441">
          <w:rPr>
            <w:rFonts w:ascii="Cambria" w:hAnsi="Cambria"/>
          </w:rPr>
          <w:t xml:space="preserve"> in the supernatant </w:t>
        </w:r>
        <w:r w:rsidR="00510504" w:rsidDel="00684441">
          <w:rPr>
            <w:rFonts w:ascii="Cambria" w:hAnsi="Cambria"/>
          </w:rPr>
          <w:fldChar w:fldCharType="begin"/>
        </w:r>
        <w:r w:rsidR="00855B54" w:rsidDel="00684441">
          <w:rPr>
            <w:rFonts w:ascii="Cambria" w:hAnsi="Cambria"/>
          </w:rPr>
          <w:instrText xml:space="preserve"> ADDIN ZOTERO_ITEM CSL_CITATION {"citationID":"a1obrfu026d","properties":{"formattedCitation":"(38)","plainCitation":"(38)","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510504" w:rsidDel="00684441">
          <w:rPr>
            <w:rFonts w:ascii="Cambria" w:hAnsi="Cambria"/>
          </w:rPr>
          <w:fldChar w:fldCharType="separate"/>
        </w:r>
        <w:r w:rsidR="00855B54" w:rsidDel="00684441">
          <w:rPr>
            <w:rFonts w:ascii="Cambria" w:hAnsi="Cambria"/>
          </w:rPr>
          <w:t>(38)</w:t>
        </w:r>
        <w:r w:rsidR="00510504" w:rsidDel="00684441">
          <w:rPr>
            <w:rFonts w:ascii="Cambria" w:hAnsi="Cambria"/>
          </w:rPr>
          <w:fldChar w:fldCharType="end"/>
        </w:r>
        <w:r w:rsidR="00837652" w:rsidDel="00684441">
          <w:rPr>
            <w:rFonts w:ascii="Cambria" w:hAnsi="Cambria"/>
          </w:rPr>
          <w:t>.</w:t>
        </w:r>
        <w:r w:rsidR="00C44F22" w:rsidDel="00684441">
          <w:rPr>
            <w:rFonts w:ascii="Cambria" w:hAnsi="Cambria"/>
          </w:rPr>
          <w:t xml:space="preserve"> </w:t>
        </w:r>
        <w:r w:rsidR="009D5D4B" w:rsidDel="00684441">
          <w:rPr>
            <w:rFonts w:ascii="Cambria" w:hAnsi="Cambria"/>
          </w:rPr>
          <w:t xml:space="preserve">The presence of fermentation metabolites may be used by </w:t>
        </w:r>
        <w:r w:rsidR="009D5D4B" w:rsidDel="00684441">
          <w:rPr>
            <w:rFonts w:ascii="Cambria" w:hAnsi="Cambria"/>
            <w:i/>
          </w:rPr>
          <w:t xml:space="preserve">P. aeruginosa </w:t>
        </w:r>
        <w:r w:rsidR="009D5D4B" w:rsidDel="00684441">
          <w:rPr>
            <w:rFonts w:ascii="Cambria" w:hAnsi="Cambria"/>
          </w:rPr>
          <w:t xml:space="preserve">as an indicator of low oxygen, driving production of pyocyanin before </w:t>
        </w:r>
        <w:r w:rsidR="002030D4" w:rsidDel="00684441">
          <w:rPr>
            <w:rFonts w:ascii="Cambria" w:hAnsi="Cambria"/>
          </w:rPr>
          <w:t>oxygen is completely depleted.</w:t>
        </w:r>
        <w:del w:id="288" w:author="tara gallagher" w:date="2024-01-15T16:04:00Z">
          <w:r w:rsidR="002030D4" w:rsidDel="001011B4">
            <w:rPr>
              <w:rFonts w:ascii="Cambria" w:hAnsi="Cambria"/>
            </w:rPr>
            <w:delText xml:space="preserve"> </w:delText>
          </w:r>
        </w:del>
      </w:moveFrom>
    </w:p>
    <w:moveFromRangeEnd w:id="286"/>
    <w:p w14:paraId="0D3432AE" w14:textId="77777777" w:rsidR="00CA203E" w:rsidRPr="000827C4" w:rsidDel="001011B4" w:rsidRDefault="00CA203E" w:rsidP="00F27C25">
      <w:pPr>
        <w:spacing w:line="480" w:lineRule="auto"/>
        <w:outlineLvl w:val="0"/>
        <w:rPr>
          <w:del w:id="289" w:author="tara gallagher" w:date="2024-01-15T16:04:00Z"/>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3D65292C" w:rsidR="00ED3598" w:rsidRDefault="001011B4" w:rsidP="00ED3598">
      <w:pPr>
        <w:spacing w:line="480" w:lineRule="auto"/>
        <w:ind w:firstLine="720"/>
        <w:outlineLvl w:val="0"/>
        <w:rPr>
          <w:rFonts w:ascii="Cambria" w:hAnsi="Cambria"/>
        </w:rPr>
      </w:pPr>
      <w:ins w:id="290" w:author="tara gallagher" w:date="2024-01-15T16:04:00Z">
        <w:r>
          <w:rPr>
            <w:rFonts w:ascii="Cambria" w:hAnsi="Cambria"/>
          </w:rPr>
          <w:t xml:space="preserve">In conclusion, </w:t>
        </w:r>
      </w:ins>
      <w:del w:id="291" w:author="tara gallagher" w:date="2024-01-15T16:33:00Z">
        <w:r w:rsidR="008C61EB" w:rsidDel="00685B77">
          <w:rPr>
            <w:rFonts w:ascii="Cambria" w:hAnsi="Cambria"/>
          </w:rPr>
          <w:delText>Understanding bacterial physiology in conditions that mimic infections</w:delText>
        </w:r>
        <w:r w:rsidR="003434E7" w:rsidDel="00685B77">
          <w:rPr>
            <w:rFonts w:ascii="Cambria" w:hAnsi="Cambria"/>
          </w:rPr>
          <w:delText>, including</w:delText>
        </w:r>
        <w:r w:rsidR="008C61EB" w:rsidDel="00685B77">
          <w:rPr>
            <w:rFonts w:ascii="Cambria" w:hAnsi="Cambria"/>
          </w:rPr>
          <w:delText xml:space="preserve"> </w:delText>
        </w:r>
      </w:del>
      <w:del w:id="292" w:author="tara gallagher" w:date="2024-01-15T16:04:00Z">
        <w:r w:rsidR="008C61EB" w:rsidDel="001011B4">
          <w:rPr>
            <w:rFonts w:ascii="Cambria" w:hAnsi="Cambria"/>
          </w:rPr>
          <w:delText>c</w:delText>
        </w:r>
      </w:del>
      <w:del w:id="293" w:author="tara gallagher" w:date="2024-01-15T16:33:00Z">
        <w:r w:rsidR="008C61EB" w:rsidDel="00685B77">
          <w:rPr>
            <w:rFonts w:ascii="Cambria" w:hAnsi="Cambria"/>
          </w:rPr>
          <w:delText xml:space="preserve">hemical gradients, is </w:delText>
        </w:r>
        <w:r w:rsidR="003434E7" w:rsidDel="00685B77">
          <w:rPr>
            <w:rFonts w:ascii="Cambria" w:hAnsi="Cambria"/>
          </w:rPr>
          <w:delText>crucial for advancing</w:delText>
        </w:r>
        <w:r w:rsidR="001C0E10" w:rsidDel="00685B77">
          <w:rPr>
            <w:rFonts w:ascii="Cambria" w:hAnsi="Cambria"/>
          </w:rPr>
          <w:delText xml:space="preserve"> treatment. </w:delText>
        </w:r>
      </w:del>
      <w:ins w:id="294" w:author="tara gallagher" w:date="2024-01-15T16:33:00Z">
        <w:r w:rsidR="00685B77">
          <w:rPr>
            <w:rFonts w:ascii="Cambria" w:hAnsi="Cambria"/>
          </w:rPr>
          <w:t>f</w:t>
        </w:r>
      </w:ins>
      <w:del w:id="295" w:author="tara gallagher" w:date="2024-01-15T16:33:00Z">
        <w:r w:rsidR="00ED3598" w:rsidDel="00685B77">
          <w:rPr>
            <w:rFonts w:ascii="Cambria" w:hAnsi="Cambria"/>
          </w:rPr>
          <w:delText>F</w:delText>
        </w:r>
      </w:del>
      <w:r w:rsidR="00ED3598">
        <w:rPr>
          <w:rFonts w:ascii="Cambria" w:hAnsi="Cambria"/>
        </w:rPr>
        <w:t xml:space="preserve">luorescence lifetime imaging microscopy </w:t>
      </w:r>
      <w:r w:rsidR="008C61EB">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 xml:space="preserve">forming </w:t>
      </w:r>
      <w:del w:id="296" w:author="tara gallagher" w:date="2024-01-15T17:15:00Z">
        <w:r w:rsidR="00127B37" w:rsidDel="00405685">
          <w:rPr>
            <w:rFonts w:ascii="Cambria" w:hAnsi="Cambria"/>
          </w:rPr>
          <w:delText>oxygen</w:delText>
        </w:r>
        <w:r w:rsidR="00ED3598" w:rsidDel="00405685">
          <w:rPr>
            <w:rFonts w:ascii="Cambria" w:hAnsi="Cambria"/>
          </w:rPr>
          <w:delText xml:space="preserve"> gradients in biofilms</w:delText>
        </w:r>
        <w:r w:rsidR="003511B5" w:rsidDel="00405685">
          <w:rPr>
            <w:rFonts w:ascii="Cambria" w:hAnsi="Cambria"/>
          </w:rPr>
          <w:delText>.</w:delText>
        </w:r>
      </w:del>
      <w:ins w:id="297" w:author="tara gallagher" w:date="2024-01-15T17:15:00Z">
        <w:r w:rsidR="00405685">
          <w:rPr>
            <w:rFonts w:ascii="Cambria" w:hAnsi="Cambria"/>
          </w:rPr>
          <w:t>chemical gradients.</w:t>
        </w:r>
      </w:ins>
      <w:r w:rsidR="003511B5">
        <w:rPr>
          <w:rFonts w:ascii="Cambria" w:hAnsi="Cambria"/>
        </w:rPr>
        <w:t xml:space="preserve"> </w:t>
      </w:r>
      <w:r w:rsidR="008C61EB">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67482325"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CF5F7C">
        <w:rPr>
          <w:rFonts w:ascii="Cambria" w:hAnsi="Cambria"/>
        </w:rPr>
        <w:instrText xml:space="preserve"> ADDIN ZOTERO_ITEM CSL_CITATION {"citationID":"a2f8hb45m2k","properties":{"formattedCitation":"(22)","plainCitation":"(22)","noteIndex":0},"citationItems":[{"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CF5F7C">
        <w:rPr>
          <w:rFonts w:ascii="Cambria" w:hAnsi="Cambria"/>
        </w:rPr>
        <w:t>(22)</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1B0024">
        <w:rPr>
          <w:rFonts w:ascii="Cambria" w:hAnsi="Cambria"/>
        </w:rPr>
        <w:instrText xml:space="preserve"> ADDIN ZOTERO_ITEM CSL_CITATION {"citationID":"a2o134rags","properties":{"formattedCitation":"(34, 35)","plainCitation":"(34, 35)","noteIndex":0},"citationItems":[{"id":1481,"uris":["http://zotero.org/users/6261839/items/4CUXCX38"],"uri":["http://zotero.org/users/6261839/items/4CUXCX38"],"itemData":{"id":1481,"type":"article-journal","container-title":"Biophysical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uri":["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1B0024">
        <w:rPr>
          <w:rFonts w:ascii="Cambria" w:hAnsi="Cambria"/>
        </w:rPr>
        <w:t>(34, 35)</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61A299C2"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ins w:id="298" w:author="tara gallagher" w:date="2024-01-15T16:34:00Z">
        <w:r w:rsidR="000A59BF">
          <w:rPr>
            <w:rFonts w:ascii="Cambria" w:hAnsi="Cambria"/>
          </w:rPr>
          <w:t>and 1</w:t>
        </w:r>
        <w:r w:rsidR="000A59BF" w:rsidRPr="00CD0D15">
          <w:rPr>
            <w:rFonts w:ascii="Cambria" w:hAnsi="Cambria"/>
          </w:rPr>
          <w:t>-hydroxyphenazine</w:t>
        </w:r>
        <w:r w:rsidR="000A59BF">
          <w:rPr>
            <w:rFonts w:ascii="Cambria" w:hAnsi="Cambria"/>
          </w:rPr>
          <w:t xml:space="preserve"> (</w:t>
        </w:r>
        <w:proofErr w:type="spellStart"/>
        <w:r w:rsidR="000A59BF">
          <w:rPr>
            <w:rFonts w:ascii="Cambria" w:hAnsi="Cambria"/>
          </w:rPr>
          <w:t>OHPhz</w:t>
        </w:r>
        <w:proofErr w:type="spellEnd"/>
        <w:r w:rsidR="000A59BF">
          <w:rPr>
            <w:rFonts w:ascii="Cambria" w:hAnsi="Cambria"/>
          </w:rPr>
          <w:t xml:space="preserve">) (Fisher </w:t>
        </w:r>
        <w:r w:rsidR="000A59BF" w:rsidRPr="00146810">
          <w:rPr>
            <w:rFonts w:ascii="Cambria" w:hAnsi="Cambria"/>
          </w:rPr>
          <w:t>H0289100MG</w:t>
        </w:r>
        <w:r w:rsidR="000A59BF">
          <w:rPr>
            <w:rFonts w:ascii="Cambria" w:hAnsi="Cambria"/>
          </w:rPr>
          <w:t xml:space="preserve">) </w:t>
        </w:r>
        <w:r w:rsidR="000A59BF">
          <w:rPr>
            <w:rFonts w:ascii="Cambria" w:hAnsi="Cambria"/>
          </w:rPr>
          <w:t xml:space="preserve"> </w:t>
        </w:r>
      </w:ins>
      <w:r w:rsidR="00F27C25" w:rsidRPr="00CD0D15">
        <w:rPr>
          <w:rFonts w:ascii="Cambria" w:hAnsi="Cambria"/>
        </w:rPr>
        <w:t>were dissolved in 20% ethanol</w:t>
      </w:r>
      <w:ins w:id="299" w:author="tara gallagher" w:date="2024-01-15T16:34:00Z">
        <w:r w:rsidR="000A59BF">
          <w:rPr>
            <w:rFonts w:ascii="Cambria" w:hAnsi="Cambria"/>
          </w:rPr>
          <w:t xml:space="preserve"> and methanol, respectively</w:t>
        </w:r>
      </w:ins>
      <w:r>
        <w:rPr>
          <w:rFonts w:ascii="Cambria" w:hAnsi="Cambria"/>
        </w:rPr>
        <w:t>.</w:t>
      </w:r>
      <w:del w:id="300" w:author="tara gallagher" w:date="2024-01-15T16:34:00Z">
        <w:r w:rsidDel="000A59BF">
          <w:rPr>
            <w:rFonts w:ascii="Cambria" w:hAnsi="Cambria"/>
          </w:rPr>
          <w:delText xml:space="preserve"> Ten millimolar stocks of </w:delText>
        </w:r>
        <w:r w:rsidRPr="00CD0D15" w:rsidDel="000A59BF">
          <w:rPr>
            <w:rFonts w:ascii="Cambria" w:hAnsi="Cambria"/>
          </w:rPr>
          <w:delText>1-hydroxyphenazine</w:delText>
        </w:r>
        <w:r w:rsidDel="000A59BF">
          <w:rPr>
            <w:rFonts w:ascii="Cambria" w:hAnsi="Cambria"/>
          </w:rPr>
          <w:delText xml:space="preserve"> </w:delText>
        </w:r>
        <w:r w:rsidR="00CA2855" w:rsidDel="000A59BF">
          <w:rPr>
            <w:rFonts w:ascii="Cambria" w:hAnsi="Cambria"/>
          </w:rPr>
          <w:delText xml:space="preserve">(OHPhz) </w:delText>
        </w:r>
        <w:r w:rsidR="00146810" w:rsidDel="000A59BF">
          <w:rPr>
            <w:rFonts w:ascii="Cambria" w:hAnsi="Cambria"/>
          </w:rPr>
          <w:delText xml:space="preserve">(Fisher </w:delText>
        </w:r>
        <w:r w:rsidR="00146810" w:rsidRPr="00146810" w:rsidDel="000A59BF">
          <w:rPr>
            <w:rFonts w:ascii="Cambria" w:hAnsi="Cambria"/>
          </w:rPr>
          <w:delText>H0289100MG</w:delText>
        </w:r>
        <w:r w:rsidR="00146810" w:rsidDel="000A59BF">
          <w:rPr>
            <w:rFonts w:ascii="Cambria" w:hAnsi="Cambria"/>
          </w:rPr>
          <w:delText xml:space="preserve">) </w:delText>
        </w:r>
        <w:r w:rsidDel="000A59BF">
          <w:rPr>
            <w:rFonts w:ascii="Cambria" w:hAnsi="Cambria"/>
          </w:rPr>
          <w:delText>were dissolved in methanol.</w:delText>
        </w:r>
      </w:del>
      <w:r>
        <w:rPr>
          <w:rFonts w:ascii="Cambria" w:hAnsi="Cambria"/>
        </w:rPr>
        <w:t xml:space="preserve">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r>
        <w:rPr>
          <w:rFonts w:ascii="Cambria" w:hAnsi="Cambria"/>
        </w:rPr>
        <w:t xml:space="preserve">were dissolved in chloroform to 4.5 </w:t>
      </w:r>
      <w:proofErr w:type="spellStart"/>
      <w:r>
        <w:rPr>
          <w:rFonts w:ascii="Cambria" w:hAnsi="Cambria"/>
        </w:rPr>
        <w:t>mM.</w:t>
      </w:r>
      <w:proofErr w:type="spellEnd"/>
      <w:r>
        <w:rPr>
          <w:rFonts w:ascii="Cambria" w:hAnsi="Cambria"/>
        </w:rPr>
        <w:t xml:space="preserve"> </w:t>
      </w:r>
      <w:ins w:id="301" w:author="tara gallagher" w:date="2024-01-15T16:35:00Z">
        <w:r w:rsidR="00D30336">
          <w:rPr>
            <w:rFonts w:ascii="Cambria" w:hAnsi="Cambria"/>
          </w:rPr>
          <w:t>Dissolved p</w:t>
        </w:r>
      </w:ins>
      <w:del w:id="302" w:author="tara gallagher" w:date="2024-01-15T16:35:00Z">
        <w:r w:rsidDel="000A59BF">
          <w:rPr>
            <w:rFonts w:ascii="Cambria" w:hAnsi="Cambria"/>
          </w:rPr>
          <w:delText>The p</w:delText>
        </w:r>
      </w:del>
      <w:r>
        <w:rPr>
          <w:rFonts w:ascii="Cambria" w:hAnsi="Cambria"/>
        </w:rPr>
        <w:t>henazine stocks were stored at -20˚C</w:t>
      </w:r>
      <w:ins w:id="303" w:author="tara gallagher" w:date="2024-01-15T16:35:00Z">
        <w:r w:rsidR="00D30336">
          <w:rPr>
            <w:rFonts w:ascii="Cambria" w:hAnsi="Cambria"/>
          </w:rPr>
          <w:t>.</w:t>
        </w:r>
      </w:ins>
      <w:del w:id="304" w:author="tara gallagher" w:date="2024-01-15T16:35:00Z">
        <w:r w:rsidDel="00D30336">
          <w:rPr>
            <w:rFonts w:ascii="Cambria" w:hAnsi="Cambria"/>
          </w:rPr>
          <w:delText xml:space="preserve"> for long-term storage. </w:delText>
        </w:r>
      </w:del>
    </w:p>
    <w:p w14:paraId="50FFA25A" w14:textId="2C38E71C"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1B0024">
        <w:rPr>
          <w:rFonts w:ascii="Cambria" w:hAnsi="Cambria"/>
        </w:rPr>
        <w:instrText xml:space="preserve"> ADDIN ZOTERO_ITEM CSL_CITATION {"citationID":"d5jt0vU3","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1B0024">
        <w:rPr>
          <w:rFonts w:ascii="Cambria" w:hAnsi="Cambria"/>
          <w:noProof/>
        </w:rPr>
        <w:t>(33)</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71FC9683"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ins w:id="305" w:author="tara gallagher" w:date="2024-01-15T16:35:00Z">
        <w:r w:rsidR="00253FD3">
          <w:rPr>
            <w:rFonts w:ascii="Cambria" w:hAnsi="Cambria"/>
          </w:rPr>
          <w:t xml:space="preserve"> (</w:t>
        </w:r>
      </w:ins>
      <w:del w:id="306" w:author="tara gallagher" w:date="2024-01-15T16:35:00Z">
        <w:r w:rsidRPr="00CD0D15" w:rsidDel="00253FD3">
          <w:rPr>
            <w:rFonts w:ascii="Cambria" w:hAnsi="Cambria"/>
          </w:rPr>
          <w:delText xml:space="preserve">’s lab at </w:delText>
        </w:r>
      </w:del>
      <w:r w:rsidRPr="00CD0D15">
        <w:rPr>
          <w:rFonts w:ascii="Cambria" w:hAnsi="Cambria"/>
        </w:rPr>
        <w:t>California Institute of Technology</w:t>
      </w:r>
      <w:ins w:id="307" w:author="tara gallagher" w:date="2024-01-15T16:35:00Z">
        <w:r w:rsidR="00253FD3">
          <w:rPr>
            <w:rFonts w:ascii="Cambria" w:hAnsi="Cambria"/>
          </w:rPr>
          <w:t>)</w:t>
        </w:r>
      </w:ins>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1B0024">
        <w:rPr>
          <w:rFonts w:ascii="Cambria" w:hAnsi="Cambria"/>
        </w:rPr>
        <w:instrText xml:space="preserve"> ADDIN ZOTERO_ITEM CSL_CITATION {"citationID":"agvvoub3dr","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1B0024">
        <w:rPr>
          <w:rFonts w:ascii="Cambria" w:hAnsi="Cambria"/>
        </w:rPr>
        <w:t>(33)</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ins w:id="308" w:author="tara gallagher" w:date="2024-01-15T16:35:00Z">
        <w:r w:rsidR="00EF7788">
          <w:rPr>
            <w:rFonts w:ascii="Cambria" w:hAnsi="Cambria"/>
          </w:rPr>
          <w:t>3</w:t>
        </w:r>
      </w:ins>
      <w:del w:id="309" w:author="tara gallagher" w:date="2024-01-15T16:35:00Z">
        <w:r w:rsidRPr="003E6157" w:rsidDel="00EF7788">
          <w:rPr>
            <w:rFonts w:ascii="Cambria" w:hAnsi="Cambria"/>
          </w:rPr>
          <w:delText>5</w:delText>
        </w:r>
      </w:del>
      <w:r w:rsidRPr="003E6157">
        <w:rPr>
          <w:rFonts w:ascii="Cambria" w:hAnsi="Cambria"/>
        </w:rPr>
        <w:t xml:space="preserve"> days.</w:t>
      </w:r>
      <w:del w:id="310" w:author="tara gallagher" w:date="2024-01-15T16:36:00Z">
        <w:r w:rsidRPr="003E6157" w:rsidDel="00EF7788">
          <w:rPr>
            <w:rFonts w:ascii="Cambria" w:hAnsi="Cambria"/>
          </w:rPr>
          <w:delText xml:space="preserve"> </w:delText>
        </w:r>
      </w:del>
    </w:p>
    <w:p w14:paraId="77A6224E" w14:textId="421E80D7"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proofErr w:type="spellStart"/>
      <w:r w:rsidR="001F65DF" w:rsidRPr="003E6157">
        <w:rPr>
          <w:rStyle w:val="Emphasis"/>
          <w:rFonts w:ascii="Cambria" w:hAnsi="Cambria"/>
          <w:color w:val="212121"/>
          <w:shd w:val="clear" w:color="auto" w:fill="FFFFFF"/>
        </w:rPr>
        <w:t>Rothia</w:t>
      </w:r>
      <w:proofErr w:type="spellEnd"/>
      <w:r w:rsidR="001F65DF" w:rsidRPr="003E6157">
        <w:rPr>
          <w:rStyle w:val="Emphasis"/>
          <w:rFonts w:ascii="Cambria" w:hAnsi="Cambria"/>
          <w:color w:val="212121"/>
          <w:shd w:val="clear" w:color="auto" w:fill="FFFFFF"/>
        </w:rPr>
        <w:t xml:space="preserve"> </w:t>
      </w:r>
      <w:proofErr w:type="spellStart"/>
      <w:r w:rsidR="001F65DF" w:rsidRPr="003E6157">
        <w:rPr>
          <w:rStyle w:val="Emphasis"/>
          <w:rFonts w:ascii="Cambria" w:hAnsi="Cambria"/>
          <w:color w:val="212121"/>
          <w:shd w:val="clear" w:color="auto" w:fill="FFFFFF"/>
        </w:rPr>
        <w:t>mucilaginosa</w:t>
      </w:r>
      <w:proofErr w:type="spellEnd"/>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1B0024">
        <w:rPr>
          <w:rFonts w:ascii="Cambria" w:hAnsi="Cambria"/>
          <w:color w:val="212121"/>
          <w:shd w:val="clear" w:color="auto" w:fill="FFFFFF"/>
        </w:rPr>
        <w:instrText xml:space="preserve"> ADDIN ZOTERO_ITEM CSL_CITATION {"citationID":"a1vpp5mrnlb","properties":{"formattedCitation":"(13, 33)","plainCitation":"(13, 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1B0024">
        <w:rPr>
          <w:rFonts w:ascii="Cambria" w:hAnsi="Cambria"/>
          <w:color w:val="000000"/>
        </w:rPr>
        <w:t>(13, 33)</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proofErr w:type="spellStart"/>
      <w:r w:rsidRPr="003E6157">
        <w:rPr>
          <w:rFonts w:ascii="Cambria" w:hAnsi="Cambria"/>
          <w:i/>
          <w:iCs/>
          <w:color w:val="212121"/>
          <w:shd w:val="clear" w:color="auto" w:fill="FFFFFF"/>
        </w:rPr>
        <w:t>Rothia</w:t>
      </w:r>
      <w:proofErr w:type="spellEnd"/>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lastRenderedPageBreak/>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ins w:id="311" w:author="tara gallagher" w:date="2024-01-15T16:36:00Z">
        <w:r w:rsidR="00414E98">
          <w:rPr>
            <w:rFonts w:ascii="Cambria" w:hAnsi="Cambria"/>
          </w:rPr>
          <w:t xml:space="preserve">dissolved </w:t>
        </w:r>
      </w:ins>
      <w:r>
        <w:rPr>
          <w:rFonts w:ascii="Cambria" w:hAnsi="Cambria"/>
        </w:rPr>
        <w:t xml:space="preserve">phenazine stocks were moved from the -20˚C to a Coy Anaerobic Chamber (0% oxygen). </w:t>
      </w:r>
      <w:r w:rsidR="00F27C25" w:rsidRPr="00CD0D15">
        <w:rPr>
          <w:rFonts w:ascii="Cambria" w:hAnsi="Cambria"/>
        </w:rPr>
        <w:t xml:space="preserve"> </w:t>
      </w:r>
    </w:p>
    <w:p w14:paraId="5CC6925F" w14:textId="1A4ACF83" w:rsidR="0012563A" w:rsidRDefault="00146810" w:rsidP="00CA02E9">
      <w:pPr>
        <w:spacing w:line="480" w:lineRule="auto"/>
        <w:ind w:firstLine="720"/>
        <w:outlineLvl w:val="0"/>
        <w:rPr>
          <w:rFonts w:ascii="Cambria" w:hAnsi="Cambria"/>
        </w:rPr>
      </w:pPr>
      <w:del w:id="312" w:author="tara gallagher" w:date="2024-01-15T16:36:00Z">
        <w:r w:rsidDel="00B00024">
          <w:rPr>
            <w:rFonts w:ascii="Cambria" w:hAnsi="Cambria"/>
          </w:rPr>
          <w:delText xml:space="preserve">Pyocyanin was chemically reduced with TCEP and electrochemically reduced. </w:delText>
        </w:r>
      </w:del>
      <w:r>
        <w:rPr>
          <w:rFonts w:ascii="Cambria" w:hAnsi="Cambria"/>
        </w:rPr>
        <w:t>For chemical reduction</w:t>
      </w:r>
      <w:ins w:id="313" w:author="tara gallagher" w:date="2024-01-15T16:36:00Z">
        <w:r w:rsidR="00B00024">
          <w:rPr>
            <w:rFonts w:ascii="Cambria" w:hAnsi="Cambria"/>
          </w:rPr>
          <w:t xml:space="preserve"> of pyocyanin</w:t>
        </w:r>
      </w:ins>
      <w:r>
        <w:rPr>
          <w:rFonts w:ascii="Cambria" w:hAnsi="Cambria"/>
        </w:rPr>
        <w:t>,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ammonium acetate 0.1M </w:t>
      </w:r>
      <w:proofErr w:type="spellStart"/>
      <w:r w:rsidR="00F27C25" w:rsidRPr="00CD0D15">
        <w:rPr>
          <w:rFonts w:ascii="Cambria" w:hAnsi="Cambria"/>
        </w:rPr>
        <w:t>KCl</w:t>
      </w:r>
      <w:proofErr w:type="spellEnd"/>
      <w:r w:rsidR="00F27C25" w:rsidRPr="00CD0D15">
        <w:rPr>
          <w:rFonts w:ascii="Cambria" w:hAnsi="Cambria"/>
        </w:rPr>
        <w:t xml:space="preserve">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CF5F7C">
        <w:rPr>
          <w:rFonts w:ascii="Cambria" w:hAnsi="Cambria"/>
        </w:rPr>
        <w:instrText xml:space="preserve"> ADDIN ZOTERO_ITEM CSL_CITATION {"citationID":"hKJqAmXV","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w:t>
      </w:r>
      <w:r w:rsidR="00F27C25" w:rsidRPr="00CD0D15">
        <w:rPr>
          <w:rFonts w:ascii="Cambria" w:hAnsi="Cambria"/>
          <w:vertAlign w:val="subscript"/>
        </w:rPr>
        <w:t>2</w:t>
      </w:r>
      <w:r w:rsidR="00F27C25" w:rsidRPr="00CD0D15">
        <w:rPr>
          <w:rFonts w:ascii="Cambria" w:hAnsi="Cambria"/>
        </w:rPr>
        <w:t xml:space="preserve"> reference electrode. The voltage was set to -0.345V, and the reaction proceeded in an anaerobic chamber overnight until the current reached zero.</w:t>
      </w:r>
      <w:del w:id="314" w:author="tara gallagher" w:date="2024-01-15T16:37:00Z">
        <w:r w:rsidR="00F27C25" w:rsidRPr="00CD0D15" w:rsidDel="00B00024">
          <w:rPr>
            <w:rFonts w:ascii="Cambria" w:hAnsi="Cambria"/>
          </w:rPr>
          <w:delText xml:space="preserve"> </w:delText>
        </w:r>
      </w:del>
    </w:p>
    <w:p w14:paraId="103BB3BB" w14:textId="2A74E67A"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ins w:id="315" w:author="tara gallagher" w:date="2024-01-15T17:03:00Z">
        <w:r w:rsidR="00633EC0">
          <w:rPr>
            <w:rFonts w:ascii="Cambria" w:hAnsi="Cambria"/>
          </w:rPr>
          <w:t>.</w:t>
        </w:r>
      </w:ins>
      <w:del w:id="316" w:author="tara gallagher" w:date="2024-01-15T17:03:00Z">
        <w:r w:rsidR="00F27C25" w:rsidRPr="00CD0D15" w:rsidDel="00633EC0">
          <w:rPr>
            <w:rFonts w:ascii="Cambria" w:hAnsi="Cambria"/>
          </w:rPr>
          <w:delText xml:space="preserve"> </w:delText>
        </w:r>
        <w:r w:rsidR="00F27C25" w:rsidRPr="00CD0D15" w:rsidDel="00633EC0">
          <w:rPr>
            <w:rFonts w:ascii="Cambria" w:hAnsi="Cambria"/>
          </w:rPr>
          <w:fldChar w:fldCharType="begin"/>
        </w:r>
        <w:r w:rsidR="001B0024" w:rsidDel="00633EC0">
          <w:rPr>
            <w:rFonts w:ascii="Cambria" w:hAnsi="Cambria"/>
          </w:rPr>
          <w:delInstrText xml:space="preserve"> ADDIN ZOTERO_ITEM CSL_CITATION {"citationID":"vsEoloFH","properties":{"formattedCitation":"(36)","plainCitation":"(36)","noteIndex":0},"citationItems":[{"id":290,"uris":["http://zotero.org/users/6261839/items/TUGPVZBP"],"uri":["http://zotero.org/users/6261839/items/TUGPVZBP"],"itemData":{"id":290,"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delInstrText>
        </w:r>
        <w:r w:rsidR="00F27C25" w:rsidRPr="00CD0D15" w:rsidDel="00633EC0">
          <w:rPr>
            <w:rFonts w:ascii="Cambria" w:hAnsi="Cambria"/>
          </w:rPr>
          <w:fldChar w:fldCharType="separate"/>
        </w:r>
        <w:r w:rsidR="001B0024" w:rsidDel="00633EC0">
          <w:rPr>
            <w:rFonts w:ascii="Cambria" w:hAnsi="Cambria"/>
            <w:noProof/>
          </w:rPr>
          <w:delText>(36)</w:delText>
        </w:r>
        <w:r w:rsidR="00F27C25" w:rsidRPr="00CD0D15" w:rsidDel="00633EC0">
          <w:rPr>
            <w:rFonts w:ascii="Cambria" w:hAnsi="Cambria"/>
          </w:rPr>
          <w:fldChar w:fldCharType="end"/>
        </w:r>
        <w:r w:rsidR="00F27C25" w:rsidRPr="00CD0D15" w:rsidDel="00633EC0">
          <w:rPr>
            <w:rFonts w:ascii="Cambria" w:hAnsi="Cambria"/>
          </w:rPr>
          <w:delText>.</w:delText>
        </w:r>
      </w:del>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50473E6D"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 (</w:t>
      </w:r>
      <w:hyperlink r:id="rId13" w:history="1">
        <w:r w:rsidR="00F27C25" w:rsidRPr="00CD0D15">
          <w:rPr>
            <w:rStyle w:val="Hyperlink"/>
            <w:rFonts w:ascii="Cambria" w:hAnsi="Cambria"/>
          </w:rPr>
          <w:t>https://www.sunjinlab.com/)</w:t>
        </w:r>
      </w:hyperlink>
      <w:r w:rsidR="00F27C25" w:rsidRPr="00CD0D1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lastRenderedPageBreak/>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proofErr w:type="spellStart"/>
      <w:r w:rsidRPr="00CD0D15">
        <w:rPr>
          <w:rFonts w:ascii="Cambria" w:hAnsi="Cambria"/>
        </w:rPr>
        <w:t>simFCS</w:t>
      </w:r>
      <w:proofErr w:type="spellEnd"/>
      <w:r w:rsidRPr="00CD0D15">
        <w:rPr>
          <w:rFonts w:ascii="Cambria" w:hAnsi="Cambria"/>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16810CA6"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ins w:id="317" w:author="tara gallagher" w:date="2024-01-15T16:38:00Z">
        <w:r w:rsidR="00CF5F7C">
          <w:rPr>
            <w:rFonts w:ascii="Cambria" w:hAnsi="Cambria"/>
          </w:rPr>
          <w:t>three</w:t>
        </w:r>
      </w:ins>
      <w:del w:id="318" w:author="tara gallagher" w:date="2024-01-15T16:38:00Z">
        <w:r w:rsidR="005346C4" w:rsidDel="00CF5F7C">
          <w:rPr>
            <w:rFonts w:ascii="Cambria" w:hAnsi="Cambria"/>
          </w:rPr>
          <w:delText>five</w:delText>
        </w:r>
      </w:del>
      <w:r w:rsidR="005346C4">
        <w:rPr>
          <w:rFonts w:ascii="Cambria" w:hAnsi="Cambria"/>
        </w:rPr>
        <w:t xml:space="preserve"> days and </w:t>
      </w:r>
      <w:r w:rsidRPr="00CD0D15">
        <w:rPr>
          <w:rFonts w:ascii="Cambria" w:hAnsi="Cambria"/>
        </w:rPr>
        <w:t xml:space="preserve">prepared for z-stack imaging by adding a large coverslip on top of the surface of the biofilm, </w:t>
      </w:r>
      <w:r w:rsidRPr="00CD0D15">
        <w:rPr>
          <w:rFonts w:ascii="Cambria" w:hAnsi="Cambria"/>
        </w:rPr>
        <w:lastRenderedPageBreak/>
        <w:t xml:space="preserve">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633EC0">
        <w:rPr>
          <w:rFonts w:ascii="Cambria" w:hAnsi="Cambria"/>
        </w:rPr>
        <w:instrText xml:space="preserve"> ADDIN ZOTERO_ITEM CSL_CITATION {"citationID":"a1c1lcaeiml","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633EC0" w:rsidRPr="00633EC0">
        <w:rPr>
          <w:rFonts w:ascii="Cambria" w:hAnsi="Cambria"/>
        </w:rPr>
        <w:t>(15–17)</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 xml:space="preserve">a Tsunami Spectra-Physics </w:t>
      </w:r>
      <w:proofErr w:type="spellStart"/>
      <w:proofErr w:type="gramStart"/>
      <w:r w:rsidRPr="00CD0D15">
        <w:rPr>
          <w:rFonts w:ascii="Cambria" w:hAnsi="Cambria"/>
          <w:color w:val="000000"/>
          <w:shd w:val="clear" w:color="auto" w:fill="FFFFFF"/>
        </w:rPr>
        <w:t>Ti:Sapphire</w:t>
      </w:r>
      <w:proofErr w:type="spellEnd"/>
      <w:proofErr w:type="gram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del w:id="319" w:author="tara gallagher" w:date="2024-01-15T14:52:00Z">
        <w:r w:rsidR="00751974" w:rsidRPr="00751974" w:rsidDel="00A11572">
          <w:rPr>
            <w:rFonts w:ascii="Cambria" w:hAnsi="Cambria"/>
            <w:color w:val="000000" w:themeColor="text1"/>
            <w:shd w:val="clear" w:color="auto" w:fill="FFFFFF"/>
          </w:rPr>
          <w:delText>mM</w:delText>
        </w:r>
      </w:del>
      <w:proofErr w:type="spellStart"/>
      <w:ins w:id="320" w:author="tara gallagher" w:date="2024-01-15T14:52:00Z">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ins>
      <w:proofErr w:type="spellEnd"/>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6A57F6CD" w:rsidR="00F27C25" w:rsidRPr="00CD0D15" w:rsidRDefault="00F27C25" w:rsidP="00F8293F">
      <w:pPr>
        <w:widowControl w:val="0"/>
        <w:autoSpaceDE w:val="0"/>
        <w:autoSpaceDN w:val="0"/>
        <w:adjustRightInd w:val="0"/>
        <w:spacing w:line="480" w:lineRule="auto"/>
        <w:ind w:firstLine="720"/>
        <w:rPr>
          <w:rFonts w:ascii="Cambria" w:hAnsi="Cambria"/>
        </w:rPr>
      </w:pPr>
      <w:del w:id="321" w:author="tara gallagher" w:date="2024-01-15T17:21:00Z">
        <w:r w:rsidRPr="00CD0D15" w:rsidDel="00F8293F">
          <w:rPr>
            <w:rFonts w:ascii="Cambria" w:hAnsi="Cambria"/>
          </w:rPr>
          <w:delText>The</w:delText>
        </w:r>
      </w:del>
      <w:del w:id="322" w:author="tara gallagher" w:date="2024-01-15T17:23:00Z">
        <w:r w:rsidRPr="00CD0D15" w:rsidDel="00F8293F">
          <w:rPr>
            <w:rFonts w:ascii="Cambria" w:hAnsi="Cambria"/>
          </w:rPr>
          <w:delText xml:space="preserve"> </w:delText>
        </w:r>
      </w:del>
      <w:ins w:id="323" w:author="tara gallagher" w:date="2024-01-15T17:23:00Z">
        <w:r w:rsidR="00F8293F">
          <w:rPr>
            <w:rFonts w:ascii="Cambria" w:hAnsi="Cambria"/>
          </w:rPr>
          <w:t>F</w:t>
        </w:r>
      </w:ins>
      <w:del w:id="324" w:author="tara gallagher" w:date="2024-01-15T17:23:00Z">
        <w:r w:rsidRPr="00CD0D15" w:rsidDel="00F8293F">
          <w:rPr>
            <w:rFonts w:ascii="Cambria" w:hAnsi="Cambria"/>
          </w:rPr>
          <w:delText>f</w:delText>
        </w:r>
      </w:del>
      <w:r w:rsidRPr="00CD0D15">
        <w:rPr>
          <w:rFonts w:ascii="Cambria" w:hAnsi="Cambria"/>
        </w:rPr>
        <w:t>luoresce</w:t>
      </w:r>
      <w:ins w:id="325" w:author="tara gallagher" w:date="2024-01-15T17:21:00Z">
        <w:r w:rsidR="00F8293F">
          <w:rPr>
            <w:rFonts w:ascii="Cambria" w:hAnsi="Cambria"/>
          </w:rPr>
          <w:t xml:space="preserve">nt </w:t>
        </w:r>
      </w:ins>
      <w:del w:id="326" w:author="tara gallagher" w:date="2024-01-15T17:21:00Z">
        <w:r w:rsidRPr="00CD0D15" w:rsidDel="00F8293F">
          <w:rPr>
            <w:rFonts w:ascii="Cambria" w:hAnsi="Cambria"/>
          </w:rPr>
          <w:delText xml:space="preserve">nce </w:delText>
        </w:r>
      </w:del>
      <w:r w:rsidRPr="00CD0D15">
        <w:rPr>
          <w:rFonts w:ascii="Cambria" w:hAnsi="Cambria"/>
        </w:rPr>
        <w:t xml:space="preserve">lifetime data </w:t>
      </w:r>
      <w:del w:id="327" w:author="tara gallagher" w:date="2024-01-15T17:21:00Z">
        <w:r w:rsidRPr="00CD0D15" w:rsidDel="00F8293F">
          <w:rPr>
            <w:rFonts w:ascii="Cambria" w:hAnsi="Cambria"/>
          </w:rPr>
          <w:delText>was analyzed in</w:delText>
        </w:r>
      </w:del>
      <w:ins w:id="328" w:author="tara gallagher" w:date="2024-01-15T17:21:00Z">
        <w:r w:rsidR="00F8293F">
          <w:rPr>
            <w:rFonts w:ascii="Cambria" w:hAnsi="Cambria"/>
          </w:rPr>
          <w:t xml:space="preserve">analysis was </w:t>
        </w:r>
      </w:ins>
      <w:ins w:id="329" w:author="tara gallagher" w:date="2024-01-15T17:24:00Z">
        <w:r w:rsidR="00F8293F">
          <w:rPr>
            <w:rFonts w:ascii="Cambria" w:hAnsi="Cambria"/>
          </w:rPr>
          <w:t>perfor</w:t>
        </w:r>
      </w:ins>
      <w:ins w:id="330" w:author="tara gallagher" w:date="2024-01-15T17:25:00Z">
        <w:r w:rsidR="00F8293F">
          <w:rPr>
            <w:rFonts w:ascii="Cambria" w:hAnsi="Cambria"/>
          </w:rPr>
          <w:t>med</w:t>
        </w:r>
      </w:ins>
      <w:ins w:id="331" w:author="tara gallagher" w:date="2024-01-15T17:21:00Z">
        <w:r w:rsidR="00F8293F">
          <w:rPr>
            <w:rFonts w:ascii="Cambria" w:hAnsi="Cambria"/>
          </w:rPr>
          <w:t xml:space="preserve"> in</w:t>
        </w:r>
      </w:ins>
      <w:r w:rsidRPr="00CD0D15">
        <w:rPr>
          <w:rFonts w:ascii="Cambria" w:hAnsi="Cambria"/>
        </w:rPr>
        <w:t xml:space="preserve"> </w:t>
      </w:r>
      <w:proofErr w:type="spellStart"/>
      <w:r w:rsidRPr="00CD0D15">
        <w:rPr>
          <w:rFonts w:ascii="Cambria" w:hAnsi="Cambria"/>
        </w:rPr>
        <w:t>SimFCS</w:t>
      </w:r>
      <w:proofErr w:type="spellEnd"/>
      <w:r w:rsidRPr="00CD0D15">
        <w:rPr>
          <w:rFonts w:ascii="Cambria" w:hAnsi="Cambria"/>
        </w:rPr>
        <w:t xml:space="preserve"> v4 </w:t>
      </w:r>
      <w:ins w:id="332" w:author="tara gallagher" w:date="2024-01-15T17:22:00Z">
        <w:r w:rsidR="00F8293F">
          <w:rPr>
            <w:rFonts w:ascii="Cambria" w:hAnsi="Cambria"/>
          </w:rPr>
          <w:t xml:space="preserve">software </w:t>
        </w:r>
      </w:ins>
      <w:del w:id="333" w:author="tara gallagher" w:date="2024-01-15T17:21:00Z">
        <w:r w:rsidRPr="00CD0D15" w:rsidDel="00F8293F">
          <w:rPr>
            <w:rFonts w:ascii="Cambria" w:hAnsi="Cambria"/>
          </w:rPr>
          <w:delText xml:space="preserve">software using the phasor approach </w:delText>
        </w:r>
      </w:del>
      <w:r w:rsidRPr="00CD0D15">
        <w:rPr>
          <w:rFonts w:ascii="Cambria" w:hAnsi="Cambria"/>
        </w:rPr>
        <w:fldChar w:fldCharType="begin"/>
      </w:r>
      <w:r w:rsidR="00633EC0">
        <w:rPr>
          <w:rFonts w:ascii="Cambria" w:hAnsi="Cambria"/>
        </w:rPr>
        <w:instrText xml:space="preserve"> ADDIN ZOTERO_ITEM CSL_CITATION {"citationID":"at93ufbpsa","properties":{"formattedCitation":"(36)","plainCitation":"(36)","noteIndex":0},"citationItems":[{"id":385,"uris":["http://zotero.org/users/6261839/items/2UZMVUWD"],"uri":["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rPr>
        <w:fldChar w:fldCharType="separate"/>
      </w:r>
      <w:r w:rsidR="00633EC0">
        <w:rPr>
          <w:rFonts w:ascii="Cambria" w:hAnsi="Cambria"/>
        </w:rPr>
        <w:t>(36)</w:t>
      </w:r>
      <w:r w:rsidRPr="00CD0D15">
        <w:rPr>
          <w:rFonts w:ascii="Cambria" w:hAnsi="Cambria"/>
        </w:rPr>
        <w:fldChar w:fldCharType="end"/>
      </w:r>
      <w:ins w:id="334" w:author="tara gallagher" w:date="2024-01-15T14:50:00Z">
        <w:r w:rsidR="00A11572">
          <w:rPr>
            <w:rFonts w:ascii="Cambria" w:hAnsi="Cambria"/>
          </w:rPr>
          <w:t>.</w:t>
        </w:r>
      </w:ins>
      <w:r w:rsidRPr="00CD0D15">
        <w:rPr>
          <w:rFonts w:ascii="Cambria" w:hAnsi="Cambria"/>
        </w:rPr>
        <w:t xml:space="preserve"> </w:t>
      </w:r>
      <w:del w:id="335" w:author="tara gallagher" w:date="2024-01-15T17:25:00Z">
        <w:r w:rsidRPr="00CD0D15" w:rsidDel="00F8293F">
          <w:rPr>
            <w:rFonts w:ascii="Cambria" w:hAnsi="Cambria"/>
          </w:rPr>
          <w:delText xml:space="preserve">The </w:delText>
        </w:r>
        <w:r w:rsidR="007627D8" w:rsidDel="00F8293F">
          <w:rPr>
            <w:rFonts w:ascii="Cambria" w:hAnsi="Cambria"/>
          </w:rPr>
          <w:delText>G</w:delText>
        </w:r>
        <w:r w:rsidRPr="00CD0D15" w:rsidDel="00F8293F">
          <w:rPr>
            <w:rFonts w:ascii="Cambria" w:hAnsi="Cambria"/>
          </w:rPr>
          <w:delText xml:space="preserve"> and </w:delText>
        </w:r>
        <w:r w:rsidR="007627D8" w:rsidDel="00F8293F">
          <w:rPr>
            <w:rFonts w:ascii="Cambria" w:hAnsi="Cambria"/>
          </w:rPr>
          <w:delText xml:space="preserve">S </w:delText>
        </w:r>
        <w:r w:rsidRPr="00CD0D15" w:rsidDel="00F8293F">
          <w:rPr>
            <w:rFonts w:ascii="Cambria" w:hAnsi="Cambria"/>
          </w:rPr>
          <w:delText xml:space="preserve">coordinates are the cosine and sine components of the transform for a given frequency (80 MHz). </w:delText>
        </w:r>
        <w:r w:rsidR="00F04E94" w:rsidDel="00F8293F">
          <w:rPr>
            <w:rFonts w:ascii="Cambria" w:hAnsi="Cambria"/>
          </w:rPr>
          <w:delText xml:space="preserve">For the FLIM phasor analyses, images </w:delText>
        </w:r>
        <w:r w:rsidRPr="00CD0D15" w:rsidDel="00F8293F">
          <w:rPr>
            <w:rFonts w:ascii="Cambria" w:hAnsi="Cambria"/>
          </w:rPr>
          <w:delText xml:space="preserve">were processed following Ranjit et al </w:delText>
        </w:r>
        <w:r w:rsidRPr="00CD0D15" w:rsidDel="00F8293F">
          <w:rPr>
            <w:rFonts w:ascii="Cambria" w:hAnsi="Cambria"/>
          </w:rPr>
          <w:fldChar w:fldCharType="begin"/>
        </w:r>
        <w:r w:rsidR="00633EC0" w:rsidDel="00F8293F">
          <w:rPr>
            <w:rFonts w:ascii="Cambria" w:hAnsi="Cambria"/>
          </w:rPr>
          <w:delInstrText xml:space="preserve"> ADDIN ZOTERO_ITEM CSL_CITATION {"citationID":"3Vew5tLK","properties":{"formattedCitation":"(36)","plainCitation":"(36)","noteIndex":0},"citationItems":[{"id":385,"uris":["http://zotero.org/users/6261839/items/2UZMVUWD"],"uri":["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delInstrText>
        </w:r>
        <w:r w:rsidRPr="00CD0D15" w:rsidDel="00F8293F">
          <w:rPr>
            <w:rFonts w:ascii="Cambria" w:hAnsi="Cambria"/>
          </w:rPr>
          <w:fldChar w:fldCharType="separate"/>
        </w:r>
        <w:r w:rsidR="00633EC0" w:rsidDel="00F8293F">
          <w:rPr>
            <w:rFonts w:ascii="Cambria" w:hAnsi="Cambria"/>
            <w:noProof/>
          </w:rPr>
          <w:delText>(36)</w:delText>
        </w:r>
        <w:r w:rsidRPr="00CD0D15" w:rsidDel="00F8293F">
          <w:rPr>
            <w:rFonts w:ascii="Cambria" w:hAnsi="Cambria"/>
          </w:rPr>
          <w:fldChar w:fldCharType="end"/>
        </w:r>
        <w:r w:rsidRPr="00CD0D15" w:rsidDel="00F8293F">
          <w:rPr>
            <w:rFonts w:ascii="Cambria" w:hAnsi="Cambria"/>
          </w:rPr>
          <w:delText xml:space="preserve">. </w:delText>
        </w:r>
      </w:del>
      <w:r w:rsidRPr="00CD0D15">
        <w:rPr>
          <w:rFonts w:ascii="Cambria" w:hAnsi="Cambria"/>
        </w:rPr>
        <w:t xml:space="preserve">The images were masked using fluorescence intensity thresholds to exclude </w:t>
      </w:r>
      <w:r w:rsidR="003434E7">
        <w:rPr>
          <w:rFonts w:ascii="Cambria" w:hAnsi="Cambria"/>
        </w:rPr>
        <w:t xml:space="preserve">background </w:t>
      </w:r>
      <w:r w:rsidR="001241CA">
        <w:rPr>
          <w:rFonts w:ascii="Cambria" w:hAnsi="Cambria"/>
        </w:rPr>
        <w:t>noise</w:t>
      </w:r>
      <w:ins w:id="336" w:author="tara gallagher" w:date="2024-01-15T17:22:00Z">
        <w:r w:rsidR="00F8293F">
          <w:rPr>
            <w:rFonts w:ascii="Cambria" w:hAnsi="Cambria"/>
          </w:rPr>
          <w:t xml:space="preserve"> and median-</w:t>
        </w:r>
      </w:ins>
      <w:ins w:id="337" w:author="tara gallagher" w:date="2024-01-15T17:24:00Z">
        <w:r w:rsidR="00F8293F">
          <w:rPr>
            <w:rFonts w:ascii="Cambria" w:hAnsi="Cambria"/>
          </w:rPr>
          <w:t>filtered</w:t>
        </w:r>
      </w:ins>
      <w:r w:rsidR="003434E7">
        <w:rPr>
          <w:rFonts w:ascii="Cambria" w:hAnsi="Cambria"/>
        </w:rPr>
        <w:t xml:space="preserve">. </w:t>
      </w:r>
      <w:del w:id="338" w:author="tara gallagher" w:date="2024-01-15T14:50:00Z">
        <w:r w:rsidRPr="00CD0D15" w:rsidDel="00A11572">
          <w:rPr>
            <w:rFonts w:ascii="Cambria" w:hAnsi="Cambria"/>
          </w:rPr>
          <w:delText xml:space="preserve">The resulting images contain the fluorescence lifetime phasor coordinates for each pixel. </w:delText>
        </w:r>
      </w:del>
      <w:r w:rsidRPr="00CD0D15">
        <w:rPr>
          <w:rFonts w:ascii="Cambria" w:hAnsi="Cambria"/>
        </w:rPr>
        <w:t xml:space="preserve">For the single cell or cluster analyses, </w:t>
      </w:r>
      <w:del w:id="339" w:author="tara gallagher" w:date="2024-01-15T17:22:00Z">
        <w:r w:rsidRPr="00CD0D15" w:rsidDel="00F8293F">
          <w:rPr>
            <w:rFonts w:ascii="Cambria" w:hAnsi="Cambria"/>
          </w:rPr>
          <w:delText xml:space="preserve">individual cells or group of cells were selected, and </w:delText>
        </w:r>
      </w:del>
      <w:r w:rsidRPr="00CD0D15">
        <w:rPr>
          <w:rFonts w:ascii="Cambria" w:hAnsi="Cambria"/>
        </w:rPr>
        <w:t xml:space="preserve">the average </w:t>
      </w:r>
      <w:r w:rsidR="00CE13BF">
        <w:rPr>
          <w:rFonts w:ascii="Cambria" w:hAnsi="Cambria"/>
        </w:rPr>
        <w:t>G</w:t>
      </w:r>
      <w:r w:rsidR="00CE13BF" w:rsidRPr="00CD0D15">
        <w:rPr>
          <w:rFonts w:ascii="Cambria" w:hAnsi="Cambria"/>
        </w:rPr>
        <w:t xml:space="preserve"> </w:t>
      </w:r>
      <w:r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Pr="00CD0D15">
        <w:rPr>
          <w:rFonts w:ascii="Cambria" w:hAnsi="Cambria"/>
        </w:rPr>
        <w:t>values were calculated</w:t>
      </w:r>
      <w:ins w:id="340" w:author="tara gallagher" w:date="2024-01-15T17:22:00Z">
        <w:r w:rsidR="00F8293F">
          <w:rPr>
            <w:rFonts w:ascii="Cambria" w:hAnsi="Cambria"/>
          </w:rPr>
          <w:t xml:space="preserve"> per cell/cluster</w:t>
        </w:r>
      </w:ins>
      <w:r w:rsidRPr="00CD0D15">
        <w:rPr>
          <w:rFonts w:ascii="Cambria" w:hAnsi="Cambria"/>
        </w:rPr>
        <w:t>.</w:t>
      </w:r>
      <w:ins w:id="341" w:author="tara gallagher" w:date="2024-01-15T17:24:00Z">
        <w:r w:rsidR="00F8293F">
          <w:rPr>
            <w:rFonts w:ascii="Cambria" w:hAnsi="Cambria"/>
          </w:rPr>
          <w:t xml:space="preserve"> Plots and </w:t>
        </w:r>
      </w:ins>
      <w:ins w:id="342" w:author="tara gallagher" w:date="2024-01-15T17:25:00Z">
        <w:r w:rsidR="00F8293F">
          <w:rPr>
            <w:rFonts w:ascii="Cambria" w:hAnsi="Cambria"/>
          </w:rPr>
          <w:t xml:space="preserve">statistical </w:t>
        </w:r>
      </w:ins>
      <w:ins w:id="343" w:author="tara gallagher" w:date="2024-01-15T17:24:00Z">
        <w:r w:rsidR="00F8293F">
          <w:rPr>
            <w:rFonts w:ascii="Cambria" w:hAnsi="Cambria"/>
          </w:rPr>
          <w:t>analyses were performed in python and R (</w:t>
        </w:r>
        <w:r w:rsidR="00F8293F">
          <w:rPr>
            <w:rFonts w:ascii="Cambria" w:hAnsi="Cambria"/>
          </w:rPr>
          <w:fldChar w:fldCharType="begin"/>
        </w:r>
        <w:r w:rsidR="00F8293F">
          <w:rPr>
            <w:rFonts w:ascii="Cambria" w:hAnsi="Cambria"/>
          </w:rPr>
          <w:instrText>HYPERLINK "</w:instrText>
        </w:r>
        <w:r w:rsidR="00F8293F" w:rsidRPr="00F8293F">
          <w:rPr>
            <w:rFonts w:ascii="Cambria" w:hAnsi="Cambria"/>
          </w:rPr>
          <w:instrText>https://github.com/tgallagh/PseudomonasFLIM</w:instrText>
        </w:r>
        <w:r w:rsidR="00F8293F">
          <w:rPr>
            <w:rFonts w:ascii="Cambria" w:hAnsi="Cambria"/>
          </w:rPr>
          <w:instrText>"</w:instrText>
        </w:r>
        <w:r w:rsidR="00F8293F">
          <w:rPr>
            <w:rFonts w:ascii="Cambria" w:hAnsi="Cambria"/>
          </w:rPr>
          <w:fldChar w:fldCharType="separate"/>
        </w:r>
        <w:r w:rsidR="00F8293F" w:rsidRPr="00BC60E3">
          <w:rPr>
            <w:rStyle w:val="Hyperlink"/>
            <w:rFonts w:ascii="Cambria" w:hAnsi="Cambria"/>
          </w:rPr>
          <w:t>https://github.com/tgallagh/PseudomonasFLIM</w:t>
        </w:r>
        <w:r w:rsidR="00F8293F">
          <w:rPr>
            <w:rFonts w:ascii="Cambria" w:hAnsi="Cambria"/>
          </w:rPr>
          <w:fldChar w:fldCharType="end"/>
        </w:r>
        <w:r w:rsidR="00F8293F">
          <w:rPr>
            <w:rFonts w:ascii="Cambria" w:hAnsi="Cambria"/>
          </w:rPr>
          <w:t xml:space="preserve">). </w:t>
        </w:r>
      </w:ins>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16931839" w14:textId="77777777" w:rsidR="00F15DB6" w:rsidRPr="00F15DB6" w:rsidRDefault="00E31B30" w:rsidP="00F15DB6">
      <w:pPr>
        <w:pStyle w:val="Bibliography"/>
        <w:rPr>
          <w:rFonts w:ascii="Cambria" w:hAnsi="Cambria"/>
          <w:sz w:val="24"/>
        </w:rPr>
      </w:pPr>
      <w:r>
        <w:rPr>
          <w:rFonts w:ascii="Cambria" w:hAnsi="Cambria"/>
          <w:sz w:val="24"/>
          <w:szCs w:val="24"/>
        </w:rPr>
        <w:lastRenderedPageBreak/>
        <w:fldChar w:fldCharType="begin"/>
      </w:r>
      <w:r w:rsidR="00F15DB6">
        <w:rPr>
          <w:rFonts w:ascii="Cambria" w:hAnsi="Cambria"/>
        </w:rPr>
        <w:instrText xml:space="preserve"> ADDIN ZOTERO_BIBL {"uncited":[],"omitted":[],"custom":[]} CSL_BIBLIOGRAPHY </w:instrText>
      </w:r>
      <w:r>
        <w:rPr>
          <w:rFonts w:ascii="Cambria" w:hAnsi="Cambria"/>
          <w:sz w:val="24"/>
          <w:szCs w:val="24"/>
        </w:rPr>
        <w:fldChar w:fldCharType="separate"/>
      </w:r>
      <w:r w:rsidR="00F15DB6" w:rsidRPr="00F15DB6">
        <w:rPr>
          <w:rFonts w:ascii="Cambria" w:hAnsi="Cambria"/>
          <w:sz w:val="24"/>
        </w:rPr>
        <w:t xml:space="preserve">1. </w:t>
      </w:r>
      <w:r w:rsidR="00F15DB6" w:rsidRPr="00F15DB6">
        <w:rPr>
          <w:rFonts w:ascii="Cambria" w:hAnsi="Cambria"/>
          <w:sz w:val="24"/>
        </w:rPr>
        <w:tab/>
        <w:t xml:space="preserve">Cowley ES, Kopf SH, </w:t>
      </w:r>
      <w:proofErr w:type="spellStart"/>
      <w:r w:rsidR="00F15DB6" w:rsidRPr="00F15DB6">
        <w:rPr>
          <w:rFonts w:ascii="Cambria" w:hAnsi="Cambria"/>
          <w:sz w:val="24"/>
        </w:rPr>
        <w:t>LaRiviere</w:t>
      </w:r>
      <w:proofErr w:type="spellEnd"/>
      <w:r w:rsidR="00F15DB6" w:rsidRPr="00F15DB6">
        <w:rPr>
          <w:rFonts w:ascii="Cambria" w:hAnsi="Cambria"/>
          <w:sz w:val="24"/>
        </w:rPr>
        <w:t xml:space="preserve"> A, </w:t>
      </w:r>
      <w:proofErr w:type="spellStart"/>
      <w:r w:rsidR="00F15DB6" w:rsidRPr="00F15DB6">
        <w:rPr>
          <w:rFonts w:ascii="Cambria" w:hAnsi="Cambria"/>
          <w:sz w:val="24"/>
        </w:rPr>
        <w:t>Ziebis</w:t>
      </w:r>
      <w:proofErr w:type="spellEnd"/>
      <w:r w:rsidR="00F15DB6" w:rsidRPr="00F15DB6">
        <w:rPr>
          <w:rFonts w:ascii="Cambria" w:hAnsi="Cambria"/>
          <w:sz w:val="24"/>
        </w:rPr>
        <w:t xml:space="preserve"> W, Newman DK. 2015. Pediatric cystic fibrosis sputum can be chemically dynamic, anoxic, and extremely reduced due to hydrogen sulfide formation. mBio </w:t>
      </w:r>
      <w:proofErr w:type="gramStart"/>
      <w:r w:rsidR="00F15DB6" w:rsidRPr="00F15DB6">
        <w:rPr>
          <w:rFonts w:ascii="Cambria" w:hAnsi="Cambria"/>
          <w:sz w:val="24"/>
        </w:rPr>
        <w:t>6:e</w:t>
      </w:r>
      <w:proofErr w:type="gramEnd"/>
      <w:r w:rsidR="00F15DB6" w:rsidRPr="00F15DB6">
        <w:rPr>
          <w:rFonts w:ascii="Cambria" w:hAnsi="Cambria"/>
          <w:sz w:val="24"/>
        </w:rPr>
        <w:t>00767-15.</w:t>
      </w:r>
    </w:p>
    <w:p w14:paraId="24150F5D" w14:textId="77777777" w:rsidR="00F15DB6" w:rsidRPr="00F15DB6" w:rsidRDefault="00F15DB6" w:rsidP="00F15DB6">
      <w:pPr>
        <w:pStyle w:val="Bibliography"/>
        <w:rPr>
          <w:rFonts w:ascii="Cambria" w:hAnsi="Cambria"/>
          <w:sz w:val="24"/>
        </w:rPr>
      </w:pPr>
      <w:r w:rsidRPr="00F15DB6">
        <w:rPr>
          <w:rFonts w:ascii="Cambria" w:hAnsi="Cambria"/>
          <w:sz w:val="24"/>
        </w:rPr>
        <w:t xml:space="preserve">2. </w:t>
      </w:r>
      <w:r w:rsidRPr="00F15DB6">
        <w:rPr>
          <w:rFonts w:ascii="Cambria" w:hAnsi="Cambria"/>
          <w:sz w:val="24"/>
        </w:rPr>
        <w:tab/>
      </w:r>
      <w:proofErr w:type="spellStart"/>
      <w:r w:rsidRPr="00F15DB6">
        <w:rPr>
          <w:rFonts w:ascii="Cambria" w:hAnsi="Cambria"/>
          <w:sz w:val="24"/>
        </w:rPr>
        <w:t>Worlitzsch</w:t>
      </w:r>
      <w:proofErr w:type="spellEnd"/>
      <w:r w:rsidRPr="00F15DB6">
        <w:rPr>
          <w:rFonts w:ascii="Cambria" w:hAnsi="Cambria"/>
          <w:sz w:val="24"/>
        </w:rPr>
        <w:t xml:space="preserve"> D, </w:t>
      </w:r>
      <w:proofErr w:type="spellStart"/>
      <w:r w:rsidRPr="00F15DB6">
        <w:rPr>
          <w:rFonts w:ascii="Cambria" w:hAnsi="Cambria"/>
          <w:sz w:val="24"/>
        </w:rPr>
        <w:t>Tarran</w:t>
      </w:r>
      <w:proofErr w:type="spellEnd"/>
      <w:r w:rsidRPr="00F15DB6">
        <w:rPr>
          <w:rFonts w:ascii="Cambria" w:hAnsi="Cambria"/>
          <w:sz w:val="24"/>
        </w:rPr>
        <w:t xml:space="preserve"> R, Ulrich M, Schwab U, </w:t>
      </w:r>
      <w:proofErr w:type="spellStart"/>
      <w:r w:rsidRPr="00F15DB6">
        <w:rPr>
          <w:rFonts w:ascii="Cambria" w:hAnsi="Cambria"/>
          <w:sz w:val="24"/>
        </w:rPr>
        <w:t>Cekici</w:t>
      </w:r>
      <w:proofErr w:type="spellEnd"/>
      <w:r w:rsidRPr="00F15DB6">
        <w:rPr>
          <w:rFonts w:ascii="Cambria" w:hAnsi="Cambria"/>
          <w:sz w:val="24"/>
        </w:rPr>
        <w:t xml:space="preserve"> A, Meyer KC, </w:t>
      </w:r>
      <w:proofErr w:type="spellStart"/>
      <w:r w:rsidRPr="00F15DB6">
        <w:rPr>
          <w:rFonts w:ascii="Cambria" w:hAnsi="Cambria"/>
          <w:sz w:val="24"/>
        </w:rPr>
        <w:t>Birrer</w:t>
      </w:r>
      <w:proofErr w:type="spellEnd"/>
      <w:r w:rsidRPr="00F15DB6">
        <w:rPr>
          <w:rFonts w:ascii="Cambria" w:hAnsi="Cambria"/>
          <w:sz w:val="24"/>
        </w:rPr>
        <w:t xml:space="preserve"> P, </w:t>
      </w:r>
      <w:proofErr w:type="spellStart"/>
      <w:r w:rsidRPr="00F15DB6">
        <w:rPr>
          <w:rFonts w:ascii="Cambria" w:hAnsi="Cambria"/>
          <w:sz w:val="24"/>
        </w:rPr>
        <w:t>Bellon</w:t>
      </w:r>
      <w:proofErr w:type="spellEnd"/>
      <w:r w:rsidRPr="00F15DB6">
        <w:rPr>
          <w:rFonts w:ascii="Cambria" w:hAnsi="Cambria"/>
          <w:sz w:val="24"/>
        </w:rPr>
        <w:t xml:space="preserve"> G, Berger J, Weiss T, </w:t>
      </w:r>
      <w:proofErr w:type="spellStart"/>
      <w:r w:rsidRPr="00F15DB6">
        <w:rPr>
          <w:rFonts w:ascii="Cambria" w:hAnsi="Cambria"/>
          <w:sz w:val="24"/>
        </w:rPr>
        <w:t>Botzenhart</w:t>
      </w:r>
      <w:proofErr w:type="spellEnd"/>
      <w:r w:rsidRPr="00F15DB6">
        <w:rPr>
          <w:rFonts w:ascii="Cambria" w:hAnsi="Cambria"/>
          <w:sz w:val="24"/>
        </w:rPr>
        <w:t xml:space="preserve"> K, </w:t>
      </w:r>
      <w:proofErr w:type="spellStart"/>
      <w:r w:rsidRPr="00F15DB6">
        <w:rPr>
          <w:rFonts w:ascii="Cambria" w:hAnsi="Cambria"/>
          <w:sz w:val="24"/>
        </w:rPr>
        <w:t>Yankaskas</w:t>
      </w:r>
      <w:proofErr w:type="spellEnd"/>
      <w:r w:rsidRPr="00F15DB6">
        <w:rPr>
          <w:rFonts w:ascii="Cambria" w:hAnsi="Cambria"/>
          <w:sz w:val="24"/>
        </w:rPr>
        <w:t xml:space="preserve"> JR, Randell S, Boucher RC, </w:t>
      </w:r>
      <w:proofErr w:type="spellStart"/>
      <w:r w:rsidRPr="00F15DB6">
        <w:rPr>
          <w:rFonts w:ascii="Cambria" w:hAnsi="Cambria"/>
          <w:sz w:val="24"/>
        </w:rPr>
        <w:t>Döring</w:t>
      </w:r>
      <w:proofErr w:type="spellEnd"/>
      <w:r w:rsidRPr="00F15DB6">
        <w:rPr>
          <w:rFonts w:ascii="Cambria" w:hAnsi="Cambria"/>
          <w:sz w:val="24"/>
        </w:rPr>
        <w:t xml:space="preserve"> G. 2002. Effects of reduced mucus oxygen concentration in airway Pseudomonas infections of cystic fibrosis patients. J Clin Invest 109:317–325.</w:t>
      </w:r>
    </w:p>
    <w:p w14:paraId="56FB1ACB" w14:textId="77777777" w:rsidR="00F15DB6" w:rsidRPr="00F15DB6" w:rsidRDefault="00F15DB6" w:rsidP="00F15DB6">
      <w:pPr>
        <w:pStyle w:val="Bibliography"/>
        <w:rPr>
          <w:rFonts w:ascii="Cambria" w:hAnsi="Cambria"/>
          <w:sz w:val="24"/>
        </w:rPr>
      </w:pPr>
      <w:r w:rsidRPr="00F15DB6">
        <w:rPr>
          <w:rFonts w:ascii="Cambria" w:hAnsi="Cambria"/>
          <w:sz w:val="24"/>
        </w:rPr>
        <w:t xml:space="preserve">3. </w:t>
      </w:r>
      <w:r w:rsidRPr="00F15DB6">
        <w:rPr>
          <w:rFonts w:ascii="Cambria" w:hAnsi="Cambria"/>
          <w:sz w:val="24"/>
        </w:rPr>
        <w:tab/>
        <w:t xml:space="preserve">Line L, </w:t>
      </w:r>
      <w:proofErr w:type="spellStart"/>
      <w:r w:rsidRPr="00F15DB6">
        <w:rPr>
          <w:rFonts w:ascii="Cambria" w:hAnsi="Cambria"/>
          <w:sz w:val="24"/>
        </w:rPr>
        <w:t>Alhede</w:t>
      </w:r>
      <w:proofErr w:type="spellEnd"/>
      <w:r w:rsidRPr="00F15DB6">
        <w:rPr>
          <w:rFonts w:ascii="Cambria" w:hAnsi="Cambria"/>
          <w:sz w:val="24"/>
        </w:rPr>
        <w:t xml:space="preserve"> M, </w:t>
      </w:r>
      <w:proofErr w:type="spellStart"/>
      <w:r w:rsidRPr="00F15DB6">
        <w:rPr>
          <w:rFonts w:ascii="Cambria" w:hAnsi="Cambria"/>
          <w:sz w:val="24"/>
        </w:rPr>
        <w:t>Kolpen</w:t>
      </w:r>
      <w:proofErr w:type="spellEnd"/>
      <w:r w:rsidRPr="00F15DB6">
        <w:rPr>
          <w:rFonts w:ascii="Cambria" w:hAnsi="Cambria"/>
          <w:sz w:val="24"/>
        </w:rPr>
        <w:t xml:space="preserve"> M, </w:t>
      </w:r>
      <w:proofErr w:type="spellStart"/>
      <w:r w:rsidRPr="00F15DB6">
        <w:rPr>
          <w:rFonts w:ascii="Cambria" w:hAnsi="Cambria"/>
          <w:sz w:val="24"/>
        </w:rPr>
        <w:t>Kühl</w:t>
      </w:r>
      <w:proofErr w:type="spellEnd"/>
      <w:r w:rsidRPr="00F15DB6">
        <w:rPr>
          <w:rFonts w:ascii="Cambria" w:hAnsi="Cambria"/>
          <w:sz w:val="24"/>
        </w:rPr>
        <w:t xml:space="preserve"> M, </w:t>
      </w:r>
      <w:proofErr w:type="spellStart"/>
      <w:r w:rsidRPr="00F15DB6">
        <w:rPr>
          <w:rFonts w:ascii="Cambria" w:hAnsi="Cambria"/>
          <w:sz w:val="24"/>
        </w:rPr>
        <w:t>Ciofu</w:t>
      </w:r>
      <w:proofErr w:type="spellEnd"/>
      <w:r w:rsidRPr="00F15DB6">
        <w:rPr>
          <w:rFonts w:ascii="Cambria" w:hAnsi="Cambria"/>
          <w:sz w:val="24"/>
        </w:rPr>
        <w:t xml:space="preserve"> O, </w:t>
      </w:r>
      <w:proofErr w:type="spellStart"/>
      <w:r w:rsidRPr="00F15DB6">
        <w:rPr>
          <w:rFonts w:ascii="Cambria" w:hAnsi="Cambria"/>
          <w:sz w:val="24"/>
        </w:rPr>
        <w:t>Bjarnsholt</w:t>
      </w:r>
      <w:proofErr w:type="spellEnd"/>
      <w:r w:rsidRPr="00F15DB6">
        <w:rPr>
          <w:rFonts w:ascii="Cambria" w:hAnsi="Cambria"/>
          <w:sz w:val="24"/>
        </w:rPr>
        <w:t xml:space="preserve"> T, Moser C, </w:t>
      </w:r>
      <w:proofErr w:type="spellStart"/>
      <w:r w:rsidRPr="00F15DB6">
        <w:rPr>
          <w:rFonts w:ascii="Cambria" w:hAnsi="Cambria"/>
          <w:sz w:val="24"/>
        </w:rPr>
        <w:t>Toyofuku</w:t>
      </w:r>
      <w:proofErr w:type="spellEnd"/>
      <w:r w:rsidRPr="00F15DB6">
        <w:rPr>
          <w:rFonts w:ascii="Cambria" w:hAnsi="Cambria"/>
          <w:sz w:val="24"/>
        </w:rPr>
        <w:t xml:space="preserve"> M, Nomura N, </w:t>
      </w:r>
      <w:proofErr w:type="spellStart"/>
      <w:r w:rsidRPr="00F15DB6">
        <w:rPr>
          <w:rFonts w:ascii="Cambria" w:hAnsi="Cambria"/>
          <w:sz w:val="24"/>
        </w:rPr>
        <w:t>Høiby</w:t>
      </w:r>
      <w:proofErr w:type="spellEnd"/>
      <w:r w:rsidRPr="00F15DB6">
        <w:rPr>
          <w:rFonts w:ascii="Cambria" w:hAnsi="Cambria"/>
          <w:sz w:val="24"/>
        </w:rPr>
        <w:t xml:space="preserve"> N, Jensen PØ. 2014. Physiological levels of nitrate support anoxic growth by denitrification of Pseudomonas aeruginosa at growth rates reported in cystic fibrosis lungs and sputum. Front </w:t>
      </w:r>
      <w:proofErr w:type="spellStart"/>
      <w:r w:rsidRPr="00F15DB6">
        <w:rPr>
          <w:rFonts w:ascii="Cambria" w:hAnsi="Cambria"/>
          <w:sz w:val="24"/>
        </w:rPr>
        <w:t>Microbiol</w:t>
      </w:r>
      <w:proofErr w:type="spellEnd"/>
      <w:r w:rsidRPr="00F15DB6">
        <w:rPr>
          <w:rFonts w:ascii="Cambria" w:hAnsi="Cambria"/>
          <w:sz w:val="24"/>
        </w:rPr>
        <w:t xml:space="preserve"> 5.</w:t>
      </w:r>
    </w:p>
    <w:p w14:paraId="7A3FC22F" w14:textId="77777777" w:rsidR="00F15DB6" w:rsidRPr="00F15DB6" w:rsidRDefault="00F15DB6" w:rsidP="00F15DB6">
      <w:pPr>
        <w:pStyle w:val="Bibliography"/>
        <w:rPr>
          <w:rFonts w:ascii="Cambria" w:hAnsi="Cambria"/>
          <w:sz w:val="24"/>
        </w:rPr>
      </w:pPr>
      <w:r w:rsidRPr="00F15DB6">
        <w:rPr>
          <w:rFonts w:ascii="Cambria" w:hAnsi="Cambria"/>
          <w:sz w:val="24"/>
        </w:rPr>
        <w:t xml:space="preserve">4. </w:t>
      </w:r>
      <w:r w:rsidRPr="00F15DB6">
        <w:rPr>
          <w:rFonts w:ascii="Cambria" w:hAnsi="Cambria"/>
          <w:sz w:val="24"/>
        </w:rPr>
        <w:tab/>
        <w:t xml:space="preserve">Palmer KL, Brown SA, </w:t>
      </w:r>
      <w:proofErr w:type="spellStart"/>
      <w:r w:rsidRPr="00F15DB6">
        <w:rPr>
          <w:rFonts w:ascii="Cambria" w:hAnsi="Cambria"/>
          <w:sz w:val="24"/>
        </w:rPr>
        <w:t>Whiteley</w:t>
      </w:r>
      <w:proofErr w:type="spellEnd"/>
      <w:r w:rsidRPr="00F15DB6">
        <w:rPr>
          <w:rFonts w:ascii="Cambria" w:hAnsi="Cambria"/>
          <w:sz w:val="24"/>
        </w:rPr>
        <w:t xml:space="preserve"> M. 2007. Membrane-Bound Nitrate Reductase Is Required for Anaerobic Growth in Cystic Fibrosis Sputum. J </w:t>
      </w:r>
      <w:proofErr w:type="spellStart"/>
      <w:r w:rsidRPr="00F15DB6">
        <w:rPr>
          <w:rFonts w:ascii="Cambria" w:hAnsi="Cambria"/>
          <w:sz w:val="24"/>
        </w:rPr>
        <w:t>Bacteriol</w:t>
      </w:r>
      <w:proofErr w:type="spellEnd"/>
      <w:r w:rsidRPr="00F15DB6">
        <w:rPr>
          <w:rFonts w:ascii="Cambria" w:hAnsi="Cambria"/>
          <w:sz w:val="24"/>
        </w:rPr>
        <w:t xml:space="preserve"> 189:4449–4455.</w:t>
      </w:r>
    </w:p>
    <w:p w14:paraId="7B0984E6" w14:textId="77777777" w:rsidR="00F15DB6" w:rsidRPr="00F15DB6" w:rsidRDefault="00F15DB6" w:rsidP="00F15DB6">
      <w:pPr>
        <w:pStyle w:val="Bibliography"/>
        <w:rPr>
          <w:rFonts w:ascii="Cambria" w:hAnsi="Cambria"/>
          <w:sz w:val="24"/>
        </w:rPr>
      </w:pPr>
      <w:r w:rsidRPr="00F15DB6">
        <w:rPr>
          <w:rFonts w:ascii="Cambria" w:hAnsi="Cambria"/>
          <w:sz w:val="24"/>
        </w:rPr>
        <w:t xml:space="preserve">5. </w:t>
      </w:r>
      <w:r w:rsidRPr="00F15DB6">
        <w:rPr>
          <w:rFonts w:ascii="Cambria" w:hAnsi="Cambria"/>
          <w:sz w:val="24"/>
        </w:rPr>
        <w:tab/>
        <w:t>Price-Whelan A, Dietrich LEP, Newman DK. 2006. Rethinking “secondary” metabolism: physiological roles for phenazine antibiotics. Nat Chem Biol 2:71–78.</w:t>
      </w:r>
    </w:p>
    <w:p w14:paraId="373C671D" w14:textId="77777777" w:rsidR="00F15DB6" w:rsidRPr="00F15DB6" w:rsidRDefault="00F15DB6" w:rsidP="00F15DB6">
      <w:pPr>
        <w:pStyle w:val="Bibliography"/>
        <w:rPr>
          <w:rFonts w:ascii="Cambria" w:hAnsi="Cambria"/>
          <w:sz w:val="24"/>
        </w:rPr>
      </w:pPr>
      <w:r w:rsidRPr="00F15DB6">
        <w:rPr>
          <w:rFonts w:ascii="Cambria" w:hAnsi="Cambria"/>
          <w:sz w:val="24"/>
        </w:rPr>
        <w:t xml:space="preserve">6. </w:t>
      </w:r>
      <w:r w:rsidRPr="00F15DB6">
        <w:rPr>
          <w:rFonts w:ascii="Cambria" w:hAnsi="Cambria"/>
          <w:sz w:val="24"/>
        </w:rPr>
        <w:tab/>
        <w:t xml:space="preserve">Glasser NR, Kern SE, Newman DK. Phenazine redox cycling enhances anaerobic survival in Pseudomonas aeruginosa by facilitating generation of ATP and a proton-motive force. Mol </w:t>
      </w:r>
      <w:proofErr w:type="spellStart"/>
      <w:r w:rsidRPr="00F15DB6">
        <w:rPr>
          <w:rFonts w:ascii="Cambria" w:hAnsi="Cambria"/>
          <w:sz w:val="24"/>
        </w:rPr>
        <w:t>Microbiol</w:t>
      </w:r>
      <w:proofErr w:type="spellEnd"/>
      <w:r w:rsidRPr="00F15DB6">
        <w:rPr>
          <w:rFonts w:ascii="Cambria" w:hAnsi="Cambria"/>
          <w:sz w:val="24"/>
        </w:rPr>
        <w:t xml:space="preserve"> 92:399–412.</w:t>
      </w:r>
    </w:p>
    <w:p w14:paraId="234C8B3E" w14:textId="77777777" w:rsidR="00F15DB6" w:rsidRPr="00F15DB6" w:rsidRDefault="00F15DB6" w:rsidP="00F15DB6">
      <w:pPr>
        <w:pStyle w:val="Bibliography"/>
        <w:rPr>
          <w:rFonts w:ascii="Cambria" w:hAnsi="Cambria"/>
          <w:sz w:val="24"/>
        </w:rPr>
      </w:pPr>
      <w:r w:rsidRPr="00F15DB6">
        <w:rPr>
          <w:rFonts w:ascii="Cambria" w:hAnsi="Cambria"/>
          <w:sz w:val="24"/>
        </w:rPr>
        <w:t xml:space="preserve">7. </w:t>
      </w:r>
      <w:r w:rsidRPr="00F15DB6">
        <w:rPr>
          <w:rFonts w:ascii="Cambria" w:hAnsi="Cambria"/>
          <w:sz w:val="24"/>
        </w:rPr>
        <w:tab/>
      </w:r>
      <w:proofErr w:type="spellStart"/>
      <w:r w:rsidRPr="00F15DB6">
        <w:rPr>
          <w:rFonts w:ascii="Cambria" w:hAnsi="Cambria"/>
          <w:sz w:val="24"/>
        </w:rPr>
        <w:t>Ciemniecki</w:t>
      </w:r>
      <w:proofErr w:type="spellEnd"/>
      <w:r w:rsidRPr="00F15DB6">
        <w:rPr>
          <w:rFonts w:ascii="Cambria" w:hAnsi="Cambria"/>
          <w:sz w:val="24"/>
        </w:rPr>
        <w:t xml:space="preserve"> JA, Newman DK. 2020. The Potential for Redox-Active Metabolites </w:t>
      </w:r>
      <w:proofErr w:type="gramStart"/>
      <w:r w:rsidRPr="00F15DB6">
        <w:rPr>
          <w:rFonts w:ascii="Cambria" w:hAnsi="Cambria"/>
          <w:sz w:val="24"/>
        </w:rPr>
        <w:t>To</w:t>
      </w:r>
      <w:proofErr w:type="gramEnd"/>
      <w:r w:rsidRPr="00F15DB6">
        <w:rPr>
          <w:rFonts w:ascii="Cambria" w:hAnsi="Cambria"/>
          <w:sz w:val="24"/>
        </w:rPr>
        <w:t xml:space="preserve"> Enhance or Unlock Anaerobic Survival Metabolisms in Aerobes. J </w:t>
      </w:r>
      <w:proofErr w:type="spellStart"/>
      <w:r w:rsidRPr="00F15DB6">
        <w:rPr>
          <w:rFonts w:ascii="Cambria" w:hAnsi="Cambria"/>
          <w:sz w:val="24"/>
        </w:rPr>
        <w:t>Bacteriol</w:t>
      </w:r>
      <w:proofErr w:type="spellEnd"/>
      <w:r w:rsidRPr="00F15DB6">
        <w:rPr>
          <w:rFonts w:ascii="Cambria" w:hAnsi="Cambria"/>
          <w:sz w:val="24"/>
        </w:rPr>
        <w:t xml:space="preserve"> 202.</w:t>
      </w:r>
    </w:p>
    <w:p w14:paraId="4A869CD8"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8. </w:t>
      </w:r>
      <w:r w:rsidRPr="00F15DB6">
        <w:rPr>
          <w:rFonts w:ascii="Cambria" w:hAnsi="Cambria"/>
          <w:sz w:val="24"/>
        </w:rPr>
        <w:tab/>
        <w:t>Wang Y, Newman DK. 2008. Redox reactions of phenazine antibiotics with ferric (</w:t>
      </w:r>
      <w:proofErr w:type="spellStart"/>
      <w:r w:rsidRPr="00F15DB6">
        <w:rPr>
          <w:rFonts w:ascii="Cambria" w:hAnsi="Cambria"/>
          <w:sz w:val="24"/>
        </w:rPr>
        <w:t>hydr</w:t>
      </w:r>
      <w:proofErr w:type="spellEnd"/>
      <w:r w:rsidRPr="00F15DB6">
        <w:rPr>
          <w:rFonts w:ascii="Cambria" w:hAnsi="Cambria"/>
          <w:sz w:val="24"/>
        </w:rPr>
        <w:t>) oxides and molecular oxygen. Environ Sci Technol 42:2380–2386.</w:t>
      </w:r>
    </w:p>
    <w:p w14:paraId="293BE3B6" w14:textId="77777777" w:rsidR="00F15DB6" w:rsidRPr="00F15DB6" w:rsidRDefault="00F15DB6" w:rsidP="00F15DB6">
      <w:pPr>
        <w:pStyle w:val="Bibliography"/>
        <w:rPr>
          <w:rFonts w:ascii="Cambria" w:hAnsi="Cambria"/>
          <w:sz w:val="24"/>
        </w:rPr>
      </w:pPr>
      <w:r w:rsidRPr="00F15DB6">
        <w:rPr>
          <w:rFonts w:ascii="Cambria" w:hAnsi="Cambria"/>
          <w:sz w:val="24"/>
        </w:rPr>
        <w:t xml:space="preserve">9. </w:t>
      </w:r>
      <w:r w:rsidRPr="00F15DB6">
        <w:rPr>
          <w:rFonts w:ascii="Cambria" w:hAnsi="Cambria"/>
          <w:sz w:val="24"/>
        </w:rPr>
        <w:tab/>
        <w:t xml:space="preserve">Price-Whelan A, Dietrich LEP, Newman DK. 2007. Pyocyanin Alters Redox Homeostasis and Carbon Flux through Central Metabolic Pathways in Pseudomonas aeruginosa PA14. J </w:t>
      </w:r>
      <w:proofErr w:type="spellStart"/>
      <w:r w:rsidRPr="00F15DB6">
        <w:rPr>
          <w:rFonts w:ascii="Cambria" w:hAnsi="Cambria"/>
          <w:sz w:val="24"/>
        </w:rPr>
        <w:t>Bacteriol</w:t>
      </w:r>
      <w:proofErr w:type="spellEnd"/>
      <w:r w:rsidRPr="00F15DB6">
        <w:rPr>
          <w:rFonts w:ascii="Cambria" w:hAnsi="Cambria"/>
          <w:sz w:val="24"/>
        </w:rPr>
        <w:t xml:space="preserve"> 189:6372–6381.</w:t>
      </w:r>
    </w:p>
    <w:p w14:paraId="799B7D67" w14:textId="77777777" w:rsidR="00F15DB6" w:rsidRPr="00F15DB6" w:rsidRDefault="00F15DB6" w:rsidP="00F15DB6">
      <w:pPr>
        <w:pStyle w:val="Bibliography"/>
        <w:rPr>
          <w:rFonts w:ascii="Cambria" w:hAnsi="Cambria"/>
          <w:sz w:val="24"/>
        </w:rPr>
      </w:pPr>
      <w:r w:rsidRPr="00F15DB6">
        <w:rPr>
          <w:rFonts w:ascii="Cambria" w:hAnsi="Cambria"/>
          <w:sz w:val="24"/>
        </w:rPr>
        <w:t xml:space="preserve">10. </w:t>
      </w:r>
      <w:r w:rsidRPr="00F15DB6">
        <w:rPr>
          <w:rFonts w:ascii="Cambria" w:hAnsi="Cambria"/>
          <w:sz w:val="24"/>
        </w:rPr>
        <w:tab/>
        <w:t xml:space="preserve">Lau GW, Ran H, Kong F, </w:t>
      </w:r>
      <w:proofErr w:type="spellStart"/>
      <w:r w:rsidRPr="00F15DB6">
        <w:rPr>
          <w:rFonts w:ascii="Cambria" w:hAnsi="Cambria"/>
          <w:sz w:val="24"/>
        </w:rPr>
        <w:t>Hassett</w:t>
      </w:r>
      <w:proofErr w:type="spellEnd"/>
      <w:r w:rsidRPr="00F15DB6">
        <w:rPr>
          <w:rFonts w:ascii="Cambria" w:hAnsi="Cambria"/>
          <w:sz w:val="24"/>
        </w:rPr>
        <w:t xml:space="preserve"> DJ, </w:t>
      </w:r>
      <w:proofErr w:type="spellStart"/>
      <w:r w:rsidRPr="00F15DB6">
        <w:rPr>
          <w:rFonts w:ascii="Cambria" w:hAnsi="Cambria"/>
          <w:sz w:val="24"/>
        </w:rPr>
        <w:t>Mavrodi</w:t>
      </w:r>
      <w:proofErr w:type="spellEnd"/>
      <w:r w:rsidRPr="00F15DB6">
        <w:rPr>
          <w:rFonts w:ascii="Cambria" w:hAnsi="Cambria"/>
          <w:sz w:val="24"/>
        </w:rPr>
        <w:t xml:space="preserve"> D. 2004. Pseudomonas aeruginosa Pyocyanin Is Critical for Lung Infection in Mice. Infect </w:t>
      </w:r>
      <w:proofErr w:type="spellStart"/>
      <w:r w:rsidRPr="00F15DB6">
        <w:rPr>
          <w:rFonts w:ascii="Cambria" w:hAnsi="Cambria"/>
          <w:sz w:val="24"/>
        </w:rPr>
        <w:t>Immun</w:t>
      </w:r>
      <w:proofErr w:type="spellEnd"/>
      <w:r w:rsidRPr="00F15DB6">
        <w:rPr>
          <w:rFonts w:ascii="Cambria" w:hAnsi="Cambria"/>
          <w:sz w:val="24"/>
        </w:rPr>
        <w:t xml:space="preserve"> 72:4275–4278.</w:t>
      </w:r>
    </w:p>
    <w:p w14:paraId="5D26D2C6" w14:textId="77777777" w:rsidR="00F15DB6" w:rsidRPr="00F15DB6" w:rsidRDefault="00F15DB6" w:rsidP="00F15DB6">
      <w:pPr>
        <w:pStyle w:val="Bibliography"/>
        <w:rPr>
          <w:rFonts w:ascii="Cambria" w:hAnsi="Cambria"/>
          <w:sz w:val="24"/>
        </w:rPr>
      </w:pPr>
      <w:r w:rsidRPr="00F15DB6">
        <w:rPr>
          <w:rFonts w:ascii="Cambria" w:hAnsi="Cambria"/>
          <w:sz w:val="24"/>
        </w:rPr>
        <w:t xml:space="preserve">11. </w:t>
      </w:r>
      <w:r w:rsidRPr="00F15DB6">
        <w:rPr>
          <w:rFonts w:ascii="Cambria" w:hAnsi="Cambria"/>
          <w:sz w:val="24"/>
        </w:rPr>
        <w:tab/>
        <w:t xml:space="preserve">Hall S, McDermott C, </w:t>
      </w:r>
      <w:proofErr w:type="spellStart"/>
      <w:r w:rsidRPr="00F15DB6">
        <w:rPr>
          <w:rFonts w:ascii="Cambria" w:hAnsi="Cambria"/>
          <w:sz w:val="24"/>
        </w:rPr>
        <w:t>Anoopkumar-Dukie</w:t>
      </w:r>
      <w:proofErr w:type="spellEnd"/>
      <w:r w:rsidRPr="00F15DB6">
        <w:rPr>
          <w:rFonts w:ascii="Cambria" w:hAnsi="Cambria"/>
          <w:sz w:val="24"/>
        </w:rPr>
        <w:t xml:space="preserve"> S, McFarland AJ, Forbes A, Perkins AV, Davey AK, Chess-Williams R, </w:t>
      </w:r>
      <w:proofErr w:type="spellStart"/>
      <w:r w:rsidRPr="00F15DB6">
        <w:rPr>
          <w:rFonts w:ascii="Cambria" w:hAnsi="Cambria"/>
          <w:sz w:val="24"/>
        </w:rPr>
        <w:t>Kiefel</w:t>
      </w:r>
      <w:proofErr w:type="spellEnd"/>
      <w:r w:rsidRPr="00F15DB6">
        <w:rPr>
          <w:rFonts w:ascii="Cambria" w:hAnsi="Cambria"/>
          <w:sz w:val="24"/>
        </w:rPr>
        <w:t xml:space="preserve"> MJ, Arora D, Grant GD. 2016. Cellular Effects of Pyocyanin, a Secreted Virulence Factor of Pseudomonas aeruginosa. Toxins 8.</w:t>
      </w:r>
    </w:p>
    <w:p w14:paraId="3570E799" w14:textId="77777777" w:rsidR="00F15DB6" w:rsidRPr="00F15DB6" w:rsidRDefault="00F15DB6" w:rsidP="00F15DB6">
      <w:pPr>
        <w:pStyle w:val="Bibliography"/>
        <w:rPr>
          <w:rFonts w:ascii="Cambria" w:hAnsi="Cambria"/>
          <w:sz w:val="24"/>
        </w:rPr>
      </w:pPr>
      <w:r w:rsidRPr="00F15DB6">
        <w:rPr>
          <w:rFonts w:ascii="Cambria" w:hAnsi="Cambria"/>
          <w:sz w:val="24"/>
        </w:rPr>
        <w:t xml:space="preserve">12. </w:t>
      </w:r>
      <w:r w:rsidRPr="00F15DB6">
        <w:rPr>
          <w:rFonts w:ascii="Cambria" w:hAnsi="Cambria"/>
          <w:sz w:val="24"/>
        </w:rPr>
        <w:tab/>
        <w:t xml:space="preserve">Venkataraman A, Rosenbaum MA, Werner JJ, </w:t>
      </w:r>
      <w:proofErr w:type="spellStart"/>
      <w:r w:rsidRPr="00F15DB6">
        <w:rPr>
          <w:rFonts w:ascii="Cambria" w:hAnsi="Cambria"/>
          <w:sz w:val="24"/>
        </w:rPr>
        <w:t>Winans</w:t>
      </w:r>
      <w:proofErr w:type="spellEnd"/>
      <w:r w:rsidRPr="00F15DB6">
        <w:rPr>
          <w:rFonts w:ascii="Cambria" w:hAnsi="Cambria"/>
          <w:sz w:val="24"/>
        </w:rPr>
        <w:t xml:space="preserve"> SC, </w:t>
      </w:r>
      <w:proofErr w:type="spellStart"/>
      <w:r w:rsidRPr="00F15DB6">
        <w:rPr>
          <w:rFonts w:ascii="Cambria" w:hAnsi="Cambria"/>
          <w:sz w:val="24"/>
        </w:rPr>
        <w:t>Angenent</w:t>
      </w:r>
      <w:proofErr w:type="spellEnd"/>
      <w:r w:rsidRPr="00F15DB6">
        <w:rPr>
          <w:rFonts w:ascii="Cambria" w:hAnsi="Cambria"/>
          <w:sz w:val="24"/>
        </w:rPr>
        <w:t xml:space="preserve"> LT. 2014. Metabolite transfer with the fermentation product 2,3-butanediol enhances virulence by Pseudomonas aeruginosa. ISME J 8:1210–1220.</w:t>
      </w:r>
    </w:p>
    <w:p w14:paraId="4771A11D" w14:textId="77777777" w:rsidR="00F15DB6" w:rsidRPr="00F15DB6" w:rsidRDefault="00F15DB6" w:rsidP="00F15DB6">
      <w:pPr>
        <w:pStyle w:val="Bibliography"/>
        <w:rPr>
          <w:rFonts w:ascii="Cambria" w:hAnsi="Cambria"/>
          <w:sz w:val="24"/>
        </w:rPr>
      </w:pPr>
      <w:r w:rsidRPr="00F15DB6">
        <w:rPr>
          <w:rFonts w:ascii="Cambria" w:hAnsi="Cambria"/>
          <w:sz w:val="24"/>
        </w:rPr>
        <w:t xml:space="preserve">13. </w:t>
      </w:r>
      <w:r w:rsidRPr="00F15DB6">
        <w:rPr>
          <w:rFonts w:ascii="Cambria" w:hAnsi="Cambria"/>
          <w:sz w:val="24"/>
        </w:rPr>
        <w:tab/>
        <w:t xml:space="preserve">Phan J, Gallagher T, Oliver A, England WE, </w:t>
      </w:r>
      <w:proofErr w:type="spellStart"/>
      <w:r w:rsidRPr="00F15DB6">
        <w:rPr>
          <w:rFonts w:ascii="Cambria" w:hAnsi="Cambria"/>
          <w:sz w:val="24"/>
        </w:rPr>
        <w:t>Whiteson</w:t>
      </w:r>
      <w:proofErr w:type="spellEnd"/>
      <w:r w:rsidRPr="00F15DB6">
        <w:rPr>
          <w:rFonts w:ascii="Cambria" w:hAnsi="Cambria"/>
          <w:sz w:val="24"/>
        </w:rPr>
        <w:t xml:space="preserve"> K. 2018. Fermentation products in the cystic fibrosis airways induce aggregation and dormancy-associated expression profiles in a CF clinical isolate of Pseudomonas aeruginosa. FEMS </w:t>
      </w:r>
      <w:proofErr w:type="spellStart"/>
      <w:r w:rsidRPr="00F15DB6">
        <w:rPr>
          <w:rFonts w:ascii="Cambria" w:hAnsi="Cambria"/>
          <w:sz w:val="24"/>
        </w:rPr>
        <w:t>Microbiol</w:t>
      </w:r>
      <w:proofErr w:type="spellEnd"/>
      <w:r w:rsidRPr="00F15DB6">
        <w:rPr>
          <w:rFonts w:ascii="Cambria" w:hAnsi="Cambria"/>
          <w:sz w:val="24"/>
        </w:rPr>
        <w:t xml:space="preserve"> Lett </w:t>
      </w:r>
      <w:proofErr w:type="gramStart"/>
      <w:r w:rsidRPr="00F15DB6">
        <w:rPr>
          <w:rFonts w:ascii="Cambria" w:hAnsi="Cambria"/>
          <w:sz w:val="24"/>
        </w:rPr>
        <w:t>365:fny</w:t>
      </w:r>
      <w:proofErr w:type="gramEnd"/>
      <w:r w:rsidRPr="00F15DB6">
        <w:rPr>
          <w:rFonts w:ascii="Cambria" w:hAnsi="Cambria"/>
          <w:sz w:val="24"/>
        </w:rPr>
        <w:t>082.</w:t>
      </w:r>
    </w:p>
    <w:p w14:paraId="6D3EA8C7" w14:textId="77777777" w:rsidR="00F15DB6" w:rsidRPr="00F15DB6" w:rsidRDefault="00F15DB6" w:rsidP="00F15DB6">
      <w:pPr>
        <w:pStyle w:val="Bibliography"/>
        <w:rPr>
          <w:rFonts w:ascii="Cambria" w:hAnsi="Cambria"/>
          <w:sz w:val="24"/>
        </w:rPr>
      </w:pPr>
      <w:r w:rsidRPr="00F15DB6">
        <w:rPr>
          <w:rFonts w:ascii="Cambria" w:hAnsi="Cambria"/>
          <w:sz w:val="24"/>
        </w:rPr>
        <w:t xml:space="preserve">14. </w:t>
      </w:r>
      <w:r w:rsidRPr="00F15DB6">
        <w:rPr>
          <w:rFonts w:ascii="Cambria" w:hAnsi="Cambria"/>
          <w:sz w:val="24"/>
        </w:rPr>
        <w:tab/>
        <w:t xml:space="preserve">Sullivan NL, </w:t>
      </w:r>
      <w:proofErr w:type="spellStart"/>
      <w:r w:rsidRPr="00F15DB6">
        <w:rPr>
          <w:rFonts w:ascii="Cambria" w:hAnsi="Cambria"/>
          <w:sz w:val="24"/>
        </w:rPr>
        <w:t>Tzeranis</w:t>
      </w:r>
      <w:proofErr w:type="spellEnd"/>
      <w:r w:rsidRPr="00F15DB6">
        <w:rPr>
          <w:rFonts w:ascii="Cambria" w:hAnsi="Cambria"/>
          <w:sz w:val="24"/>
        </w:rPr>
        <w:t xml:space="preserve"> DS, Wang Y, So PTC, Newman D. 2011. Quantifying the Dynamics of Bacterial Secondary Metabolites by Spectral Multiphoton Microscopy. ACS Chem Biol 6:893–899.</w:t>
      </w:r>
    </w:p>
    <w:p w14:paraId="17DDD2EE"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15. </w:t>
      </w:r>
      <w:r w:rsidRPr="00F15DB6">
        <w:rPr>
          <w:rFonts w:ascii="Cambria" w:hAnsi="Cambria"/>
          <w:sz w:val="24"/>
        </w:rPr>
        <w:tab/>
      </w:r>
      <w:proofErr w:type="spellStart"/>
      <w:r w:rsidRPr="00F15DB6">
        <w:rPr>
          <w:rFonts w:ascii="Cambria" w:hAnsi="Cambria"/>
          <w:sz w:val="24"/>
        </w:rPr>
        <w:t>Dvornikov</w:t>
      </w:r>
      <w:proofErr w:type="spellEnd"/>
      <w:r w:rsidRPr="00F15DB6">
        <w:rPr>
          <w:rFonts w:ascii="Cambria" w:hAnsi="Cambria"/>
          <w:sz w:val="24"/>
        </w:rPr>
        <w:t xml:space="preserve"> A, </w:t>
      </w:r>
      <w:proofErr w:type="spellStart"/>
      <w:r w:rsidRPr="00F15DB6">
        <w:rPr>
          <w:rFonts w:ascii="Cambria" w:hAnsi="Cambria"/>
          <w:sz w:val="24"/>
        </w:rPr>
        <w:t>Malacrida</w:t>
      </w:r>
      <w:proofErr w:type="spellEnd"/>
      <w:r w:rsidRPr="00F15DB6">
        <w:rPr>
          <w:rFonts w:ascii="Cambria" w:hAnsi="Cambria"/>
          <w:sz w:val="24"/>
        </w:rPr>
        <w:t xml:space="preserve"> L, Gratton E. 2019. The DIVER Microscope for Imaging in Scattering Media. 2. Methods </w:t>
      </w:r>
      <w:proofErr w:type="spellStart"/>
      <w:r w:rsidRPr="00F15DB6">
        <w:rPr>
          <w:rFonts w:ascii="Cambria" w:hAnsi="Cambria"/>
          <w:sz w:val="24"/>
        </w:rPr>
        <w:t>Protoc</w:t>
      </w:r>
      <w:proofErr w:type="spellEnd"/>
      <w:r w:rsidRPr="00F15DB6">
        <w:rPr>
          <w:rFonts w:ascii="Cambria" w:hAnsi="Cambria"/>
          <w:sz w:val="24"/>
        </w:rPr>
        <w:t xml:space="preserve"> 2:53.</w:t>
      </w:r>
    </w:p>
    <w:p w14:paraId="33F1B8DF" w14:textId="77777777" w:rsidR="00F15DB6" w:rsidRPr="00F15DB6" w:rsidRDefault="00F15DB6" w:rsidP="00F15DB6">
      <w:pPr>
        <w:pStyle w:val="Bibliography"/>
        <w:rPr>
          <w:rFonts w:ascii="Cambria" w:hAnsi="Cambria"/>
          <w:sz w:val="24"/>
        </w:rPr>
      </w:pPr>
      <w:r w:rsidRPr="00F15DB6">
        <w:rPr>
          <w:rFonts w:ascii="Cambria" w:hAnsi="Cambria"/>
          <w:sz w:val="24"/>
        </w:rPr>
        <w:t xml:space="preserve">16. </w:t>
      </w:r>
      <w:r w:rsidRPr="00F15DB6">
        <w:rPr>
          <w:rFonts w:ascii="Cambria" w:hAnsi="Cambria"/>
          <w:sz w:val="24"/>
        </w:rPr>
        <w:tab/>
      </w:r>
      <w:proofErr w:type="spellStart"/>
      <w:r w:rsidRPr="00F15DB6">
        <w:rPr>
          <w:rFonts w:ascii="Cambria" w:hAnsi="Cambria"/>
          <w:sz w:val="24"/>
        </w:rPr>
        <w:t>Crosignani</w:t>
      </w:r>
      <w:proofErr w:type="spellEnd"/>
      <w:r w:rsidRPr="00F15DB6">
        <w:rPr>
          <w:rFonts w:ascii="Cambria" w:hAnsi="Cambria"/>
          <w:sz w:val="24"/>
        </w:rPr>
        <w:t xml:space="preserve"> V, Jahid S, </w:t>
      </w:r>
      <w:proofErr w:type="spellStart"/>
      <w:r w:rsidRPr="00F15DB6">
        <w:rPr>
          <w:rFonts w:ascii="Cambria" w:hAnsi="Cambria"/>
          <w:sz w:val="24"/>
        </w:rPr>
        <w:t>Dvornikov</w:t>
      </w:r>
      <w:proofErr w:type="spellEnd"/>
      <w:r w:rsidRPr="00F15DB6">
        <w:rPr>
          <w:rFonts w:ascii="Cambria" w:hAnsi="Cambria"/>
          <w:sz w:val="24"/>
        </w:rPr>
        <w:t xml:space="preserve"> A, Gratton E. 2014. Deep tissue imaging by enhanced photon collection. J </w:t>
      </w:r>
      <w:proofErr w:type="spellStart"/>
      <w:r w:rsidRPr="00F15DB6">
        <w:rPr>
          <w:rFonts w:ascii="Cambria" w:hAnsi="Cambria"/>
          <w:sz w:val="24"/>
        </w:rPr>
        <w:t>Innov</w:t>
      </w:r>
      <w:proofErr w:type="spellEnd"/>
      <w:r w:rsidRPr="00F15DB6">
        <w:rPr>
          <w:rFonts w:ascii="Cambria" w:hAnsi="Cambria"/>
          <w:sz w:val="24"/>
        </w:rPr>
        <w:t xml:space="preserve"> </w:t>
      </w:r>
      <w:proofErr w:type="spellStart"/>
      <w:r w:rsidRPr="00F15DB6">
        <w:rPr>
          <w:rFonts w:ascii="Cambria" w:hAnsi="Cambria"/>
          <w:sz w:val="24"/>
        </w:rPr>
        <w:t>Opt</w:t>
      </w:r>
      <w:proofErr w:type="spellEnd"/>
      <w:r w:rsidRPr="00F15DB6">
        <w:rPr>
          <w:rFonts w:ascii="Cambria" w:hAnsi="Cambria"/>
          <w:sz w:val="24"/>
        </w:rPr>
        <w:t xml:space="preserve"> Health Sci 07:1450034.</w:t>
      </w:r>
    </w:p>
    <w:p w14:paraId="5B4E16A1" w14:textId="77777777" w:rsidR="00F15DB6" w:rsidRPr="00F15DB6" w:rsidRDefault="00F15DB6" w:rsidP="00F15DB6">
      <w:pPr>
        <w:pStyle w:val="Bibliography"/>
        <w:rPr>
          <w:rFonts w:ascii="Cambria" w:hAnsi="Cambria"/>
          <w:sz w:val="24"/>
        </w:rPr>
      </w:pPr>
      <w:r w:rsidRPr="00F15DB6">
        <w:rPr>
          <w:rFonts w:ascii="Cambria" w:hAnsi="Cambria"/>
          <w:sz w:val="24"/>
        </w:rPr>
        <w:t xml:space="preserve">17. </w:t>
      </w:r>
      <w:r w:rsidRPr="00F15DB6">
        <w:rPr>
          <w:rFonts w:ascii="Cambria" w:hAnsi="Cambria"/>
          <w:sz w:val="24"/>
        </w:rPr>
        <w:tab/>
      </w:r>
      <w:proofErr w:type="spellStart"/>
      <w:r w:rsidRPr="00F15DB6">
        <w:rPr>
          <w:rFonts w:ascii="Cambria" w:hAnsi="Cambria"/>
          <w:sz w:val="24"/>
        </w:rPr>
        <w:t>Leemans</w:t>
      </w:r>
      <w:proofErr w:type="spellEnd"/>
      <w:r w:rsidRPr="00F15DB6">
        <w:rPr>
          <w:rFonts w:ascii="Cambria" w:hAnsi="Cambria"/>
          <w:sz w:val="24"/>
        </w:rPr>
        <w:t xml:space="preserve"> SW, </w:t>
      </w:r>
      <w:proofErr w:type="spellStart"/>
      <w:r w:rsidRPr="00F15DB6">
        <w:rPr>
          <w:rFonts w:ascii="Cambria" w:hAnsi="Cambria"/>
          <w:sz w:val="24"/>
        </w:rPr>
        <w:t>Dvornikov</w:t>
      </w:r>
      <w:proofErr w:type="spellEnd"/>
      <w:r w:rsidRPr="00F15DB6">
        <w:rPr>
          <w:rFonts w:ascii="Cambria" w:hAnsi="Cambria"/>
          <w:sz w:val="24"/>
        </w:rPr>
        <w:t xml:space="preserve"> A, Gallagher T, Gratton E. 2020. AO-DIVER Advances the Depth Limits of Multiphoton Microscopy in Scattering Media. </w:t>
      </w:r>
      <w:proofErr w:type="spellStart"/>
      <w:r w:rsidRPr="00F15DB6">
        <w:rPr>
          <w:rFonts w:ascii="Cambria" w:hAnsi="Cambria"/>
          <w:sz w:val="24"/>
        </w:rPr>
        <w:t>Biophys</w:t>
      </w:r>
      <w:proofErr w:type="spellEnd"/>
      <w:r w:rsidRPr="00F15DB6">
        <w:rPr>
          <w:rFonts w:ascii="Cambria" w:hAnsi="Cambria"/>
          <w:sz w:val="24"/>
        </w:rPr>
        <w:t xml:space="preserve"> J 118:307a.</w:t>
      </w:r>
    </w:p>
    <w:p w14:paraId="5DC7139A" w14:textId="77777777" w:rsidR="00F15DB6" w:rsidRPr="00F15DB6" w:rsidRDefault="00F15DB6" w:rsidP="00F15DB6">
      <w:pPr>
        <w:pStyle w:val="Bibliography"/>
        <w:rPr>
          <w:rFonts w:ascii="Cambria" w:hAnsi="Cambria"/>
          <w:sz w:val="24"/>
        </w:rPr>
      </w:pPr>
      <w:r w:rsidRPr="00F15DB6">
        <w:rPr>
          <w:rFonts w:ascii="Cambria" w:hAnsi="Cambria"/>
          <w:sz w:val="24"/>
        </w:rPr>
        <w:t xml:space="preserve">18. </w:t>
      </w:r>
      <w:r w:rsidRPr="00F15DB6">
        <w:rPr>
          <w:rFonts w:ascii="Cambria" w:hAnsi="Cambria"/>
          <w:sz w:val="24"/>
        </w:rPr>
        <w:tab/>
      </w:r>
      <w:proofErr w:type="spellStart"/>
      <w:r w:rsidRPr="00F15DB6">
        <w:rPr>
          <w:rFonts w:ascii="Cambria" w:hAnsi="Cambria"/>
          <w:sz w:val="24"/>
        </w:rPr>
        <w:t>Digman</w:t>
      </w:r>
      <w:proofErr w:type="spellEnd"/>
      <w:r w:rsidRPr="00F15DB6">
        <w:rPr>
          <w:rFonts w:ascii="Cambria" w:hAnsi="Cambria"/>
          <w:sz w:val="24"/>
        </w:rPr>
        <w:t xml:space="preserve"> MA, </w:t>
      </w:r>
      <w:proofErr w:type="spellStart"/>
      <w:r w:rsidRPr="00F15DB6">
        <w:rPr>
          <w:rFonts w:ascii="Cambria" w:hAnsi="Cambria"/>
          <w:sz w:val="24"/>
        </w:rPr>
        <w:t>Caiolfa</w:t>
      </w:r>
      <w:proofErr w:type="spellEnd"/>
      <w:r w:rsidRPr="00F15DB6">
        <w:rPr>
          <w:rFonts w:ascii="Cambria" w:hAnsi="Cambria"/>
          <w:sz w:val="24"/>
        </w:rPr>
        <w:t xml:space="preserve"> VR, </w:t>
      </w:r>
      <w:proofErr w:type="spellStart"/>
      <w:r w:rsidRPr="00F15DB6">
        <w:rPr>
          <w:rFonts w:ascii="Cambria" w:hAnsi="Cambria"/>
          <w:sz w:val="24"/>
        </w:rPr>
        <w:t>Zamai</w:t>
      </w:r>
      <w:proofErr w:type="spellEnd"/>
      <w:r w:rsidRPr="00F15DB6">
        <w:rPr>
          <w:rFonts w:ascii="Cambria" w:hAnsi="Cambria"/>
          <w:sz w:val="24"/>
        </w:rPr>
        <w:t xml:space="preserve"> M, Gratton E. 2008. The Phasor Approach to Fluorescence Lifetime Imaging Analysis. </w:t>
      </w:r>
      <w:proofErr w:type="spellStart"/>
      <w:r w:rsidRPr="00F15DB6">
        <w:rPr>
          <w:rFonts w:ascii="Cambria" w:hAnsi="Cambria"/>
          <w:sz w:val="24"/>
        </w:rPr>
        <w:t>Biophys</w:t>
      </w:r>
      <w:proofErr w:type="spellEnd"/>
      <w:r w:rsidRPr="00F15DB6">
        <w:rPr>
          <w:rFonts w:ascii="Cambria" w:hAnsi="Cambria"/>
          <w:sz w:val="24"/>
        </w:rPr>
        <w:t xml:space="preserve"> J </w:t>
      </w:r>
      <w:proofErr w:type="gramStart"/>
      <w:r w:rsidRPr="00F15DB6">
        <w:rPr>
          <w:rFonts w:ascii="Cambria" w:hAnsi="Cambria"/>
          <w:sz w:val="24"/>
        </w:rPr>
        <w:t>94:L</w:t>
      </w:r>
      <w:proofErr w:type="gramEnd"/>
      <w:r w:rsidRPr="00F15DB6">
        <w:rPr>
          <w:rFonts w:ascii="Cambria" w:hAnsi="Cambria"/>
          <w:sz w:val="24"/>
        </w:rPr>
        <w:t>14–L16.</w:t>
      </w:r>
    </w:p>
    <w:p w14:paraId="3947D11D" w14:textId="77777777" w:rsidR="00F15DB6" w:rsidRPr="00F15DB6" w:rsidRDefault="00F15DB6" w:rsidP="00F15DB6">
      <w:pPr>
        <w:pStyle w:val="Bibliography"/>
        <w:rPr>
          <w:rFonts w:ascii="Cambria" w:hAnsi="Cambria"/>
          <w:sz w:val="24"/>
        </w:rPr>
      </w:pPr>
      <w:r w:rsidRPr="00F15DB6">
        <w:rPr>
          <w:rFonts w:ascii="Cambria" w:hAnsi="Cambria"/>
          <w:sz w:val="24"/>
        </w:rPr>
        <w:t xml:space="preserve">19. </w:t>
      </w:r>
      <w:r w:rsidRPr="00F15DB6">
        <w:rPr>
          <w:rFonts w:ascii="Cambria" w:hAnsi="Cambria"/>
          <w:sz w:val="24"/>
        </w:rPr>
        <w:tab/>
        <w:t xml:space="preserve">Jameson DM, Thomas V, Zhou D. 1989. Time-resolved fluorescence studies on NADH bound to mitochondrial malate dehydrogenase. </w:t>
      </w:r>
      <w:proofErr w:type="spellStart"/>
      <w:r w:rsidRPr="00F15DB6">
        <w:rPr>
          <w:rFonts w:ascii="Cambria" w:hAnsi="Cambria"/>
          <w:sz w:val="24"/>
        </w:rPr>
        <w:t>Biochim</w:t>
      </w:r>
      <w:proofErr w:type="spellEnd"/>
      <w:r w:rsidRPr="00F15DB6">
        <w:rPr>
          <w:rFonts w:ascii="Cambria" w:hAnsi="Cambria"/>
          <w:sz w:val="24"/>
        </w:rPr>
        <w:t xml:space="preserve"> </w:t>
      </w:r>
      <w:proofErr w:type="spellStart"/>
      <w:r w:rsidRPr="00F15DB6">
        <w:rPr>
          <w:rFonts w:ascii="Cambria" w:hAnsi="Cambria"/>
          <w:sz w:val="24"/>
        </w:rPr>
        <w:t>Biophys</w:t>
      </w:r>
      <w:proofErr w:type="spellEnd"/>
      <w:r w:rsidRPr="00F15DB6">
        <w:rPr>
          <w:rFonts w:ascii="Cambria" w:hAnsi="Cambria"/>
          <w:sz w:val="24"/>
        </w:rPr>
        <w:t xml:space="preserve"> Acta BBA - Protein Struct Mol </w:t>
      </w:r>
      <w:proofErr w:type="spellStart"/>
      <w:r w:rsidRPr="00F15DB6">
        <w:rPr>
          <w:rFonts w:ascii="Cambria" w:hAnsi="Cambria"/>
          <w:sz w:val="24"/>
        </w:rPr>
        <w:t>Enzymol</w:t>
      </w:r>
      <w:proofErr w:type="spellEnd"/>
      <w:r w:rsidRPr="00F15DB6">
        <w:rPr>
          <w:rFonts w:ascii="Cambria" w:hAnsi="Cambria"/>
          <w:sz w:val="24"/>
        </w:rPr>
        <w:t xml:space="preserve"> 994:187–190.</w:t>
      </w:r>
    </w:p>
    <w:p w14:paraId="132E1B08" w14:textId="77777777" w:rsidR="00F15DB6" w:rsidRPr="00F15DB6" w:rsidRDefault="00F15DB6" w:rsidP="00F15DB6">
      <w:pPr>
        <w:pStyle w:val="Bibliography"/>
        <w:rPr>
          <w:rFonts w:ascii="Cambria" w:hAnsi="Cambria"/>
          <w:sz w:val="24"/>
        </w:rPr>
      </w:pPr>
      <w:r w:rsidRPr="00F15DB6">
        <w:rPr>
          <w:rFonts w:ascii="Cambria" w:hAnsi="Cambria"/>
          <w:sz w:val="24"/>
        </w:rPr>
        <w:t xml:space="preserve">20. </w:t>
      </w:r>
      <w:r w:rsidRPr="00F15DB6">
        <w:rPr>
          <w:rFonts w:ascii="Cambria" w:hAnsi="Cambria"/>
          <w:sz w:val="24"/>
        </w:rPr>
        <w:tab/>
        <w:t>Datta R, Alfonso-García A, Cinco R, Gratton E. 2015. Fluorescence lifetime imaging of endogenous biomarker of oxidative stress. Sci Rep 5:1–10.</w:t>
      </w:r>
    </w:p>
    <w:p w14:paraId="6ACFBF0C" w14:textId="77777777" w:rsidR="00F15DB6" w:rsidRPr="00F15DB6" w:rsidRDefault="00F15DB6" w:rsidP="00F15DB6">
      <w:pPr>
        <w:pStyle w:val="Bibliography"/>
        <w:rPr>
          <w:rFonts w:ascii="Cambria" w:hAnsi="Cambria"/>
          <w:sz w:val="24"/>
        </w:rPr>
      </w:pPr>
      <w:r w:rsidRPr="00F15DB6">
        <w:rPr>
          <w:rFonts w:ascii="Cambria" w:hAnsi="Cambria"/>
          <w:sz w:val="24"/>
        </w:rPr>
        <w:t xml:space="preserve">21. </w:t>
      </w:r>
      <w:r w:rsidRPr="00F15DB6">
        <w:rPr>
          <w:rFonts w:ascii="Cambria" w:hAnsi="Cambria"/>
          <w:sz w:val="24"/>
        </w:rPr>
        <w:tab/>
        <w:t xml:space="preserve">Ranjit S, </w:t>
      </w:r>
      <w:proofErr w:type="spellStart"/>
      <w:r w:rsidRPr="00F15DB6">
        <w:rPr>
          <w:rFonts w:ascii="Cambria" w:hAnsi="Cambria"/>
          <w:sz w:val="24"/>
        </w:rPr>
        <w:t>Malacrida</w:t>
      </w:r>
      <w:proofErr w:type="spellEnd"/>
      <w:r w:rsidRPr="00F15DB6">
        <w:rPr>
          <w:rFonts w:ascii="Cambria" w:hAnsi="Cambria"/>
          <w:sz w:val="24"/>
        </w:rPr>
        <w:t xml:space="preserve"> L, </w:t>
      </w:r>
      <w:proofErr w:type="spellStart"/>
      <w:r w:rsidRPr="00F15DB6">
        <w:rPr>
          <w:rFonts w:ascii="Cambria" w:hAnsi="Cambria"/>
          <w:sz w:val="24"/>
        </w:rPr>
        <w:t>Stakic</w:t>
      </w:r>
      <w:proofErr w:type="spellEnd"/>
      <w:r w:rsidRPr="00F15DB6">
        <w:rPr>
          <w:rFonts w:ascii="Cambria" w:hAnsi="Cambria"/>
          <w:sz w:val="24"/>
        </w:rPr>
        <w:t xml:space="preserve"> M, Gratton E. 2019. Determination of the metabolic index using the fluorescence lifetime of free and bound nicotinamide adenine dinucleotide using the phasor approach. J </w:t>
      </w:r>
      <w:proofErr w:type="spellStart"/>
      <w:r w:rsidRPr="00F15DB6">
        <w:rPr>
          <w:rFonts w:ascii="Cambria" w:hAnsi="Cambria"/>
          <w:sz w:val="24"/>
        </w:rPr>
        <w:t>Biophotonics</w:t>
      </w:r>
      <w:proofErr w:type="spellEnd"/>
      <w:r w:rsidRPr="00F15DB6">
        <w:rPr>
          <w:rFonts w:ascii="Cambria" w:hAnsi="Cambria"/>
          <w:sz w:val="24"/>
        </w:rPr>
        <w:t xml:space="preserve"> </w:t>
      </w:r>
      <w:proofErr w:type="gramStart"/>
      <w:r w:rsidRPr="00F15DB6">
        <w:rPr>
          <w:rFonts w:ascii="Cambria" w:hAnsi="Cambria"/>
          <w:sz w:val="24"/>
        </w:rPr>
        <w:t>12:e</w:t>
      </w:r>
      <w:proofErr w:type="gramEnd"/>
      <w:r w:rsidRPr="00F15DB6">
        <w:rPr>
          <w:rFonts w:ascii="Cambria" w:hAnsi="Cambria"/>
          <w:sz w:val="24"/>
        </w:rPr>
        <w:t>201900156.</w:t>
      </w:r>
    </w:p>
    <w:p w14:paraId="3EE11197" w14:textId="77777777" w:rsidR="00F15DB6" w:rsidRPr="00F15DB6" w:rsidRDefault="00F15DB6" w:rsidP="00F15DB6">
      <w:pPr>
        <w:pStyle w:val="Bibliography"/>
        <w:rPr>
          <w:rFonts w:ascii="Cambria" w:hAnsi="Cambria"/>
          <w:sz w:val="24"/>
        </w:rPr>
      </w:pPr>
      <w:r w:rsidRPr="00F15DB6">
        <w:rPr>
          <w:rFonts w:ascii="Cambria" w:hAnsi="Cambria"/>
          <w:sz w:val="24"/>
        </w:rPr>
        <w:t xml:space="preserve">22. </w:t>
      </w:r>
      <w:r w:rsidRPr="00F15DB6">
        <w:rPr>
          <w:rFonts w:ascii="Cambria" w:hAnsi="Cambria"/>
          <w:sz w:val="24"/>
        </w:rPr>
        <w:tab/>
        <w:t xml:space="preserve">Ranjit S, </w:t>
      </w:r>
      <w:proofErr w:type="spellStart"/>
      <w:r w:rsidRPr="00F15DB6">
        <w:rPr>
          <w:rFonts w:ascii="Cambria" w:hAnsi="Cambria"/>
          <w:sz w:val="24"/>
        </w:rPr>
        <w:t>Dvornikov</w:t>
      </w:r>
      <w:proofErr w:type="spellEnd"/>
      <w:r w:rsidRPr="00F15DB6">
        <w:rPr>
          <w:rFonts w:ascii="Cambria" w:hAnsi="Cambria"/>
          <w:sz w:val="24"/>
        </w:rPr>
        <w:t xml:space="preserve"> A, </w:t>
      </w:r>
      <w:proofErr w:type="spellStart"/>
      <w:r w:rsidRPr="00F15DB6">
        <w:rPr>
          <w:rFonts w:ascii="Cambria" w:hAnsi="Cambria"/>
          <w:sz w:val="24"/>
        </w:rPr>
        <w:t>Dobrinskikh</w:t>
      </w:r>
      <w:proofErr w:type="spellEnd"/>
      <w:r w:rsidRPr="00F15DB6">
        <w:rPr>
          <w:rFonts w:ascii="Cambria" w:hAnsi="Cambria"/>
          <w:sz w:val="24"/>
        </w:rPr>
        <w:t xml:space="preserve"> E, Wang X, Luo Y, Levi M, Gratton E. 2017. Measuring the effect of Western diet on liver tissue architecture by FLIM autofluorescence and harmonic generation microscopy: erratum. Biomed </w:t>
      </w:r>
      <w:proofErr w:type="spellStart"/>
      <w:r w:rsidRPr="00F15DB6">
        <w:rPr>
          <w:rFonts w:ascii="Cambria" w:hAnsi="Cambria"/>
          <w:sz w:val="24"/>
        </w:rPr>
        <w:t>Opt</w:t>
      </w:r>
      <w:proofErr w:type="spellEnd"/>
      <w:r w:rsidRPr="00F15DB6">
        <w:rPr>
          <w:rFonts w:ascii="Cambria" w:hAnsi="Cambria"/>
          <w:sz w:val="24"/>
        </w:rPr>
        <w:t xml:space="preserve"> Express 8:3501–3501.</w:t>
      </w:r>
    </w:p>
    <w:p w14:paraId="5B6CACCA"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23. </w:t>
      </w:r>
      <w:r w:rsidRPr="00F15DB6">
        <w:rPr>
          <w:rFonts w:ascii="Cambria" w:hAnsi="Cambria"/>
          <w:sz w:val="24"/>
        </w:rPr>
        <w:tab/>
        <w:t xml:space="preserve">Neubauer C, Kasi AS, </w:t>
      </w:r>
      <w:proofErr w:type="spellStart"/>
      <w:r w:rsidRPr="00F15DB6">
        <w:rPr>
          <w:rFonts w:ascii="Cambria" w:hAnsi="Cambria"/>
          <w:sz w:val="24"/>
        </w:rPr>
        <w:t>Grahl</w:t>
      </w:r>
      <w:proofErr w:type="spellEnd"/>
      <w:r w:rsidRPr="00F15DB6">
        <w:rPr>
          <w:rFonts w:ascii="Cambria" w:hAnsi="Cambria"/>
          <w:sz w:val="24"/>
        </w:rPr>
        <w:t xml:space="preserve"> N, Sessions AL, Kopf SH, Kato R, Hogan DA, Newman DK. 2018. Refining the Application of Microbial Lipids as Tracers of Staphylococcus aureus Growth Rates in Cystic Fibrosis Sputum. J </w:t>
      </w:r>
      <w:proofErr w:type="spellStart"/>
      <w:r w:rsidRPr="00F15DB6">
        <w:rPr>
          <w:rFonts w:ascii="Cambria" w:hAnsi="Cambria"/>
          <w:sz w:val="24"/>
        </w:rPr>
        <w:t>Bacteriol</w:t>
      </w:r>
      <w:proofErr w:type="spellEnd"/>
      <w:r w:rsidRPr="00F15DB6">
        <w:rPr>
          <w:rFonts w:ascii="Cambria" w:hAnsi="Cambria"/>
          <w:sz w:val="24"/>
        </w:rPr>
        <w:t xml:space="preserve"> 200.</w:t>
      </w:r>
    </w:p>
    <w:p w14:paraId="732DA08A" w14:textId="77777777" w:rsidR="00F15DB6" w:rsidRPr="00F15DB6" w:rsidRDefault="00F15DB6" w:rsidP="00F15DB6">
      <w:pPr>
        <w:pStyle w:val="Bibliography"/>
        <w:rPr>
          <w:rFonts w:ascii="Cambria" w:hAnsi="Cambria"/>
          <w:sz w:val="24"/>
        </w:rPr>
      </w:pPr>
      <w:r w:rsidRPr="00F15DB6">
        <w:rPr>
          <w:rFonts w:ascii="Cambria" w:hAnsi="Cambria"/>
          <w:sz w:val="24"/>
        </w:rPr>
        <w:t xml:space="preserve">24. </w:t>
      </w:r>
      <w:r w:rsidRPr="00F15DB6">
        <w:rPr>
          <w:rFonts w:ascii="Cambria" w:hAnsi="Cambria"/>
          <w:sz w:val="24"/>
        </w:rPr>
        <w:tab/>
        <w:t xml:space="preserve">Kopf SH, Sessions AL, Cowley ES, Reyes C, </w:t>
      </w:r>
      <w:proofErr w:type="spellStart"/>
      <w:r w:rsidRPr="00F15DB6">
        <w:rPr>
          <w:rFonts w:ascii="Cambria" w:hAnsi="Cambria"/>
          <w:sz w:val="24"/>
        </w:rPr>
        <w:t>Sambeek</w:t>
      </w:r>
      <w:proofErr w:type="spellEnd"/>
      <w:r w:rsidRPr="00F15DB6">
        <w:rPr>
          <w:rFonts w:ascii="Cambria" w:hAnsi="Cambria"/>
          <w:sz w:val="24"/>
        </w:rPr>
        <w:t xml:space="preserve"> LV, Hu Y, Orphan VJ, Kato R, Newman DK. 2016. Trace incorporation of heavy water reveals slow and heterogeneous pathogen growth rates in cystic fibrosis sputum. Proc Natl </w:t>
      </w:r>
      <w:proofErr w:type="spellStart"/>
      <w:r w:rsidRPr="00F15DB6">
        <w:rPr>
          <w:rFonts w:ascii="Cambria" w:hAnsi="Cambria"/>
          <w:sz w:val="24"/>
        </w:rPr>
        <w:t>Acad</w:t>
      </w:r>
      <w:proofErr w:type="spellEnd"/>
      <w:r w:rsidRPr="00F15DB6">
        <w:rPr>
          <w:rFonts w:ascii="Cambria" w:hAnsi="Cambria"/>
          <w:sz w:val="24"/>
        </w:rPr>
        <w:t xml:space="preserve"> Sci </w:t>
      </w:r>
      <w:proofErr w:type="gramStart"/>
      <w:r w:rsidRPr="00F15DB6">
        <w:rPr>
          <w:rFonts w:ascii="Cambria" w:hAnsi="Cambria"/>
          <w:sz w:val="24"/>
        </w:rPr>
        <w:t>113:E</w:t>
      </w:r>
      <w:proofErr w:type="gramEnd"/>
      <w:r w:rsidRPr="00F15DB6">
        <w:rPr>
          <w:rFonts w:ascii="Cambria" w:hAnsi="Cambria"/>
          <w:sz w:val="24"/>
        </w:rPr>
        <w:t>110–E116.</w:t>
      </w:r>
    </w:p>
    <w:p w14:paraId="3874C233" w14:textId="77777777" w:rsidR="00F15DB6" w:rsidRPr="00F15DB6" w:rsidRDefault="00F15DB6" w:rsidP="00F15DB6">
      <w:pPr>
        <w:pStyle w:val="Bibliography"/>
        <w:rPr>
          <w:rFonts w:ascii="Cambria" w:hAnsi="Cambria"/>
          <w:sz w:val="24"/>
        </w:rPr>
      </w:pPr>
      <w:r w:rsidRPr="00F15DB6">
        <w:rPr>
          <w:rFonts w:ascii="Cambria" w:hAnsi="Cambria"/>
          <w:sz w:val="24"/>
        </w:rPr>
        <w:t xml:space="preserve">25. </w:t>
      </w:r>
      <w:r w:rsidRPr="00F15DB6">
        <w:rPr>
          <w:rFonts w:ascii="Cambria" w:hAnsi="Cambria"/>
          <w:sz w:val="24"/>
        </w:rPr>
        <w:tab/>
        <w:t xml:space="preserve">Bhattacharjee A, Datta R, Gratton E, </w:t>
      </w:r>
      <w:proofErr w:type="spellStart"/>
      <w:r w:rsidRPr="00F15DB6">
        <w:rPr>
          <w:rFonts w:ascii="Cambria" w:hAnsi="Cambria"/>
          <w:sz w:val="24"/>
        </w:rPr>
        <w:t>Hochbaum</w:t>
      </w:r>
      <w:proofErr w:type="spellEnd"/>
      <w:r w:rsidRPr="00F15DB6">
        <w:rPr>
          <w:rFonts w:ascii="Cambria" w:hAnsi="Cambria"/>
          <w:sz w:val="24"/>
        </w:rPr>
        <w:t xml:space="preserve"> AI. 2017. Metabolic fingerprinting of bacteria by fluorescence lifetime imaging microscopy. 1. Sci Rep 7:1–10.</w:t>
      </w:r>
    </w:p>
    <w:p w14:paraId="724ADFF0" w14:textId="77777777" w:rsidR="00F15DB6" w:rsidRPr="00F15DB6" w:rsidRDefault="00F15DB6" w:rsidP="00F15DB6">
      <w:pPr>
        <w:pStyle w:val="Bibliography"/>
        <w:rPr>
          <w:rFonts w:ascii="Cambria" w:hAnsi="Cambria"/>
          <w:sz w:val="24"/>
        </w:rPr>
      </w:pPr>
      <w:r w:rsidRPr="00F15DB6">
        <w:rPr>
          <w:rFonts w:ascii="Cambria" w:hAnsi="Cambria"/>
          <w:sz w:val="24"/>
        </w:rPr>
        <w:t xml:space="preserve">26. </w:t>
      </w:r>
      <w:r w:rsidRPr="00F15DB6">
        <w:rPr>
          <w:rFonts w:ascii="Cambria" w:hAnsi="Cambria"/>
          <w:sz w:val="24"/>
        </w:rPr>
        <w:tab/>
      </w:r>
      <w:proofErr w:type="spellStart"/>
      <w:r w:rsidRPr="00F15DB6">
        <w:rPr>
          <w:rFonts w:ascii="Cambria" w:hAnsi="Cambria"/>
          <w:sz w:val="24"/>
        </w:rPr>
        <w:t>Whiteley</w:t>
      </w:r>
      <w:proofErr w:type="spellEnd"/>
      <w:r w:rsidRPr="00F15DB6">
        <w:rPr>
          <w:rFonts w:ascii="Cambria" w:hAnsi="Cambria"/>
          <w:sz w:val="24"/>
        </w:rPr>
        <w:t xml:space="preserve"> M, Lee KM, Greenberg EP. 1999. Identification of genes controlled by quorum sensing in Pseudomonas aeruginosa. Proc Natl </w:t>
      </w:r>
      <w:proofErr w:type="spellStart"/>
      <w:r w:rsidRPr="00F15DB6">
        <w:rPr>
          <w:rFonts w:ascii="Cambria" w:hAnsi="Cambria"/>
          <w:sz w:val="24"/>
        </w:rPr>
        <w:t>Acad</w:t>
      </w:r>
      <w:proofErr w:type="spellEnd"/>
      <w:r w:rsidRPr="00F15DB6">
        <w:rPr>
          <w:rFonts w:ascii="Cambria" w:hAnsi="Cambria"/>
          <w:sz w:val="24"/>
        </w:rPr>
        <w:t xml:space="preserve"> Sci 96:13904–13909.</w:t>
      </w:r>
    </w:p>
    <w:p w14:paraId="3D7DE9FB" w14:textId="77777777" w:rsidR="00F15DB6" w:rsidRPr="00F15DB6" w:rsidRDefault="00F15DB6" w:rsidP="00F15DB6">
      <w:pPr>
        <w:pStyle w:val="Bibliography"/>
        <w:rPr>
          <w:rFonts w:ascii="Cambria" w:hAnsi="Cambria"/>
          <w:sz w:val="24"/>
        </w:rPr>
      </w:pPr>
      <w:r w:rsidRPr="00F15DB6">
        <w:rPr>
          <w:rFonts w:ascii="Cambria" w:hAnsi="Cambria"/>
          <w:sz w:val="24"/>
        </w:rPr>
        <w:t xml:space="preserve">27. </w:t>
      </w:r>
      <w:r w:rsidRPr="00F15DB6">
        <w:rPr>
          <w:rFonts w:ascii="Cambria" w:hAnsi="Cambria"/>
          <w:sz w:val="24"/>
        </w:rPr>
        <w:tab/>
      </w:r>
      <w:proofErr w:type="spellStart"/>
      <w:r w:rsidRPr="00F15DB6">
        <w:rPr>
          <w:rFonts w:ascii="Cambria" w:hAnsi="Cambria"/>
          <w:sz w:val="24"/>
        </w:rPr>
        <w:t>Déziel</w:t>
      </w:r>
      <w:proofErr w:type="spellEnd"/>
      <w:r w:rsidRPr="00F15DB6">
        <w:rPr>
          <w:rFonts w:ascii="Cambria" w:hAnsi="Cambria"/>
          <w:sz w:val="24"/>
        </w:rPr>
        <w:t xml:space="preserve"> E, </w:t>
      </w:r>
      <w:proofErr w:type="spellStart"/>
      <w:r w:rsidRPr="00F15DB6">
        <w:rPr>
          <w:rFonts w:ascii="Cambria" w:hAnsi="Cambria"/>
          <w:sz w:val="24"/>
        </w:rPr>
        <w:t>Lépine</w:t>
      </w:r>
      <w:proofErr w:type="spellEnd"/>
      <w:r w:rsidRPr="00F15DB6">
        <w:rPr>
          <w:rFonts w:ascii="Cambria" w:hAnsi="Cambria"/>
          <w:sz w:val="24"/>
        </w:rPr>
        <w:t xml:space="preserve"> F, </w:t>
      </w:r>
      <w:proofErr w:type="spellStart"/>
      <w:r w:rsidRPr="00F15DB6">
        <w:rPr>
          <w:rFonts w:ascii="Cambria" w:hAnsi="Cambria"/>
          <w:sz w:val="24"/>
        </w:rPr>
        <w:t>Milot</w:t>
      </w:r>
      <w:proofErr w:type="spellEnd"/>
      <w:r w:rsidRPr="00F15DB6">
        <w:rPr>
          <w:rFonts w:ascii="Cambria" w:hAnsi="Cambria"/>
          <w:sz w:val="24"/>
        </w:rPr>
        <w:t xml:space="preserve"> S, He J, </w:t>
      </w:r>
      <w:proofErr w:type="spellStart"/>
      <w:r w:rsidRPr="00F15DB6">
        <w:rPr>
          <w:rFonts w:ascii="Cambria" w:hAnsi="Cambria"/>
          <w:sz w:val="24"/>
        </w:rPr>
        <w:t>Mindrinos</w:t>
      </w:r>
      <w:proofErr w:type="spellEnd"/>
      <w:r w:rsidRPr="00F15DB6">
        <w:rPr>
          <w:rFonts w:ascii="Cambria" w:hAnsi="Cambria"/>
          <w:sz w:val="24"/>
        </w:rPr>
        <w:t xml:space="preserve"> MN, Tompkins RG, </w:t>
      </w:r>
      <w:proofErr w:type="spellStart"/>
      <w:r w:rsidRPr="00F15DB6">
        <w:rPr>
          <w:rFonts w:ascii="Cambria" w:hAnsi="Cambria"/>
          <w:sz w:val="24"/>
        </w:rPr>
        <w:t>Rahme</w:t>
      </w:r>
      <w:proofErr w:type="spellEnd"/>
      <w:r w:rsidRPr="00F15DB6">
        <w:rPr>
          <w:rFonts w:ascii="Cambria" w:hAnsi="Cambria"/>
          <w:sz w:val="24"/>
        </w:rPr>
        <w:t xml:space="preserve"> LG. 2004. Analysis of Pseudomonas aeruginosa 4-hydroxy-2-alkylquinolines (HAQs) reveals a role for 4-hydroxy-2-heptylquinoline in cell-to-cell communication. Proc Natl </w:t>
      </w:r>
      <w:proofErr w:type="spellStart"/>
      <w:r w:rsidRPr="00F15DB6">
        <w:rPr>
          <w:rFonts w:ascii="Cambria" w:hAnsi="Cambria"/>
          <w:sz w:val="24"/>
        </w:rPr>
        <w:t>Acad</w:t>
      </w:r>
      <w:proofErr w:type="spellEnd"/>
      <w:r w:rsidRPr="00F15DB6">
        <w:rPr>
          <w:rFonts w:ascii="Cambria" w:hAnsi="Cambria"/>
          <w:sz w:val="24"/>
        </w:rPr>
        <w:t xml:space="preserve"> Sci 101:1339–1344.</w:t>
      </w:r>
    </w:p>
    <w:p w14:paraId="22861C53" w14:textId="77777777" w:rsidR="00F15DB6" w:rsidRPr="00F15DB6" w:rsidRDefault="00F15DB6" w:rsidP="00F15DB6">
      <w:pPr>
        <w:pStyle w:val="Bibliography"/>
        <w:rPr>
          <w:rFonts w:ascii="Cambria" w:hAnsi="Cambria"/>
          <w:sz w:val="24"/>
        </w:rPr>
      </w:pPr>
      <w:r w:rsidRPr="00F15DB6">
        <w:rPr>
          <w:rFonts w:ascii="Cambria" w:hAnsi="Cambria"/>
          <w:sz w:val="24"/>
        </w:rPr>
        <w:t xml:space="preserve">28. </w:t>
      </w:r>
      <w:r w:rsidRPr="00F15DB6">
        <w:rPr>
          <w:rFonts w:ascii="Cambria" w:hAnsi="Cambria"/>
          <w:sz w:val="24"/>
        </w:rPr>
        <w:tab/>
        <w:t xml:space="preserve">Parsons JF, </w:t>
      </w:r>
      <w:proofErr w:type="spellStart"/>
      <w:r w:rsidRPr="00F15DB6">
        <w:rPr>
          <w:rFonts w:ascii="Cambria" w:hAnsi="Cambria"/>
          <w:sz w:val="24"/>
        </w:rPr>
        <w:t>Greenhagen</w:t>
      </w:r>
      <w:proofErr w:type="spellEnd"/>
      <w:r w:rsidRPr="00F15DB6">
        <w:rPr>
          <w:rFonts w:ascii="Cambria" w:hAnsi="Cambria"/>
          <w:sz w:val="24"/>
        </w:rPr>
        <w:t xml:space="preserve"> BT, Shi K, Calabrese K, Robinson H, Ladner JE. 2007. Structural and Functional Analysis of the Pyocyanin Biosynthetic Protein </w:t>
      </w:r>
      <w:proofErr w:type="spellStart"/>
      <w:r w:rsidRPr="00F15DB6">
        <w:rPr>
          <w:rFonts w:ascii="Cambria" w:hAnsi="Cambria"/>
          <w:sz w:val="24"/>
        </w:rPr>
        <w:t>PhzM</w:t>
      </w:r>
      <w:proofErr w:type="spellEnd"/>
      <w:r w:rsidRPr="00F15DB6">
        <w:rPr>
          <w:rFonts w:ascii="Cambria" w:hAnsi="Cambria"/>
          <w:sz w:val="24"/>
        </w:rPr>
        <w:t xml:space="preserve"> from Pseudomonas aeruginosa. Biochemistry 46:1821–1828.</w:t>
      </w:r>
    </w:p>
    <w:p w14:paraId="0DF96356"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29. </w:t>
      </w:r>
      <w:r w:rsidRPr="00F15DB6">
        <w:rPr>
          <w:rFonts w:ascii="Cambria" w:hAnsi="Cambria"/>
          <w:sz w:val="24"/>
        </w:rPr>
        <w:tab/>
        <w:t xml:space="preserve">Eschbach M, Schreiber K, Trunk K, </w:t>
      </w:r>
      <w:proofErr w:type="spellStart"/>
      <w:r w:rsidRPr="00F15DB6">
        <w:rPr>
          <w:rFonts w:ascii="Cambria" w:hAnsi="Cambria"/>
          <w:sz w:val="24"/>
        </w:rPr>
        <w:t>Buer</w:t>
      </w:r>
      <w:proofErr w:type="spellEnd"/>
      <w:r w:rsidRPr="00F15DB6">
        <w:rPr>
          <w:rFonts w:ascii="Cambria" w:hAnsi="Cambria"/>
          <w:sz w:val="24"/>
        </w:rPr>
        <w:t xml:space="preserve"> J, Jahn D, Schobert M. 2004. Long-Term Anaerobic Survival of the Opportunistic Pathogen Pseudomonas aeruginosa via Pyruvate Fermentation. J </w:t>
      </w:r>
      <w:proofErr w:type="spellStart"/>
      <w:r w:rsidRPr="00F15DB6">
        <w:rPr>
          <w:rFonts w:ascii="Cambria" w:hAnsi="Cambria"/>
          <w:sz w:val="24"/>
        </w:rPr>
        <w:t>Bacteriol</w:t>
      </w:r>
      <w:proofErr w:type="spellEnd"/>
      <w:r w:rsidRPr="00F15DB6">
        <w:rPr>
          <w:rFonts w:ascii="Cambria" w:hAnsi="Cambria"/>
          <w:sz w:val="24"/>
        </w:rPr>
        <w:t xml:space="preserve"> 186:4596–4604.</w:t>
      </w:r>
    </w:p>
    <w:p w14:paraId="3364A326" w14:textId="77777777" w:rsidR="00F15DB6" w:rsidRPr="00F15DB6" w:rsidRDefault="00F15DB6" w:rsidP="00F15DB6">
      <w:pPr>
        <w:pStyle w:val="Bibliography"/>
        <w:rPr>
          <w:rFonts w:ascii="Cambria" w:hAnsi="Cambria"/>
          <w:sz w:val="24"/>
        </w:rPr>
      </w:pPr>
      <w:r w:rsidRPr="00F15DB6">
        <w:rPr>
          <w:rFonts w:ascii="Cambria" w:hAnsi="Cambria"/>
          <w:sz w:val="24"/>
        </w:rPr>
        <w:t xml:space="preserve">30. </w:t>
      </w:r>
      <w:r w:rsidRPr="00F15DB6">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36D3B887" w14:textId="77777777" w:rsidR="00F15DB6" w:rsidRPr="00F15DB6" w:rsidRDefault="00F15DB6" w:rsidP="00F15DB6">
      <w:pPr>
        <w:pStyle w:val="Bibliography"/>
        <w:rPr>
          <w:rFonts w:ascii="Cambria" w:hAnsi="Cambria"/>
          <w:sz w:val="24"/>
        </w:rPr>
      </w:pPr>
      <w:r w:rsidRPr="00F15DB6">
        <w:rPr>
          <w:rFonts w:ascii="Cambria" w:hAnsi="Cambria"/>
          <w:sz w:val="24"/>
        </w:rPr>
        <w:t xml:space="preserve">31. </w:t>
      </w:r>
      <w:r w:rsidRPr="00F15DB6">
        <w:rPr>
          <w:rFonts w:ascii="Cambria" w:hAnsi="Cambria"/>
          <w:sz w:val="24"/>
        </w:rPr>
        <w:tab/>
        <w:t xml:space="preserve">Das T, </w:t>
      </w:r>
      <w:proofErr w:type="spellStart"/>
      <w:r w:rsidRPr="00F15DB6">
        <w:rPr>
          <w:rFonts w:ascii="Cambria" w:hAnsi="Cambria"/>
          <w:sz w:val="24"/>
        </w:rPr>
        <w:t>Kutty</w:t>
      </w:r>
      <w:proofErr w:type="spellEnd"/>
      <w:r w:rsidRPr="00F15DB6">
        <w:rPr>
          <w:rFonts w:ascii="Cambria" w:hAnsi="Cambria"/>
          <w:sz w:val="24"/>
        </w:rPr>
        <w:t xml:space="preserve"> SK, Kumar N, </w:t>
      </w:r>
      <w:proofErr w:type="spellStart"/>
      <w:r w:rsidRPr="00F15DB6">
        <w:rPr>
          <w:rFonts w:ascii="Cambria" w:hAnsi="Cambria"/>
          <w:sz w:val="24"/>
        </w:rPr>
        <w:t>Manefield</w:t>
      </w:r>
      <w:proofErr w:type="spellEnd"/>
      <w:r w:rsidRPr="00F15DB6">
        <w:rPr>
          <w:rFonts w:ascii="Cambria" w:hAnsi="Cambria"/>
          <w:sz w:val="24"/>
        </w:rPr>
        <w:t xml:space="preserve"> M. 2013. Pyocyanin Facilitates Extracellular DNA Binding to Pseudomonas aeruginosa Influencing Cell Surface Properties and Aggregation. </w:t>
      </w:r>
      <w:proofErr w:type="spellStart"/>
      <w:r w:rsidRPr="00F15DB6">
        <w:rPr>
          <w:rFonts w:ascii="Cambria" w:hAnsi="Cambria"/>
          <w:sz w:val="24"/>
        </w:rPr>
        <w:t>PLoS</w:t>
      </w:r>
      <w:proofErr w:type="spellEnd"/>
      <w:r w:rsidRPr="00F15DB6">
        <w:rPr>
          <w:rFonts w:ascii="Cambria" w:hAnsi="Cambria"/>
          <w:sz w:val="24"/>
        </w:rPr>
        <w:t xml:space="preserve"> ONE 8.</w:t>
      </w:r>
    </w:p>
    <w:p w14:paraId="735AF712" w14:textId="77777777" w:rsidR="00F15DB6" w:rsidRPr="00F15DB6" w:rsidRDefault="00F15DB6" w:rsidP="00F15DB6">
      <w:pPr>
        <w:pStyle w:val="Bibliography"/>
        <w:rPr>
          <w:rFonts w:ascii="Cambria" w:hAnsi="Cambria"/>
          <w:sz w:val="24"/>
        </w:rPr>
      </w:pPr>
      <w:r w:rsidRPr="00F15DB6">
        <w:rPr>
          <w:rFonts w:ascii="Cambria" w:hAnsi="Cambria"/>
          <w:sz w:val="24"/>
        </w:rPr>
        <w:t xml:space="preserve">32. </w:t>
      </w:r>
      <w:r w:rsidRPr="00F15DB6">
        <w:rPr>
          <w:rFonts w:ascii="Cambria" w:hAnsi="Cambria"/>
          <w:sz w:val="24"/>
        </w:rPr>
        <w:tab/>
        <w:t xml:space="preserve">Saunders SH, Edmund CM, Yates MD, Otero FJ, Trammell SA, </w:t>
      </w:r>
      <w:proofErr w:type="spellStart"/>
      <w:r w:rsidRPr="00F15DB6">
        <w:rPr>
          <w:rFonts w:ascii="Cambria" w:hAnsi="Cambria"/>
          <w:sz w:val="24"/>
        </w:rPr>
        <w:t>Stemp</w:t>
      </w:r>
      <w:proofErr w:type="spellEnd"/>
      <w:r w:rsidRPr="00F15DB6">
        <w:rPr>
          <w:rFonts w:ascii="Cambria" w:hAnsi="Cambria"/>
          <w:sz w:val="24"/>
        </w:rPr>
        <w:t xml:space="preserve"> ED, Barton JK, Tender LM, Newman DK. 2020. Extracellular DNA promotes efficient extracellular electron transfer by pyocyanin in Pseudomonas aeruginosa biofilms. Cell 182:919–932.</w:t>
      </w:r>
    </w:p>
    <w:p w14:paraId="03C55A30" w14:textId="77777777" w:rsidR="00F15DB6" w:rsidRPr="00F15DB6" w:rsidRDefault="00F15DB6" w:rsidP="00F15DB6">
      <w:pPr>
        <w:pStyle w:val="Bibliography"/>
        <w:rPr>
          <w:rFonts w:ascii="Cambria" w:hAnsi="Cambria"/>
          <w:sz w:val="24"/>
        </w:rPr>
      </w:pPr>
      <w:r w:rsidRPr="00F15DB6">
        <w:rPr>
          <w:rFonts w:ascii="Cambria" w:hAnsi="Cambria"/>
          <w:sz w:val="24"/>
        </w:rPr>
        <w:t xml:space="preserve">33. </w:t>
      </w:r>
      <w:r w:rsidRPr="00F15DB6">
        <w:rPr>
          <w:rFonts w:ascii="Cambria" w:hAnsi="Cambria"/>
          <w:sz w:val="24"/>
        </w:rPr>
        <w:tab/>
        <w:t xml:space="preserve">Gao B, Gallagher T, Zhang Y, </w:t>
      </w:r>
      <w:proofErr w:type="spellStart"/>
      <w:r w:rsidRPr="00F15DB6">
        <w:rPr>
          <w:rFonts w:ascii="Cambria" w:hAnsi="Cambria"/>
          <w:sz w:val="24"/>
        </w:rPr>
        <w:t>Elbadawi</w:t>
      </w:r>
      <w:proofErr w:type="spellEnd"/>
      <w:r w:rsidRPr="00F15DB6">
        <w:rPr>
          <w:rFonts w:ascii="Cambria" w:hAnsi="Cambria"/>
          <w:sz w:val="24"/>
        </w:rPr>
        <w:t xml:space="preserve">-Sidhu M, Lai Z, </w:t>
      </w:r>
      <w:proofErr w:type="spellStart"/>
      <w:r w:rsidRPr="00F15DB6">
        <w:rPr>
          <w:rFonts w:ascii="Cambria" w:hAnsi="Cambria"/>
          <w:sz w:val="24"/>
        </w:rPr>
        <w:t>Fiehn</w:t>
      </w:r>
      <w:proofErr w:type="spellEnd"/>
      <w:r w:rsidRPr="00F15DB6">
        <w:rPr>
          <w:rFonts w:ascii="Cambria" w:hAnsi="Cambria"/>
          <w:sz w:val="24"/>
        </w:rPr>
        <w:t xml:space="preserve"> O, </w:t>
      </w:r>
      <w:proofErr w:type="spellStart"/>
      <w:r w:rsidRPr="00F15DB6">
        <w:rPr>
          <w:rFonts w:ascii="Cambria" w:hAnsi="Cambria"/>
          <w:sz w:val="24"/>
        </w:rPr>
        <w:t>Whiteson</w:t>
      </w:r>
      <w:proofErr w:type="spellEnd"/>
      <w:r w:rsidRPr="00F15DB6">
        <w:rPr>
          <w:rFonts w:ascii="Cambria" w:hAnsi="Cambria"/>
          <w:sz w:val="24"/>
        </w:rPr>
        <w:t xml:space="preserve"> KL. 2018. Tracking polymicrobial metabolism in cystic fibrosis airways: Pseudomonas aeruginosa metabolism and physiology are influenced by </w:t>
      </w:r>
      <w:proofErr w:type="spellStart"/>
      <w:r w:rsidRPr="00F15DB6">
        <w:rPr>
          <w:rFonts w:ascii="Cambria" w:hAnsi="Cambria"/>
          <w:sz w:val="24"/>
        </w:rPr>
        <w:t>Rothia</w:t>
      </w:r>
      <w:proofErr w:type="spellEnd"/>
      <w:r w:rsidRPr="00F15DB6">
        <w:rPr>
          <w:rFonts w:ascii="Cambria" w:hAnsi="Cambria"/>
          <w:sz w:val="24"/>
        </w:rPr>
        <w:t xml:space="preserve"> </w:t>
      </w:r>
      <w:proofErr w:type="spellStart"/>
      <w:r w:rsidRPr="00F15DB6">
        <w:rPr>
          <w:rFonts w:ascii="Cambria" w:hAnsi="Cambria"/>
          <w:sz w:val="24"/>
        </w:rPr>
        <w:t>mucilaginosa</w:t>
      </w:r>
      <w:proofErr w:type="spellEnd"/>
      <w:r w:rsidRPr="00F15DB6">
        <w:rPr>
          <w:rFonts w:ascii="Cambria" w:hAnsi="Cambria"/>
          <w:sz w:val="24"/>
        </w:rPr>
        <w:t xml:space="preserve">-derived metabolites. </w:t>
      </w:r>
      <w:proofErr w:type="spellStart"/>
      <w:r w:rsidRPr="00F15DB6">
        <w:rPr>
          <w:rFonts w:ascii="Cambria" w:hAnsi="Cambria"/>
          <w:sz w:val="24"/>
        </w:rPr>
        <w:t>mSphere</w:t>
      </w:r>
      <w:proofErr w:type="spellEnd"/>
      <w:r w:rsidRPr="00F15DB6">
        <w:rPr>
          <w:rFonts w:ascii="Cambria" w:hAnsi="Cambria"/>
          <w:sz w:val="24"/>
        </w:rPr>
        <w:t xml:space="preserve"> </w:t>
      </w:r>
      <w:proofErr w:type="gramStart"/>
      <w:r w:rsidRPr="00F15DB6">
        <w:rPr>
          <w:rFonts w:ascii="Cambria" w:hAnsi="Cambria"/>
          <w:sz w:val="24"/>
        </w:rPr>
        <w:t>3:e</w:t>
      </w:r>
      <w:proofErr w:type="gramEnd"/>
      <w:r w:rsidRPr="00F15DB6">
        <w:rPr>
          <w:rFonts w:ascii="Cambria" w:hAnsi="Cambria"/>
          <w:sz w:val="24"/>
        </w:rPr>
        <w:t>00151-18.</w:t>
      </w:r>
    </w:p>
    <w:p w14:paraId="4521A573" w14:textId="77777777" w:rsidR="00F15DB6" w:rsidRPr="00F15DB6" w:rsidRDefault="00F15DB6" w:rsidP="00F15DB6">
      <w:pPr>
        <w:pStyle w:val="Bibliography"/>
        <w:rPr>
          <w:rFonts w:ascii="Cambria" w:hAnsi="Cambria"/>
          <w:sz w:val="24"/>
        </w:rPr>
      </w:pPr>
      <w:r w:rsidRPr="00F15DB6">
        <w:rPr>
          <w:rFonts w:ascii="Cambria" w:hAnsi="Cambria"/>
          <w:sz w:val="24"/>
        </w:rPr>
        <w:t xml:space="preserve">34. </w:t>
      </w:r>
      <w:r w:rsidRPr="00F15DB6">
        <w:rPr>
          <w:rFonts w:ascii="Cambria" w:hAnsi="Cambria"/>
          <w:sz w:val="24"/>
        </w:rPr>
        <w:tab/>
      </w:r>
      <w:proofErr w:type="spellStart"/>
      <w:r w:rsidRPr="00F15DB6">
        <w:rPr>
          <w:rFonts w:ascii="Cambria" w:hAnsi="Cambria"/>
          <w:sz w:val="24"/>
        </w:rPr>
        <w:t>Scipioni</w:t>
      </w:r>
      <w:proofErr w:type="spellEnd"/>
      <w:r w:rsidRPr="00F15DB6">
        <w:rPr>
          <w:rFonts w:ascii="Cambria" w:hAnsi="Cambria"/>
          <w:sz w:val="24"/>
        </w:rPr>
        <w:t xml:space="preserve"> L, Tedeschi G, Atwood S, </w:t>
      </w:r>
      <w:proofErr w:type="spellStart"/>
      <w:r w:rsidRPr="00F15DB6">
        <w:rPr>
          <w:rFonts w:ascii="Cambria" w:hAnsi="Cambria"/>
          <w:sz w:val="24"/>
        </w:rPr>
        <w:t>Digman</w:t>
      </w:r>
      <w:proofErr w:type="spellEnd"/>
      <w:r w:rsidRPr="00F15DB6">
        <w:rPr>
          <w:rFonts w:ascii="Cambria" w:hAnsi="Cambria"/>
          <w:sz w:val="24"/>
        </w:rPr>
        <w:t xml:space="preserve"> MA, Gratton E. 2023. Spatiotemporal single-cell phenotyping in living 3D skin organoids. </w:t>
      </w:r>
      <w:proofErr w:type="spellStart"/>
      <w:r w:rsidRPr="00F15DB6">
        <w:rPr>
          <w:rFonts w:ascii="Cambria" w:hAnsi="Cambria"/>
          <w:sz w:val="24"/>
        </w:rPr>
        <w:t>Biophys</w:t>
      </w:r>
      <w:proofErr w:type="spellEnd"/>
      <w:r w:rsidRPr="00F15DB6">
        <w:rPr>
          <w:rFonts w:ascii="Cambria" w:hAnsi="Cambria"/>
          <w:sz w:val="24"/>
        </w:rPr>
        <w:t xml:space="preserve"> J 122:129a.</w:t>
      </w:r>
    </w:p>
    <w:p w14:paraId="36D50797"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35. </w:t>
      </w:r>
      <w:r w:rsidRPr="00F15DB6">
        <w:rPr>
          <w:rFonts w:ascii="Cambria" w:hAnsi="Cambria"/>
          <w:sz w:val="24"/>
        </w:rPr>
        <w:tab/>
      </w:r>
      <w:proofErr w:type="spellStart"/>
      <w:r w:rsidRPr="00F15DB6">
        <w:rPr>
          <w:rFonts w:ascii="Cambria" w:hAnsi="Cambria"/>
          <w:sz w:val="24"/>
        </w:rPr>
        <w:t>Torrado</w:t>
      </w:r>
      <w:proofErr w:type="spellEnd"/>
      <w:r w:rsidRPr="00F15DB6">
        <w:rPr>
          <w:rFonts w:ascii="Cambria" w:hAnsi="Cambria"/>
          <w:sz w:val="24"/>
        </w:rPr>
        <w:t xml:space="preserve"> B, </w:t>
      </w:r>
      <w:proofErr w:type="spellStart"/>
      <w:r w:rsidRPr="00F15DB6">
        <w:rPr>
          <w:rFonts w:ascii="Cambria" w:hAnsi="Cambria"/>
          <w:sz w:val="24"/>
        </w:rPr>
        <w:t>Vallmitjana</w:t>
      </w:r>
      <w:proofErr w:type="spellEnd"/>
      <w:r w:rsidRPr="00F15DB6">
        <w:rPr>
          <w:rFonts w:ascii="Cambria" w:hAnsi="Cambria"/>
          <w:sz w:val="24"/>
        </w:rPr>
        <w:t xml:space="preserve"> A, </w:t>
      </w:r>
      <w:proofErr w:type="spellStart"/>
      <w:r w:rsidRPr="00F15DB6">
        <w:rPr>
          <w:rFonts w:ascii="Cambria" w:hAnsi="Cambria"/>
          <w:sz w:val="24"/>
        </w:rPr>
        <w:t>Dvornikov</w:t>
      </w:r>
      <w:proofErr w:type="spellEnd"/>
      <w:r w:rsidRPr="00F15DB6">
        <w:rPr>
          <w:rFonts w:ascii="Cambria" w:hAnsi="Cambria"/>
          <w:sz w:val="24"/>
        </w:rPr>
        <w:t xml:space="preserve"> A, Gratton E. 2023. Simultaneous FLIM, harmonic generation and hyperspectral imaging using a 4-channel detector. </w:t>
      </w:r>
      <w:proofErr w:type="spellStart"/>
      <w:r w:rsidRPr="00F15DB6">
        <w:rPr>
          <w:rFonts w:ascii="Cambria" w:hAnsi="Cambria"/>
          <w:sz w:val="24"/>
        </w:rPr>
        <w:t>Biophys</w:t>
      </w:r>
      <w:proofErr w:type="spellEnd"/>
      <w:r w:rsidRPr="00F15DB6">
        <w:rPr>
          <w:rFonts w:ascii="Cambria" w:hAnsi="Cambria"/>
          <w:sz w:val="24"/>
        </w:rPr>
        <w:t xml:space="preserve"> J 122:280a.</w:t>
      </w:r>
    </w:p>
    <w:p w14:paraId="25910B64" w14:textId="77777777" w:rsidR="00F15DB6" w:rsidRPr="00F15DB6" w:rsidRDefault="00F15DB6" w:rsidP="00F15DB6">
      <w:pPr>
        <w:pStyle w:val="Bibliography"/>
        <w:rPr>
          <w:rFonts w:ascii="Cambria" w:hAnsi="Cambria"/>
          <w:sz w:val="24"/>
        </w:rPr>
      </w:pPr>
      <w:r w:rsidRPr="00F15DB6">
        <w:rPr>
          <w:rFonts w:ascii="Cambria" w:hAnsi="Cambria"/>
          <w:sz w:val="24"/>
        </w:rPr>
        <w:t xml:space="preserve">36. </w:t>
      </w:r>
      <w:r w:rsidRPr="00F15DB6">
        <w:rPr>
          <w:rFonts w:ascii="Cambria" w:hAnsi="Cambria"/>
          <w:sz w:val="24"/>
        </w:rPr>
        <w:tab/>
        <w:t xml:space="preserve">Ranjit S, </w:t>
      </w:r>
      <w:proofErr w:type="spellStart"/>
      <w:r w:rsidRPr="00F15DB6">
        <w:rPr>
          <w:rFonts w:ascii="Cambria" w:hAnsi="Cambria"/>
          <w:sz w:val="24"/>
        </w:rPr>
        <w:t>Malacrida</w:t>
      </w:r>
      <w:proofErr w:type="spellEnd"/>
      <w:r w:rsidRPr="00F15DB6">
        <w:rPr>
          <w:rFonts w:ascii="Cambria" w:hAnsi="Cambria"/>
          <w:sz w:val="24"/>
        </w:rPr>
        <w:t xml:space="preserve"> L, Jameson DM, Gratton E. 2018. Fit-free analysis of fluorescence lifetime imaging data using the phasor approach. Nat </w:t>
      </w:r>
      <w:proofErr w:type="spellStart"/>
      <w:r w:rsidRPr="00F15DB6">
        <w:rPr>
          <w:rFonts w:ascii="Cambria" w:hAnsi="Cambria"/>
          <w:sz w:val="24"/>
        </w:rPr>
        <w:t>Protoc</w:t>
      </w:r>
      <w:proofErr w:type="spellEnd"/>
      <w:r w:rsidRPr="00F15DB6">
        <w:rPr>
          <w:rFonts w:ascii="Cambria" w:hAnsi="Cambria"/>
          <w:sz w:val="24"/>
        </w:rPr>
        <w:t xml:space="preserve"> 13:1979–2004.</w:t>
      </w:r>
    </w:p>
    <w:p w14:paraId="59F6296A" w14:textId="5C04830F" w:rsidR="0044578A" w:rsidRPr="0044578A" w:rsidRDefault="00E31B30" w:rsidP="00633EC0">
      <w:pPr>
        <w:rPr>
          <w:rFonts w:ascii="Cambria" w:hAnsi="Cambria"/>
        </w:rPr>
      </w:pPr>
      <w:r>
        <w:rPr>
          <w:rFonts w:ascii="Cambria" w:hAnsi="Cambria"/>
        </w:rPr>
        <w:fldChar w:fldCharType="end"/>
      </w:r>
    </w:p>
    <w:sectPr w:rsidR="0044578A" w:rsidRPr="0044578A" w:rsidSect="00B93799">
      <w:footerReference w:type="default" r:id="rId14"/>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B9131" w14:textId="77777777" w:rsidR="00275752" w:rsidRDefault="00275752" w:rsidP="00F140A5">
      <w:r>
        <w:separator/>
      </w:r>
    </w:p>
  </w:endnote>
  <w:endnote w:type="continuationSeparator" w:id="0">
    <w:p w14:paraId="42E4EE1D" w14:textId="77777777" w:rsidR="00275752" w:rsidRDefault="00275752"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15096" w14:textId="77777777" w:rsidR="00275752" w:rsidRDefault="00275752" w:rsidP="00F140A5">
      <w:r>
        <w:separator/>
      </w:r>
    </w:p>
  </w:footnote>
  <w:footnote w:type="continuationSeparator" w:id="0">
    <w:p w14:paraId="7015BC28" w14:textId="77777777" w:rsidR="00275752" w:rsidRDefault="00275752"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0C89"/>
    <w:rsid w:val="0003246E"/>
    <w:rsid w:val="000324A5"/>
    <w:rsid w:val="0003599B"/>
    <w:rsid w:val="000435FE"/>
    <w:rsid w:val="00047252"/>
    <w:rsid w:val="00050BD9"/>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0024"/>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437E"/>
    <w:rsid w:val="00235EA7"/>
    <w:rsid w:val="00237469"/>
    <w:rsid w:val="0024162D"/>
    <w:rsid w:val="002464DE"/>
    <w:rsid w:val="00247A68"/>
    <w:rsid w:val="002500B8"/>
    <w:rsid w:val="00253FD3"/>
    <w:rsid w:val="00256994"/>
    <w:rsid w:val="00262EC8"/>
    <w:rsid w:val="00265E13"/>
    <w:rsid w:val="00271AC8"/>
    <w:rsid w:val="0027207C"/>
    <w:rsid w:val="00275752"/>
    <w:rsid w:val="00284494"/>
    <w:rsid w:val="002847E6"/>
    <w:rsid w:val="0028493B"/>
    <w:rsid w:val="00284BFC"/>
    <w:rsid w:val="002923E3"/>
    <w:rsid w:val="002A079F"/>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D7DC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4F22"/>
    <w:rsid w:val="005361E0"/>
    <w:rsid w:val="005405D0"/>
    <w:rsid w:val="005406A3"/>
    <w:rsid w:val="00541F1D"/>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290"/>
    <w:rsid w:val="00607845"/>
    <w:rsid w:val="00613D21"/>
    <w:rsid w:val="006161B6"/>
    <w:rsid w:val="006167C4"/>
    <w:rsid w:val="006244C2"/>
    <w:rsid w:val="00625D15"/>
    <w:rsid w:val="006312B6"/>
    <w:rsid w:val="00633EC0"/>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441"/>
    <w:rsid w:val="00684717"/>
    <w:rsid w:val="006848EB"/>
    <w:rsid w:val="00684AF9"/>
    <w:rsid w:val="00685B77"/>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05FC7"/>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55B54"/>
    <w:rsid w:val="00863482"/>
    <w:rsid w:val="00867092"/>
    <w:rsid w:val="00870C7C"/>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6F0F"/>
    <w:rsid w:val="009F4DD4"/>
    <w:rsid w:val="009F5128"/>
    <w:rsid w:val="00A03635"/>
    <w:rsid w:val="00A06D49"/>
    <w:rsid w:val="00A112EE"/>
    <w:rsid w:val="00A11572"/>
    <w:rsid w:val="00A1406C"/>
    <w:rsid w:val="00A252FD"/>
    <w:rsid w:val="00A30BAA"/>
    <w:rsid w:val="00A3539F"/>
    <w:rsid w:val="00A36DF2"/>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5377"/>
    <w:rsid w:val="00A8627E"/>
    <w:rsid w:val="00A86623"/>
    <w:rsid w:val="00A9459B"/>
    <w:rsid w:val="00A963C5"/>
    <w:rsid w:val="00A969D1"/>
    <w:rsid w:val="00A978D6"/>
    <w:rsid w:val="00AA06A3"/>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0024"/>
    <w:rsid w:val="00B0433F"/>
    <w:rsid w:val="00B079CC"/>
    <w:rsid w:val="00B07CAD"/>
    <w:rsid w:val="00B11152"/>
    <w:rsid w:val="00B15E8A"/>
    <w:rsid w:val="00B16C39"/>
    <w:rsid w:val="00B248DC"/>
    <w:rsid w:val="00B31FE5"/>
    <w:rsid w:val="00B34F1E"/>
    <w:rsid w:val="00B35E04"/>
    <w:rsid w:val="00B36B1F"/>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C0F"/>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EF7788"/>
    <w:rsid w:val="00F0189C"/>
    <w:rsid w:val="00F026A0"/>
    <w:rsid w:val="00F04E94"/>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606E"/>
    <w:rsid w:val="00FB0395"/>
    <w:rsid w:val="00FB0484"/>
    <w:rsid w:val="00FB0E9F"/>
    <w:rsid w:val="00FB56B4"/>
    <w:rsid w:val="00FB649D"/>
    <w:rsid w:val="00FB69AE"/>
    <w:rsid w:val="00FB7DC3"/>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unjinlab.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23</Pages>
  <Words>39325</Words>
  <Characters>222580</Characters>
  <Application>Microsoft Office Word</Application>
  <DocSecurity>0</DocSecurity>
  <Lines>3648</Lines>
  <Paragraphs>925</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260980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30</cp:revision>
  <cp:lastPrinted>2022-01-24T02:54:00Z</cp:lastPrinted>
  <dcterms:created xsi:type="dcterms:W3CDTF">2024-01-15T22:26:00Z</dcterms:created>
  <dcterms:modified xsi:type="dcterms:W3CDTF">2024-01-16T00:25:00Z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id="7RcHYUM1"/&gt;&lt;style id="http://www.zotero.org/styles/american-society-for-microbiology" hasBibliography="1" bibliographyStyleHasBeenSet="1"/&gt;&lt;prefs&gt;&lt;pref name="fieldType" value="Field"/&gt;&lt;pref nam</vt:lpwstr>
  </property>
  <property fmtid="{D5CDD505-2E9C-101B-9397-08002B2CF9AE}" pid="3" name="ZOTERO_PREF_2">
    <vt:lpwstr>e="automaticJournalAbbreviations" value="true"/&gt;&lt;pref name="delayCitationUpdates" value="true"/&gt;&lt;pref name="dontAskDelayCitationUpdates" value="true"/&gt;&lt;/prefs&gt;&lt;/data&gt;</vt:lpwstr>
  </property>
</Properties>
</file>