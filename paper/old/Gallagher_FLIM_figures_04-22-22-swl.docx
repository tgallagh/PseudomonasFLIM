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F436D" w14:textId="12929C85" w:rsidR="00D31EE1" w:rsidRDefault="00110D50">
      <w:pPr>
        <w:rPr>
          <w:ins w:id="0" w:author="Tara Gallagher" w:date="2022-05-01T16:26:00Z"/>
        </w:rPr>
      </w:pPr>
      <w:r w:rsidRPr="00795D1E">
        <w:rPr>
          <w:b/>
          <w:bCs/>
          <w:noProof/>
        </w:rPr>
        <w:drawing>
          <wp:inline distT="0" distB="0" distL="0" distR="0" wp14:anchorId="768E492C" wp14:editId="563D728C">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
                    <a:stretch>
                      <a:fillRect/>
                    </a:stretch>
                  </pic:blipFill>
                  <pic:spPr>
                    <a:xfrm>
                      <a:off x="0" y="0"/>
                      <a:ext cx="3521250" cy="5551076"/>
                    </a:xfrm>
                    <a:prstGeom prst="rect">
                      <a:avLst/>
                    </a:prstGeom>
                  </pic:spPr>
                </pic:pic>
              </a:graphicData>
            </a:graphic>
          </wp:inline>
        </w:drawing>
      </w:r>
      <w:ins w:id="1" w:author="Tara Gallagher" w:date="2022-05-01T16:36:00Z">
        <w:r w:rsidR="00D53AFC">
          <w:rPr>
            <w:noProof/>
          </w:rPr>
          <w:drawing>
            <wp:inline distT="0" distB="0" distL="0" distR="0" wp14:anchorId="1D8B5FB4" wp14:editId="304082FB">
              <wp:extent cx="3411794" cy="218631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33657" cy="2200328"/>
                      </a:xfrm>
                      <a:prstGeom prst="rect">
                        <a:avLst/>
                      </a:prstGeom>
                    </pic:spPr>
                  </pic:pic>
                </a:graphicData>
              </a:graphic>
            </wp:inline>
          </w:drawing>
        </w:r>
      </w:ins>
    </w:p>
    <w:p w14:paraId="63EDB80D" w14:textId="7C607E6E" w:rsidR="005C3365" w:rsidRDefault="005C3365"/>
    <w:p w14:paraId="575B1679" w14:textId="740FB9D4" w:rsidR="00110D50" w:rsidRDefault="00110D50" w:rsidP="00110D50">
      <w:pPr>
        <w:pStyle w:val="NormalWeb"/>
        <w:spacing w:line="480" w:lineRule="auto"/>
        <w:ind w:left="360"/>
      </w:pPr>
      <w:r w:rsidRPr="0030454E">
        <w:rPr>
          <w:b/>
          <w:bCs/>
        </w:rPr>
        <w:lastRenderedPageBreak/>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w:t>
      </w:r>
      <w:r w:rsidRPr="0030454E">
        <w:t xml:space="preserve"> </w:t>
      </w:r>
      <w:r>
        <w:rPr>
          <w:b/>
          <w:bCs/>
        </w:rPr>
        <w:t xml:space="preserve">(B) </w:t>
      </w:r>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fldChar w:fldCharType="begin"/>
      </w:r>
      <w:r>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w:t>
      </w:r>
      <w:commentRangeStart w:id="2"/>
      <w:r>
        <w:t xml:space="preserve">two fluorescent species  </w:t>
      </w:r>
      <w:r>
        <w:fldChar w:fldCharType="begin"/>
      </w:r>
      <w:r>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fldChar w:fldCharType="separate"/>
      </w:r>
      <w:r>
        <w:rPr>
          <w:noProof/>
        </w:rPr>
        <w:t>(1, 2)</w:t>
      </w:r>
      <w:r>
        <w:fldChar w:fldCharType="end"/>
      </w:r>
      <w:r>
        <w:t>.</w:t>
      </w:r>
      <w:commentRangeEnd w:id="2"/>
      <w:r w:rsidR="005C3365">
        <w:rPr>
          <w:rStyle w:val="CommentReference"/>
          <w:rFonts w:asciiTheme="minorHAnsi" w:eastAsiaTheme="minorHAnsi" w:hAnsiTheme="minorHAnsi" w:cstheme="minorBidi"/>
        </w:rPr>
        <w:commentReference w:id="2"/>
      </w:r>
    </w:p>
    <w:p w14:paraId="1A58FD25" w14:textId="77777777" w:rsidR="00110D50" w:rsidRDefault="00110D50">
      <w:pPr>
        <w:rPr>
          <w:rFonts w:ascii="Times New Roman" w:eastAsia="Times New Roman" w:hAnsi="Times New Roman" w:cs="Times New Roman"/>
        </w:rPr>
      </w:pPr>
      <w:r>
        <w:br w:type="page"/>
      </w:r>
    </w:p>
    <w:p w14:paraId="379BEE3F" w14:textId="77777777" w:rsidR="00110D50" w:rsidRPr="0030454E" w:rsidRDefault="00110D50" w:rsidP="00110D50">
      <w:pPr>
        <w:pStyle w:val="NormalWeb"/>
        <w:spacing w:line="480" w:lineRule="auto"/>
        <w:ind w:left="360"/>
        <w:rPr>
          <w:b/>
          <w:bCs/>
        </w:rPr>
      </w:pPr>
    </w:p>
    <w:p w14:paraId="1DFEA2F1" w14:textId="5C7A16DE" w:rsidR="00110D50" w:rsidRDefault="00110D50"/>
    <w:p w14:paraId="52CC269A" w14:textId="78629AEF" w:rsidR="00110D50" w:rsidRDefault="00110D50">
      <w:r w:rsidRPr="00A0154C">
        <w:rPr>
          <w:b/>
          <w:bCs/>
          <w:noProof/>
        </w:rPr>
        <w:drawing>
          <wp:inline distT="0" distB="0" distL="0" distR="0" wp14:anchorId="1DD86C36" wp14:editId="02C3C536">
            <wp:extent cx="5943600" cy="554736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0"/>
                    <a:stretch>
                      <a:fillRect/>
                    </a:stretch>
                  </pic:blipFill>
                  <pic:spPr>
                    <a:xfrm>
                      <a:off x="0" y="0"/>
                      <a:ext cx="5943600" cy="5547360"/>
                    </a:xfrm>
                    <a:prstGeom prst="rect">
                      <a:avLst/>
                    </a:prstGeom>
                  </pic:spPr>
                </pic:pic>
              </a:graphicData>
            </a:graphic>
          </wp:inline>
        </w:drawing>
      </w:r>
    </w:p>
    <w:p w14:paraId="6F512629" w14:textId="77777777" w:rsidR="00110D50" w:rsidRPr="00110D50" w:rsidRDefault="00110D50" w:rsidP="00110D50">
      <w:pPr>
        <w:spacing w:line="480" w:lineRule="auto"/>
        <w:rPr>
          <w:rFonts w:ascii="Times New Roman" w:hAnsi="Times New Roman" w:cs="Times New Roman"/>
          <w:b/>
          <w:bCs/>
        </w:rPr>
      </w:pPr>
      <w:r w:rsidRPr="00110D50">
        <w:rPr>
          <w:rFonts w:ascii="Times New Roman" w:hAnsi="Times New Roman" w:cs="Times New Roman"/>
          <w:b/>
          <w:bCs/>
        </w:rPr>
        <w:t xml:space="preserve">Figure 2: Fluorescent spectra and lifetime phasor of some of the fluorescent metabolites produced by </w:t>
      </w:r>
      <w:r w:rsidRPr="00110D50">
        <w:rPr>
          <w:rFonts w:ascii="Times New Roman" w:hAnsi="Times New Roman" w:cs="Times New Roman"/>
          <w:b/>
          <w:bCs/>
          <w:i/>
          <w:iCs/>
        </w:rPr>
        <w:t>P. aeruginosa</w:t>
      </w:r>
      <w:r w:rsidRPr="00110D50">
        <w:rPr>
          <w:rFonts w:ascii="Times New Roman" w:hAnsi="Times New Roman" w:cs="Times New Roman"/>
          <w:i/>
          <w:iCs/>
        </w:rPr>
        <w:t xml:space="preserve"> </w:t>
      </w:r>
      <w:r w:rsidRPr="00110D50">
        <w:rPr>
          <w:rFonts w:ascii="Times New Roman" w:hAnsi="Times New Roman" w:cs="Times New Roman"/>
        </w:rPr>
        <w:t xml:space="preserve">(two-photon excitation = 740 nm). </w:t>
      </w:r>
    </w:p>
    <w:p w14:paraId="6FF7B278" w14:textId="3997C505" w:rsidR="00110D50" w:rsidRDefault="00110D50" w:rsidP="00110D50">
      <w:pPr>
        <w:pStyle w:val="NormalWeb"/>
        <w:spacing w:line="480" w:lineRule="auto"/>
      </w:pPr>
      <w:commentRangeStart w:id="3"/>
      <w:r w:rsidRPr="0030454E">
        <w:t>(</w:t>
      </w:r>
      <w:r w:rsidRPr="006120FC">
        <w:rPr>
          <w:b/>
          <w:bCs/>
        </w:rPr>
        <w:t>A</w:t>
      </w:r>
      <w:r w:rsidRPr="0030454E">
        <w:t xml:space="preserve">) </w:t>
      </w:r>
      <w:commentRangeEnd w:id="3"/>
      <w:r w:rsidR="0054565A">
        <w:rPr>
          <w:rStyle w:val="CommentReference"/>
          <w:rFonts w:asciiTheme="minorHAnsi" w:eastAsiaTheme="minorHAnsi" w:hAnsiTheme="minorHAnsi" w:cstheme="minorBidi"/>
        </w:rPr>
        <w:commentReference w:id="3"/>
      </w:r>
      <w:r>
        <w:t xml:space="preserve">Florescence </w:t>
      </w:r>
      <w:r w:rsidRPr="0030454E">
        <w:t>emission spectra</w:t>
      </w:r>
      <w:r>
        <w:t xml:space="preserve"> normalized </w:t>
      </w:r>
      <w:r w:rsidRPr="0030454E">
        <w:t>by max peak intensity</w:t>
      </w:r>
      <w:r>
        <w:t xml:space="preserve"> of fluorophores which emit in the 400-500 nm window</w:t>
      </w:r>
      <w:ins w:id="4" w:author="Tara Gallagher" w:date="2022-04-24T18:01:00Z">
        <w:r w:rsidR="00841D5C">
          <w:t xml:space="preserve"> (grey-shaded box)</w:t>
        </w:r>
      </w:ins>
      <w:ins w:id="5" w:author="Tara Gallagher" w:date="2022-04-24T18:02:00Z">
        <w:r w:rsidR="00841D5C">
          <w:t xml:space="preserve">. </w:t>
        </w:r>
      </w:ins>
      <w:del w:id="6" w:author="Tara Gallagher" w:date="2022-04-24T18:02:00Z">
        <w:r w:rsidDel="00841D5C">
          <w:delText xml:space="preserve">. </w:delText>
        </w:r>
      </w:del>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w:t>
      </w:r>
      <w:r>
        <w:lastRenderedPageBreak/>
        <w:t>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MDH NADH and OLS were determined from previously-reported fluorescence lifetimes </w:t>
      </w:r>
      <w:r>
        <w:fldChar w:fldCharType="begin"/>
      </w:r>
      <w:r>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fldChar w:fldCharType="separate"/>
      </w:r>
      <w:r>
        <w:rPr>
          <w:noProof/>
        </w:rPr>
        <w:t>(3, 4)</w:t>
      </w:r>
      <w:r>
        <w:fldChar w:fldCharType="end"/>
      </w:r>
      <w:r>
        <w:t xml:space="preserve">. </w:t>
      </w:r>
      <w:r w:rsidRPr="0030454E">
        <w:t xml:space="preserve">MDH = Malate Dehydrogenase, </w:t>
      </w:r>
      <w:proofErr w:type="spellStart"/>
      <w:r>
        <w:t>OHPhz</w:t>
      </w:r>
      <w:proofErr w:type="spellEnd"/>
      <w:r>
        <w:t xml:space="preserve"> = 1-hydroxyphenazine, OLS = Oxidized Lipid Signal, </w:t>
      </w:r>
      <w:r w:rsidRPr="0030454E">
        <w:t>PVD = pyoverdine, PYO = pyocyanin.</w:t>
      </w:r>
    </w:p>
    <w:p w14:paraId="649181CA" w14:textId="3ADEACEA" w:rsidR="00110D50" w:rsidRDefault="00110D50">
      <w:pPr>
        <w:rPr>
          <w:rFonts w:ascii="Times New Roman" w:eastAsia="Times New Roman" w:hAnsi="Times New Roman" w:cs="Times New Roman"/>
          <w:noProof/>
        </w:rPr>
      </w:pPr>
      <w:r>
        <w:rPr>
          <w:noProof/>
        </w:rPr>
        <w:br w:type="page"/>
      </w:r>
    </w:p>
    <w:p w14:paraId="0B9C6D55" w14:textId="0B1B0949" w:rsidR="00110D50" w:rsidRDefault="00110D50" w:rsidP="00110D50">
      <w:pPr>
        <w:pStyle w:val="NormalWeb"/>
        <w:spacing w:line="480" w:lineRule="auto"/>
        <w:rPr>
          <w:noProof/>
        </w:rPr>
      </w:pPr>
      <w:r w:rsidRPr="001446C0">
        <w:rPr>
          <w:b/>
          <w:bCs/>
          <w:noProof/>
        </w:rPr>
        <w:lastRenderedPageBreak/>
        <w:drawing>
          <wp:inline distT="0" distB="0" distL="0" distR="0" wp14:anchorId="273FD9DD" wp14:editId="2EB62F58">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1"/>
                    <a:stretch>
                      <a:fillRect/>
                    </a:stretch>
                  </pic:blipFill>
                  <pic:spPr>
                    <a:xfrm>
                      <a:off x="0" y="0"/>
                      <a:ext cx="5943600" cy="6327140"/>
                    </a:xfrm>
                    <a:prstGeom prst="rect">
                      <a:avLst/>
                    </a:prstGeom>
                  </pic:spPr>
                </pic:pic>
              </a:graphicData>
            </a:graphic>
          </wp:inline>
        </w:drawing>
      </w:r>
    </w:p>
    <w:p w14:paraId="3CD3D9AA" w14:textId="29322799" w:rsidR="00110D50" w:rsidRPr="00110D50" w:rsidRDefault="00110D50" w:rsidP="00110D50">
      <w:pPr>
        <w:spacing w:line="480" w:lineRule="auto"/>
        <w:rPr>
          <w:rFonts w:ascii="Times New Roman" w:hAnsi="Times New Roman" w:cs="Times New Roman"/>
          <w:bCs/>
        </w:rPr>
      </w:pPr>
      <w:r w:rsidRPr="00110D50">
        <w:rPr>
          <w:rFonts w:ascii="Times New Roman" w:hAnsi="Times New Roman" w:cs="Times New Roman"/>
          <w:b/>
          <w:bCs/>
        </w:rPr>
        <w:t xml:space="preserve">Figure 3: Fluorescence lifetime at </w:t>
      </w:r>
      <w:r w:rsidRPr="00110D50">
        <w:rPr>
          <w:rFonts w:ascii="Times New Roman" w:hAnsi="Times New Roman" w:cs="Times New Roman"/>
          <w:b/>
        </w:rPr>
        <w:t xml:space="preserve">different depths of </w:t>
      </w:r>
      <w:r w:rsidRPr="00110D50">
        <w:rPr>
          <w:rFonts w:ascii="Times New Roman" w:hAnsi="Times New Roman" w:cs="Times New Roman"/>
          <w:b/>
          <w:bCs/>
          <w:i/>
        </w:rPr>
        <w:t xml:space="preserve">P. aeruginosa </w:t>
      </w:r>
      <w:r w:rsidRPr="00110D50">
        <w:rPr>
          <w:rFonts w:ascii="Times New Roman" w:hAnsi="Times New Roman" w:cs="Times New Roman"/>
          <w:b/>
          <w:bCs/>
        </w:rPr>
        <w:t>PA14 biofilms</w:t>
      </w:r>
      <w:r w:rsidRPr="00110D50">
        <w:rPr>
          <w:rFonts w:ascii="Times New Roman" w:hAnsi="Times New Roman" w:cs="Times New Roman"/>
          <w:b/>
        </w:rPr>
        <w:t xml:space="preserve">. </w:t>
      </w:r>
      <w:r w:rsidRPr="00110D50">
        <w:rPr>
          <w:rFonts w:ascii="Times New Roman" w:hAnsi="Times New Roman" w:cs="Times New Roman"/>
        </w:rPr>
        <w:t>(</w:t>
      </w:r>
      <w:r w:rsidRPr="00110D50">
        <w:rPr>
          <w:rFonts w:ascii="Times New Roman" w:hAnsi="Times New Roman" w:cs="Times New Roman"/>
          <w:b/>
        </w:rPr>
        <w:t>A</w:t>
      </w:r>
      <w:r w:rsidRPr="00110D50">
        <w:rPr>
          <w:rFonts w:ascii="Times New Roman" w:hAnsi="Times New Roman" w:cs="Times New Roman"/>
        </w:rPr>
        <w:t xml:space="preserve">) Fluorescence lifetime phasor of </w:t>
      </w:r>
      <w:r w:rsidRPr="00110D50">
        <w:rPr>
          <w:rFonts w:ascii="Times New Roman" w:hAnsi="Times New Roman" w:cs="Times New Roman"/>
          <w:bCs/>
          <w:i/>
        </w:rPr>
        <w:t xml:space="preserve">P. aeruginosa </w:t>
      </w:r>
      <w:r w:rsidRPr="00110D50">
        <w:rPr>
          <w:rFonts w:ascii="Times New Roman" w:hAnsi="Times New Roman" w:cs="Times New Roman"/>
          <w:bCs/>
        </w:rPr>
        <w:t>PA14 WT and ∆</w:t>
      </w:r>
      <w:proofErr w:type="spellStart"/>
      <w:r w:rsidRPr="00110D50">
        <w:rPr>
          <w:rFonts w:ascii="Times New Roman" w:hAnsi="Times New Roman" w:cs="Times New Roman"/>
          <w:bCs/>
        </w:rPr>
        <w:t>phz</w:t>
      </w:r>
      <w:proofErr w:type="spellEnd"/>
      <w:r w:rsidRPr="00110D50">
        <w:rPr>
          <w:rFonts w:ascii="Times New Roman" w:hAnsi="Times New Roman" w:cs="Times New Roman"/>
          <w:bCs/>
        </w:rPr>
        <w:t xml:space="preserve"> strains grown in ASM or M9 succinate soft agar for 72h. Three replicates of biofilms were imaged every 100 µm from the biofilm surface (0 µm) to the bottom (1000 µm) (33 images per strain and media type, 132 </w:t>
      </w:r>
      <w:r w:rsidRPr="00110D50">
        <w:rPr>
          <w:rFonts w:ascii="Times New Roman" w:hAnsi="Times New Roman" w:cs="Times New Roman"/>
          <w:bCs/>
        </w:rPr>
        <w:lastRenderedPageBreak/>
        <w:t xml:space="preserve">images total). The scatter plot points are G and S values of pixels from fluorescence lifetime images, where the color indicates number of pixels at a given G,S coordinate. For reference, mean G and S values of fluorescent solutions from </w:t>
      </w:r>
      <w:ins w:id="7" w:author="Heather Maughan" w:date="2022-03-17T07:13:00Z">
        <w:r w:rsidR="00C23E58">
          <w:rPr>
            <w:rFonts w:ascii="Times New Roman" w:hAnsi="Times New Roman" w:cs="Times New Roman"/>
            <w:bCs/>
          </w:rPr>
          <w:t>F</w:t>
        </w:r>
      </w:ins>
      <w:r w:rsidRPr="00110D50">
        <w:rPr>
          <w:rFonts w:ascii="Times New Roman" w:hAnsi="Times New Roman" w:cs="Times New Roman"/>
          <w:bCs/>
        </w:rPr>
        <w:t>igure 2 are displayed as black shapes. (</w:t>
      </w:r>
      <w:r w:rsidRPr="00110D50">
        <w:rPr>
          <w:rFonts w:ascii="Times New Roman" w:hAnsi="Times New Roman" w:cs="Times New Roman"/>
          <w:b/>
          <w:bCs/>
        </w:rPr>
        <w:t>B</w:t>
      </w:r>
      <w:r w:rsidRPr="00110D50">
        <w:rPr>
          <w:rFonts w:ascii="Times New Roman" w:hAnsi="Times New Roman" w:cs="Times New Roman"/>
          <w:bCs/>
        </w:rPr>
        <w:t>) One-dimensional distribution of phasor G and S values, where line type and color are indicative of biofilm depth (0 µm = biofilm surface). The G and S distributions from the surface of the WT biofilms</w:t>
      </w:r>
      <w:ins w:id="8" w:author="Tara Gallagher" w:date="2022-04-24T18:04:00Z">
        <w:r w:rsidR="00237139">
          <w:rPr>
            <w:rFonts w:ascii="Times New Roman" w:hAnsi="Times New Roman" w:cs="Times New Roman"/>
            <w:bCs/>
          </w:rPr>
          <w:t xml:space="preserve"> </w:t>
        </w:r>
      </w:ins>
      <w:commentRangeStart w:id="9"/>
      <w:ins w:id="10" w:author="Heather Maughan" w:date="2022-03-17T09:28:00Z">
        <w:del w:id="11" w:author="Tara Gallagher" w:date="2022-04-24T18:04:00Z">
          <w:r w:rsidR="0054565A" w:rsidDel="00237139">
            <w:rPr>
              <w:rFonts w:ascii="Times New Roman" w:hAnsi="Times New Roman" w:cs="Times New Roman"/>
              <w:bCs/>
            </w:rPr>
            <w:delText>, shown along the x-axis,</w:delText>
          </w:r>
        </w:del>
      </w:ins>
      <w:del w:id="12" w:author="Tara Gallagher" w:date="2022-04-24T18:04:00Z">
        <w:r w:rsidRPr="00110D50" w:rsidDel="00237139">
          <w:rPr>
            <w:rFonts w:ascii="Times New Roman" w:hAnsi="Times New Roman" w:cs="Times New Roman"/>
            <w:bCs/>
          </w:rPr>
          <w:delText xml:space="preserve"> </w:delText>
        </w:r>
        <w:commentRangeEnd w:id="9"/>
        <w:r w:rsidR="0054565A" w:rsidDel="00237139">
          <w:rPr>
            <w:rStyle w:val="CommentReference"/>
          </w:rPr>
          <w:commentReference w:id="9"/>
        </w:r>
      </w:del>
      <w:r w:rsidRPr="00110D50">
        <w:rPr>
          <w:rFonts w:ascii="Times New Roman" w:hAnsi="Times New Roman" w:cs="Times New Roman"/>
          <w:bCs/>
        </w:rPr>
        <w:t xml:space="preserve">were significantly shifted to the left of the </w:t>
      </w:r>
      <w:r w:rsidRPr="0068375F">
        <w:rPr>
          <w:rFonts w:ascii="Times New Roman" w:hAnsi="Times New Roman" w:cs="Times New Roman"/>
          <w:bCs/>
          <w:i/>
          <w:iCs/>
          <w:rPrChange w:id="13" w:author="Tara Gallagher" w:date="2022-04-24T18:03:00Z">
            <w:rPr>
              <w:rFonts w:ascii="Times New Roman" w:hAnsi="Times New Roman" w:cs="Times New Roman"/>
              <w:bCs/>
            </w:rPr>
          </w:rPrChange>
        </w:rPr>
        <w:t>∆</w:t>
      </w:r>
      <w:proofErr w:type="spellStart"/>
      <w:r w:rsidRPr="0068375F">
        <w:rPr>
          <w:rFonts w:ascii="Times New Roman" w:hAnsi="Times New Roman" w:cs="Times New Roman"/>
          <w:bCs/>
          <w:i/>
          <w:iCs/>
          <w:rPrChange w:id="14" w:author="Tara Gallagher" w:date="2022-04-24T18:03:00Z">
            <w:rPr>
              <w:rFonts w:ascii="Times New Roman" w:hAnsi="Times New Roman" w:cs="Times New Roman"/>
              <w:bCs/>
            </w:rPr>
          </w:rPrChange>
        </w:rPr>
        <w:t>phz</w:t>
      </w:r>
      <w:proofErr w:type="spellEnd"/>
      <w:r w:rsidRPr="00110D50">
        <w:rPr>
          <w:rFonts w:ascii="Times New Roman" w:hAnsi="Times New Roman" w:cs="Times New Roman"/>
          <w:bCs/>
        </w:rPr>
        <w:t xml:space="preserve"> biofilm surfaces in both media types (</w:t>
      </w:r>
      <w:r w:rsidRPr="00110D50">
        <w:rPr>
          <w:rFonts w:ascii="Times New Roman" w:hAnsi="Times New Roman" w:cs="Times New Roman"/>
        </w:rPr>
        <w:t>Wilcoxon rank sum test, p-value &lt; 2.2e</w:t>
      </w:r>
      <w:r w:rsidRPr="00110D50">
        <w:rPr>
          <w:rFonts w:ascii="Times New Roman" w:hAnsi="Times New Roman" w:cs="Times New Roman"/>
          <w:vertAlign w:val="superscript"/>
        </w:rPr>
        <w:t>-16</w:t>
      </w:r>
      <w:r w:rsidRPr="00110D50">
        <w:rPr>
          <w:rFonts w:ascii="Times New Roman" w:hAnsi="Times New Roman" w:cs="Times New Roman"/>
        </w:rPr>
        <w:t xml:space="preserve">) </w:t>
      </w:r>
      <w:r w:rsidRPr="0068375F">
        <w:rPr>
          <w:rFonts w:ascii="Times New Roman" w:hAnsi="Times New Roman" w:cs="Times New Roman"/>
          <w:bCs/>
          <w:i/>
          <w:iCs/>
          <w:rPrChange w:id="15" w:author="Tara Gallagher" w:date="2022-04-24T18:03:00Z">
            <w:rPr>
              <w:rFonts w:ascii="Times New Roman" w:hAnsi="Times New Roman" w:cs="Times New Roman"/>
              <w:bCs/>
            </w:rPr>
          </w:rPrChange>
        </w:rPr>
        <w:t>∆</w:t>
      </w:r>
      <w:proofErr w:type="spellStart"/>
      <w:r w:rsidRPr="0068375F">
        <w:rPr>
          <w:rFonts w:ascii="Times New Roman" w:hAnsi="Times New Roman" w:cs="Times New Roman"/>
          <w:bCs/>
          <w:i/>
          <w:iCs/>
          <w:rPrChange w:id="16" w:author="Tara Gallagher" w:date="2022-04-24T18:03:00Z">
            <w:rPr>
              <w:rFonts w:ascii="Times New Roman" w:hAnsi="Times New Roman" w:cs="Times New Roman"/>
              <w:bCs/>
            </w:rPr>
          </w:rPrChange>
        </w:rPr>
        <w:t>phz</w:t>
      </w:r>
      <w:proofErr w:type="spellEnd"/>
      <w:r w:rsidRPr="00110D50">
        <w:rPr>
          <w:rFonts w:ascii="Times New Roman" w:hAnsi="Times New Roman" w:cs="Times New Roman"/>
          <w:bCs/>
        </w:rPr>
        <w:t xml:space="preserve"> = </w:t>
      </w:r>
      <w:ins w:id="17" w:author="Tara Gallagher" w:date="2022-04-24T18:03:00Z">
        <w:r w:rsidR="0068375F">
          <w:rPr>
            <w:rFonts w:ascii="Times New Roman" w:hAnsi="Times New Roman" w:cs="Times New Roman"/>
            <w:bCs/>
            <w:i/>
            <w:iCs/>
          </w:rPr>
          <w:t xml:space="preserve">P. aeruginosa </w:t>
        </w:r>
        <w:r w:rsidR="0068375F">
          <w:rPr>
            <w:rFonts w:ascii="Times New Roman" w:hAnsi="Times New Roman" w:cs="Times New Roman"/>
            <w:bCs/>
          </w:rPr>
          <w:t xml:space="preserve">PA14 </w:t>
        </w:r>
      </w:ins>
      <w:ins w:id="18" w:author="Tara Gallagher" w:date="2022-04-24T18:04:00Z">
        <w:r w:rsidR="0068375F">
          <w:rPr>
            <w:rFonts w:ascii="Times New Roman" w:hAnsi="Times New Roman" w:cs="Times New Roman"/>
            <w:bCs/>
            <w:i/>
            <w:iCs/>
          </w:rPr>
          <w:t>∆phzA1-G1/∆phzA2-G2</w:t>
        </w:r>
      </w:ins>
      <w:del w:id="19" w:author="Tara Gallagher" w:date="2022-04-24T18:03:00Z">
        <w:r w:rsidRPr="00110D50" w:rsidDel="0068375F">
          <w:rPr>
            <w:rFonts w:ascii="Times New Roman" w:hAnsi="Times New Roman" w:cs="Times New Roman"/>
            <w:bCs/>
          </w:rPr>
          <w:delText>phenazine double mutant</w:delText>
        </w:r>
      </w:del>
      <w:r w:rsidRPr="00110D50">
        <w:rPr>
          <w:rFonts w:ascii="Times New Roman" w:hAnsi="Times New Roman" w:cs="Times New Roman"/>
          <w:bCs/>
        </w:rPr>
        <w:t xml:space="preserve">; does not produce PYO or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MDH = Malate dehydrogenase,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 1-hydroxyphenazine, OLS = Oxidized Lipid Signal, PVD = pyoverdine, PYO = pyocyanin, ASM = artificial sputum medium, </w:t>
      </w:r>
      <w:proofErr w:type="spellStart"/>
      <w:r w:rsidRPr="00110D50">
        <w:rPr>
          <w:rFonts w:ascii="Times New Roman" w:hAnsi="Times New Roman" w:cs="Times New Roman"/>
          <w:bCs/>
        </w:rPr>
        <w:t>suc</w:t>
      </w:r>
      <w:proofErr w:type="spellEnd"/>
      <w:r w:rsidRPr="00110D50">
        <w:rPr>
          <w:rFonts w:ascii="Times New Roman" w:hAnsi="Times New Roman" w:cs="Times New Roman"/>
          <w:bCs/>
        </w:rPr>
        <w:t xml:space="preserve"> = succinate.</w:t>
      </w:r>
    </w:p>
    <w:p w14:paraId="79DEC38C" w14:textId="77777777" w:rsidR="00110D50" w:rsidRDefault="00110D50"/>
    <w:p w14:paraId="3121693F" w14:textId="2B19059D" w:rsidR="00110D50" w:rsidRDefault="00110D50">
      <w:r>
        <w:br w:type="page"/>
      </w:r>
    </w:p>
    <w:p w14:paraId="79F91300" w14:textId="3083E98F" w:rsidR="00110D50" w:rsidRDefault="00110D50">
      <w:r w:rsidRPr="00A0154C">
        <w:rPr>
          <w:b/>
          <w:bCs/>
          <w:noProof/>
        </w:rPr>
        <w:lastRenderedPageBreak/>
        <w:drawing>
          <wp:inline distT="0" distB="0" distL="0" distR="0" wp14:anchorId="55895E54" wp14:editId="11F49456">
            <wp:extent cx="5107940" cy="82296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2"/>
                    <a:stretch>
                      <a:fillRect/>
                    </a:stretch>
                  </pic:blipFill>
                  <pic:spPr>
                    <a:xfrm>
                      <a:off x="0" y="0"/>
                      <a:ext cx="5107940" cy="8229600"/>
                    </a:xfrm>
                    <a:prstGeom prst="rect">
                      <a:avLst/>
                    </a:prstGeom>
                  </pic:spPr>
                </pic:pic>
              </a:graphicData>
            </a:graphic>
          </wp:inline>
        </w:drawing>
      </w:r>
    </w:p>
    <w:p w14:paraId="5A4206C9" w14:textId="0ABC569C" w:rsidR="00D3538E" w:rsidRDefault="00D3538E" w:rsidP="00D3538E">
      <w:pPr>
        <w:pStyle w:val="NormalWeb"/>
        <w:spacing w:line="480" w:lineRule="auto"/>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each pixel in</w:t>
      </w:r>
      <w:ins w:id="20" w:author="Tara Gallagher" w:date="2022-05-01T16:12:00Z">
        <w:r w:rsidR="00B91D27">
          <w:t xml:space="preserve"> the image</w:t>
        </w:r>
      </w:ins>
      <w:r>
        <w:t xml:space="preserve"> is colored based on phasor position. </w:t>
      </w:r>
      <w:r w:rsidRPr="004E233B">
        <w:rPr>
          <w:bCs/>
        </w:rPr>
        <w:t xml:space="preserve">For reference, mean G and S values of fluorescent solutions </w:t>
      </w:r>
      <w:r>
        <w:rPr>
          <w:bCs/>
        </w:rPr>
        <w:t xml:space="preserve">from </w:t>
      </w:r>
      <w:ins w:id="21" w:author="Heather Maughan" w:date="2022-03-17T07:14:00Z">
        <w:r w:rsidR="00491F10">
          <w:rPr>
            <w:bCs/>
          </w:rPr>
          <w:t>F</w:t>
        </w:r>
      </w:ins>
      <w:r>
        <w:rPr>
          <w:bCs/>
        </w:rPr>
        <w:t xml:space="preserve">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4FA3CED1" w14:textId="5D3D28A0" w:rsidR="00D3538E" w:rsidRDefault="00D3538E"/>
    <w:p w14:paraId="0E4C608A" w14:textId="773E9D47" w:rsidR="00D3538E" w:rsidRDefault="00D3538E">
      <w:r w:rsidRPr="00774414">
        <w:rPr>
          <w:noProof/>
        </w:rPr>
        <w:lastRenderedPageBreak/>
        <w:drawing>
          <wp:inline distT="0" distB="0" distL="0" distR="0" wp14:anchorId="26BE5824" wp14:editId="0B457CCB">
            <wp:extent cx="5943600" cy="778954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a:stretch>
                      <a:fillRect/>
                    </a:stretch>
                  </pic:blipFill>
                  <pic:spPr>
                    <a:xfrm>
                      <a:off x="0" y="0"/>
                      <a:ext cx="5943600" cy="7789545"/>
                    </a:xfrm>
                    <a:prstGeom prst="rect">
                      <a:avLst/>
                    </a:prstGeom>
                  </pic:spPr>
                </pic:pic>
              </a:graphicData>
            </a:graphic>
          </wp:inline>
        </w:drawing>
      </w:r>
    </w:p>
    <w:p w14:paraId="7444679C" w14:textId="7D4DDB39" w:rsidR="00D3538E" w:rsidRDefault="00D3538E" w:rsidP="00D3538E">
      <w:pPr>
        <w:pStyle w:val="NormalWeb"/>
        <w:spacing w:line="480" w:lineRule="auto"/>
      </w:pPr>
      <w:r w:rsidRPr="00FA674C">
        <w:rPr>
          <w:b/>
          <w:bCs/>
        </w:rPr>
        <w:lastRenderedPageBreak/>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proofErr w:type="spellStart"/>
      <w:r>
        <w:rPr>
          <w:b/>
          <w:bCs/>
          <w:i/>
          <w:iCs/>
        </w:rPr>
        <w:t>Rothia</w:t>
      </w:r>
      <w:proofErr w:type="spellEnd"/>
      <w:r>
        <w:rPr>
          <w:b/>
          <w:bCs/>
          <w:i/>
          <w:iCs/>
        </w:rPr>
        <w:t xml:space="preserve">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w:t>
      </w:r>
      <w:ins w:id="22" w:author="Heather Maughan" w:date="2022-03-17T09:30:00Z">
        <w:r w:rsidR="00A05684">
          <w:t xml:space="preserve">under </w:t>
        </w:r>
      </w:ins>
      <w:r>
        <w:t xml:space="preserve">hypoxic conditions for 72h. 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fluorescent solutions are displayed on the universal circle as black shapes. Mean G and S values for each media condition are represented by colored shapes with error bars (ASM = grey circle, M9 </w:t>
      </w:r>
      <w:proofErr w:type="spellStart"/>
      <w:r>
        <w:t>suc</w:t>
      </w:r>
      <w:proofErr w:type="spellEnd"/>
      <w:r>
        <w:t xml:space="preserve"> = lavender square, M9 </w:t>
      </w:r>
      <w:proofErr w:type="spellStart"/>
      <w:r>
        <w:t>suc</w:t>
      </w:r>
      <w:proofErr w:type="spellEnd"/>
      <w:r>
        <w:t xml:space="preserve"> + sup = orange diamond).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The one-dimensional distributions of G and S are the side and bottom panels, respectively, and colored by media condition. M9 </w:t>
      </w:r>
      <w:proofErr w:type="spellStart"/>
      <w:r>
        <w:t>suc</w:t>
      </w:r>
      <w:proofErr w:type="spellEnd"/>
      <w:r>
        <w:t xml:space="preserve"> + sup G and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xml:space="preserve">; </w:t>
      </w:r>
      <w:r w:rsidRPr="00C75925">
        <w:rPr>
          <w:b/>
          <w:bCs/>
        </w:rPr>
        <w:t>Table 1</w:t>
      </w:r>
      <w:r>
        <w:t>). (</w:t>
      </w:r>
      <w:r w:rsidRPr="00E62686">
        <w:rPr>
          <w:b/>
          <w:bCs/>
        </w:rPr>
        <w:t>B</w:t>
      </w:r>
      <w:r>
        <w:t>) Examples of fluorescent intensity images from the cross-feeding experiment.</w:t>
      </w:r>
      <w:r w:rsidRPr="00472FCB">
        <w:t xml:space="preserve"> </w:t>
      </w:r>
      <w:r>
        <w:t>Scale bar = 3 µm. (</w:t>
      </w:r>
      <w:r w:rsidRPr="00FA674C">
        <w:rPr>
          <w:b/>
          <w:bCs/>
        </w:rPr>
        <w:t>C</w:t>
      </w:r>
      <w:r>
        <w:t>) The fluorescence lifetime image (top) from three example samples, colored by position on the phasor (bottom). The pixel color in the images correspond</w:t>
      </w:r>
      <w:ins w:id="23" w:author="Heather Maughan" w:date="2022-03-17T07:16:00Z">
        <w:r w:rsidR="00491F10">
          <w:t>s</w:t>
        </w:r>
      </w:ins>
      <w:r>
        <w:t xml:space="preserve"> with the color of pixels in the phasor.  Blue is indicative of a longer lifetime near the origin of the phasor (0,0). Scale bar = 3 µm. </w:t>
      </w:r>
      <w:r w:rsidRPr="0030454E">
        <w:t xml:space="preserve">MDH = Malate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proofErr w:type="spellStart"/>
      <w:r>
        <w:rPr>
          <w:i/>
          <w:iCs/>
        </w:rPr>
        <w:t>Rothia</w:t>
      </w:r>
      <w:proofErr w:type="spellEnd"/>
      <w:r>
        <w:rPr>
          <w:i/>
          <w:iCs/>
        </w:rPr>
        <w:t xml:space="preserve"> </w:t>
      </w:r>
      <w:proofErr w:type="spellStart"/>
      <w:r>
        <w:rPr>
          <w:i/>
          <w:iCs/>
        </w:rPr>
        <w:t>mucilaginosa</w:t>
      </w:r>
      <w:proofErr w:type="spellEnd"/>
      <w:r>
        <w:t>.</w:t>
      </w:r>
    </w:p>
    <w:p w14:paraId="3824AD85" w14:textId="77777777" w:rsidR="00D3538E" w:rsidRDefault="00D3538E"/>
    <w:sectPr w:rsidR="00D3538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ara Gallagher" w:date="2022-05-01T16:17:00Z" w:initials="TG">
    <w:p w14:paraId="54FE9AD2" w14:textId="18952447" w:rsidR="005C3365" w:rsidRDefault="005C3365">
      <w:pPr>
        <w:pStyle w:val="CommentText"/>
      </w:pPr>
      <w:r>
        <w:rPr>
          <w:rStyle w:val="CommentReference"/>
        </w:rPr>
        <w:annotationRef/>
      </w:r>
      <w:r>
        <w:t xml:space="preserve">Add a phasor that’s just the colormap. </w:t>
      </w:r>
    </w:p>
  </w:comment>
  <w:comment w:id="3" w:author="Heather Maughan" w:date="2022-03-17T07:28:00Z" w:initials="HM">
    <w:p w14:paraId="64A4CC5C" w14:textId="6A5419CC" w:rsidR="0054565A" w:rsidRDefault="0054565A">
      <w:pPr>
        <w:pStyle w:val="CommentText"/>
      </w:pPr>
      <w:r>
        <w:rPr>
          <w:rStyle w:val="CommentReference"/>
        </w:rPr>
        <w:annotationRef/>
      </w:r>
      <w:r>
        <w:t>What is the purpose of the grey box? Just to highlight the 400-500 nm range?</w:t>
      </w:r>
    </w:p>
  </w:comment>
  <w:comment w:id="9" w:author="Heather Maughan" w:date="2022-03-17T07:28:00Z" w:initials="HM">
    <w:p w14:paraId="1B9B98F4" w14:textId="5ACC2498" w:rsidR="0054565A" w:rsidRDefault="0054565A">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FE9AD2" w15:done="0"/>
  <w15:commentEx w15:paraId="64A4CC5C" w15:done="1"/>
  <w15:commentEx w15:paraId="1B9B98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9312E" w16cex:dateUtc="2022-05-01T22:17:00Z"/>
  <w16cex:commentExtensible w16cex:durableId="25DD7DC6" w16cex:dateUtc="2022-03-17T13:28:00Z"/>
  <w16cex:commentExtensible w16cex:durableId="25DD7DB8" w16cex:dateUtc="2022-03-17T13: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FE9AD2" w16cid:durableId="2619312E"/>
  <w16cid:commentId w16cid:paraId="64A4CC5C" w16cid:durableId="25DD7DC6"/>
  <w16cid:commentId w16cid:paraId="1B9B98F4" w16cid:durableId="25DD7DB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ara.gallagher@recursionpharma.com::ceb83a18-5176-49e6-b7b3-ec26c95cd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25D"/>
    <w:rsid w:val="00110D50"/>
    <w:rsid w:val="00237139"/>
    <w:rsid w:val="002F584B"/>
    <w:rsid w:val="00491F10"/>
    <w:rsid w:val="0054565A"/>
    <w:rsid w:val="005C3365"/>
    <w:rsid w:val="0068375F"/>
    <w:rsid w:val="006B525D"/>
    <w:rsid w:val="00841D5C"/>
    <w:rsid w:val="008A088B"/>
    <w:rsid w:val="009C0D2F"/>
    <w:rsid w:val="00A05684"/>
    <w:rsid w:val="00A6644A"/>
    <w:rsid w:val="00B91D27"/>
    <w:rsid w:val="00C23E58"/>
    <w:rsid w:val="00C6768D"/>
    <w:rsid w:val="00D31EE1"/>
    <w:rsid w:val="00D3538E"/>
    <w:rsid w:val="00D53AF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9DBC807"/>
  <w15:chartTrackingRefBased/>
  <w15:docId w15:val="{25FE6748-3794-C247-9C6C-47CC420B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0D50"/>
    <w:pPr>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C23E58"/>
  </w:style>
  <w:style w:type="character" w:styleId="CommentReference">
    <w:name w:val="annotation reference"/>
    <w:basedOn w:val="DefaultParagraphFont"/>
    <w:uiPriority w:val="99"/>
    <w:semiHidden/>
    <w:unhideWhenUsed/>
    <w:rsid w:val="0054565A"/>
    <w:rPr>
      <w:sz w:val="16"/>
      <w:szCs w:val="16"/>
    </w:rPr>
  </w:style>
  <w:style w:type="paragraph" w:styleId="CommentText">
    <w:name w:val="annotation text"/>
    <w:basedOn w:val="Normal"/>
    <w:link w:val="CommentTextChar"/>
    <w:uiPriority w:val="99"/>
    <w:semiHidden/>
    <w:unhideWhenUsed/>
    <w:rsid w:val="0054565A"/>
    <w:rPr>
      <w:sz w:val="20"/>
      <w:szCs w:val="20"/>
    </w:rPr>
  </w:style>
  <w:style w:type="character" w:customStyle="1" w:styleId="CommentTextChar">
    <w:name w:val="Comment Text Char"/>
    <w:basedOn w:val="DefaultParagraphFont"/>
    <w:link w:val="CommentText"/>
    <w:uiPriority w:val="99"/>
    <w:semiHidden/>
    <w:rsid w:val="0054565A"/>
    <w:rPr>
      <w:sz w:val="20"/>
      <w:szCs w:val="20"/>
    </w:rPr>
  </w:style>
  <w:style w:type="paragraph" w:styleId="CommentSubject">
    <w:name w:val="annotation subject"/>
    <w:basedOn w:val="CommentText"/>
    <w:next w:val="CommentText"/>
    <w:link w:val="CommentSubjectChar"/>
    <w:uiPriority w:val="99"/>
    <w:semiHidden/>
    <w:unhideWhenUsed/>
    <w:rsid w:val="0054565A"/>
    <w:rPr>
      <w:b/>
      <w:bCs/>
    </w:rPr>
  </w:style>
  <w:style w:type="character" w:customStyle="1" w:styleId="CommentSubjectChar">
    <w:name w:val="Comment Subject Char"/>
    <w:basedOn w:val="CommentTextChar"/>
    <w:link w:val="CommentSubject"/>
    <w:uiPriority w:val="99"/>
    <w:semiHidden/>
    <w:rsid w:val="0054565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6.png"/><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image" Target="media/image2.png"/><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image" Target="media/image1.png"/><Relationship Id="rId9" Type="http://schemas.microsoft.com/office/2018/08/relationships/commentsExtensible" Target="commentsExtensible.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10</Pages>
  <Words>2305</Words>
  <Characters>13142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5</cp:revision>
  <dcterms:created xsi:type="dcterms:W3CDTF">2022-05-01T17:36:00Z</dcterms:created>
  <dcterms:modified xsi:type="dcterms:W3CDTF">2022-05-01T22:37:00Z</dcterms:modified>
</cp:coreProperties>
</file>