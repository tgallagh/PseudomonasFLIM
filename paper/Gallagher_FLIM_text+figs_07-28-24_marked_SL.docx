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32C1E" w14:textId="7BBE8106" w:rsidR="005951AD" w:rsidRPr="00C36C7C" w:rsidRDefault="005951AD" w:rsidP="00C36C7C">
      <w:pPr>
        <w:spacing w:line="480" w:lineRule="auto"/>
        <w:rPr>
          <w:rFonts w:ascii="Cambria" w:hAnsi="Cambria"/>
          <w:b/>
          <w:bCs/>
        </w:rPr>
      </w:pPr>
      <w:r w:rsidRPr="00C36C7C">
        <w:rPr>
          <w:rFonts w:ascii="Cambria" w:hAnsi="Cambria"/>
          <w:b/>
          <w:bCs/>
        </w:rPr>
        <w:t>Fluorescence lifetime imaging detects</w:t>
      </w:r>
      <w:r w:rsidR="0017681D">
        <w:rPr>
          <w:rFonts w:ascii="Cambria" w:hAnsi="Cambria"/>
          <w:b/>
          <w:bCs/>
        </w:rPr>
        <w:t xml:space="preserve"> long</w:t>
      </w:r>
      <w:r w:rsidR="000B787A">
        <w:rPr>
          <w:rFonts w:ascii="Cambria" w:hAnsi="Cambria"/>
          <w:b/>
          <w:bCs/>
        </w:rPr>
        <w:t>-</w:t>
      </w:r>
      <w:r w:rsidR="0017681D">
        <w:rPr>
          <w:rFonts w:ascii="Cambria" w:hAnsi="Cambria"/>
          <w:b/>
          <w:bCs/>
        </w:rPr>
        <w:t>lifetime signal associated with</w:t>
      </w:r>
      <w:r w:rsidRPr="00C36C7C">
        <w:rPr>
          <w:rFonts w:ascii="Cambria" w:hAnsi="Cambria"/>
          <w:b/>
          <w:bCs/>
        </w:rPr>
        <w:t xml:space="preserve"> reduced </w:t>
      </w:r>
      <w:r w:rsidR="00411FBE" w:rsidRPr="00C36C7C">
        <w:rPr>
          <w:rFonts w:ascii="Cambria" w:hAnsi="Cambria"/>
          <w:b/>
          <w:bCs/>
        </w:rPr>
        <w:t>pyocyanin</w:t>
      </w:r>
      <w:r w:rsidRPr="00C36C7C">
        <w:rPr>
          <w:rFonts w:ascii="Cambria" w:hAnsi="Cambria"/>
          <w:b/>
          <w:bCs/>
        </w:rPr>
        <w:t xml:space="preserve"> at the surface of </w:t>
      </w:r>
      <w:r w:rsidRPr="00C36C7C">
        <w:rPr>
          <w:rFonts w:ascii="Cambria" w:hAnsi="Cambria"/>
          <w:b/>
          <w:bCs/>
          <w:i/>
        </w:rPr>
        <w:t>P</w:t>
      </w:r>
      <w:r w:rsidR="00714753">
        <w:rPr>
          <w:rFonts w:ascii="Cambria" w:hAnsi="Cambria"/>
          <w:b/>
          <w:bCs/>
          <w:i/>
        </w:rPr>
        <w:t xml:space="preserve">seudomonas </w:t>
      </w:r>
      <w:r w:rsidRPr="00C36C7C">
        <w:rPr>
          <w:rFonts w:ascii="Cambria" w:hAnsi="Cambria"/>
          <w:b/>
          <w:bCs/>
          <w:i/>
        </w:rPr>
        <w:t xml:space="preserve">aeruginosa </w:t>
      </w:r>
      <w:r w:rsidRPr="00C36C7C">
        <w:rPr>
          <w:rFonts w:ascii="Cambria" w:hAnsi="Cambria"/>
          <w:b/>
          <w:bCs/>
        </w:rPr>
        <w:t xml:space="preserve">biofilms and in cross-feeding </w:t>
      </w:r>
      <w:proofErr w:type="gramStart"/>
      <w:r w:rsidRPr="00C36C7C">
        <w:rPr>
          <w:rFonts w:ascii="Cambria" w:hAnsi="Cambria"/>
          <w:b/>
          <w:bCs/>
        </w:rPr>
        <w:t>conditions</w:t>
      </w:r>
      <w:proofErr w:type="gramEnd"/>
    </w:p>
    <w:p w14:paraId="4BF27771" w14:textId="77777777" w:rsidR="00E1724B" w:rsidRDefault="00E1724B" w:rsidP="00CD0D15">
      <w:pPr>
        <w:spacing w:line="480" w:lineRule="auto"/>
        <w:rPr>
          <w:rFonts w:ascii="Cambria" w:hAnsi="Cambria"/>
        </w:rPr>
      </w:pPr>
    </w:p>
    <w:p w14:paraId="3C3B5FCD" w14:textId="20E25EB8" w:rsidR="00F27C25" w:rsidRPr="00CD0D15" w:rsidRDefault="00F27C25" w:rsidP="00CD0D15">
      <w:pPr>
        <w:spacing w:line="480" w:lineRule="auto"/>
        <w:rPr>
          <w:rFonts w:ascii="Cambria" w:hAnsi="Cambria"/>
        </w:rPr>
      </w:pPr>
      <w:r w:rsidRPr="00CD0D15">
        <w:rPr>
          <w:rFonts w:ascii="Cambria" w:hAnsi="Cambria"/>
        </w:rPr>
        <w:t>T</w:t>
      </w:r>
      <w:ins w:id="0" w:author="tara gallagher" w:date="2024-10-25T10:07:00Z">
        <w:r w:rsidR="006A1825">
          <w:rPr>
            <w:rFonts w:ascii="Cambria" w:hAnsi="Cambria"/>
          </w:rPr>
          <w:t>ara</w:t>
        </w:r>
      </w:ins>
      <w:del w:id="1" w:author="tara gallagher" w:date="2024-10-25T10:07:00Z">
        <w:r w:rsidRPr="00CD0D15" w:rsidDel="006A1825">
          <w:rPr>
            <w:rFonts w:ascii="Cambria" w:hAnsi="Cambria"/>
          </w:rPr>
          <w:delText>.</w:delText>
        </w:r>
      </w:del>
      <w:r w:rsidRPr="00CD0D15">
        <w:rPr>
          <w:rFonts w:ascii="Cambria" w:hAnsi="Cambria"/>
        </w:rPr>
        <w:t xml:space="preserve"> Gallagher*</w:t>
      </w:r>
      <w:ins w:id="2" w:author="tara gallagher" w:date="2024-10-25T10:13:00Z">
        <w:r w:rsidR="006A1825" w:rsidRPr="006A1825">
          <w:rPr>
            <w:rFonts w:ascii="Cambria" w:hAnsi="Cambria"/>
            <w:vertAlign w:val="superscript"/>
            <w:rPrChange w:id="3" w:author="tara gallagher" w:date="2024-10-25T10:13:00Z">
              <w:rPr>
                <w:rFonts w:ascii="Cambria" w:hAnsi="Cambria"/>
              </w:rPr>
            </w:rPrChange>
          </w:rPr>
          <w:t>1</w:t>
        </w:r>
      </w:ins>
      <w:r w:rsidRPr="00CD0D15">
        <w:rPr>
          <w:rFonts w:ascii="Cambria" w:hAnsi="Cambria"/>
        </w:rPr>
        <w:t>, S</w:t>
      </w:r>
      <w:ins w:id="4" w:author="tara gallagher" w:date="2024-10-25T10:07:00Z">
        <w:r w:rsidR="006A1825">
          <w:rPr>
            <w:rFonts w:ascii="Cambria" w:hAnsi="Cambria"/>
          </w:rPr>
          <w:t>imon William</w:t>
        </w:r>
      </w:ins>
      <w:del w:id="5" w:author="tara gallagher" w:date="2024-10-25T10:07:00Z">
        <w:r w:rsidRPr="00CD0D15" w:rsidDel="006A1825">
          <w:rPr>
            <w:rFonts w:ascii="Cambria" w:hAnsi="Cambria"/>
          </w:rPr>
          <w:delText>.W.</w:delText>
        </w:r>
      </w:del>
      <w:r w:rsidRPr="00CD0D15">
        <w:rPr>
          <w:rFonts w:ascii="Cambria" w:hAnsi="Cambria"/>
        </w:rPr>
        <w:t xml:space="preserve"> </w:t>
      </w:r>
      <w:proofErr w:type="spellStart"/>
      <w:r w:rsidRPr="00CD0D15">
        <w:rPr>
          <w:rFonts w:ascii="Cambria" w:hAnsi="Cambria"/>
        </w:rPr>
        <w:t>Leemans</w:t>
      </w:r>
      <w:proofErr w:type="spellEnd"/>
      <w:r w:rsidRPr="00CD0D15">
        <w:rPr>
          <w:rFonts w:ascii="Cambria" w:hAnsi="Cambria"/>
        </w:rPr>
        <w:t>*</w:t>
      </w:r>
      <w:ins w:id="6" w:author="tara gallagher" w:date="2024-10-25T10:13:00Z">
        <w:r w:rsidR="006A1825" w:rsidRPr="006A1825">
          <w:rPr>
            <w:rFonts w:ascii="Cambria" w:hAnsi="Cambria"/>
            <w:vertAlign w:val="superscript"/>
            <w:rPrChange w:id="7" w:author="tara gallagher" w:date="2024-10-25T10:13:00Z">
              <w:rPr>
                <w:rFonts w:ascii="Cambria" w:hAnsi="Cambria"/>
              </w:rPr>
            </w:rPrChange>
          </w:rPr>
          <w:t>2</w:t>
        </w:r>
      </w:ins>
      <w:r w:rsidRPr="00CD0D15">
        <w:rPr>
          <w:rFonts w:ascii="Cambria" w:hAnsi="Cambria"/>
        </w:rPr>
        <w:t xml:space="preserve">, </w:t>
      </w:r>
      <w:ins w:id="8" w:author="tara gallagher" w:date="2024-10-25T10:09:00Z">
        <w:r w:rsidR="006A1825" w:rsidRPr="006A1825">
          <w:rPr>
            <w:rFonts w:ascii="Cambria" w:hAnsi="Cambria"/>
          </w:rPr>
          <w:t>Alexander</w:t>
        </w:r>
        <w:r w:rsidR="006A1825" w:rsidRPr="006A1825" w:rsidDel="006A1825">
          <w:rPr>
            <w:rFonts w:ascii="Cambria" w:hAnsi="Cambria"/>
          </w:rPr>
          <w:t xml:space="preserve"> </w:t>
        </w:r>
      </w:ins>
      <w:del w:id="9" w:author="tara gallagher" w:date="2024-10-25T10:08:00Z">
        <w:r w:rsidRPr="00CD0D15" w:rsidDel="006A1825">
          <w:rPr>
            <w:rFonts w:ascii="Cambria" w:hAnsi="Cambria"/>
          </w:rPr>
          <w:delText>A.</w:delText>
        </w:r>
      </w:del>
      <w:del w:id="10" w:author="tara gallagher" w:date="2024-10-25T10:09:00Z">
        <w:r w:rsidRPr="00CD0D15" w:rsidDel="006A1825">
          <w:rPr>
            <w:rFonts w:ascii="Cambria" w:hAnsi="Cambria"/>
          </w:rPr>
          <w:delText xml:space="preserve"> </w:delText>
        </w:r>
      </w:del>
      <w:r w:rsidRPr="00CD0D15">
        <w:rPr>
          <w:rFonts w:ascii="Cambria" w:hAnsi="Cambria"/>
        </w:rPr>
        <w:t>Dvornikov</w:t>
      </w:r>
      <w:ins w:id="11" w:author="tara gallagher" w:date="2024-10-25T10:15:00Z">
        <w:r w:rsidR="006A1825" w:rsidRPr="006A1825">
          <w:rPr>
            <w:rFonts w:ascii="Cambria" w:hAnsi="Cambria"/>
            <w:vertAlign w:val="superscript"/>
            <w:rPrChange w:id="12" w:author="tara gallagher" w:date="2024-10-25T10:15:00Z">
              <w:rPr>
                <w:rFonts w:ascii="Cambria" w:hAnsi="Cambria"/>
              </w:rPr>
            </w:rPrChange>
          </w:rPr>
          <w:t>2</w:t>
        </w:r>
      </w:ins>
      <w:r w:rsidRPr="00CD0D15">
        <w:rPr>
          <w:rFonts w:ascii="Cambria" w:hAnsi="Cambria"/>
        </w:rPr>
        <w:t>, K</w:t>
      </w:r>
      <w:ins w:id="13" w:author="tara gallagher" w:date="2024-10-25T10:07:00Z">
        <w:r w:rsidR="006A1825">
          <w:rPr>
            <w:rFonts w:ascii="Cambria" w:hAnsi="Cambria"/>
          </w:rPr>
          <w:t>umar</w:t>
        </w:r>
      </w:ins>
      <w:del w:id="14" w:author="tara gallagher" w:date="2024-10-25T10:07:00Z">
        <w:r w:rsidRPr="00CD0D15" w:rsidDel="006A1825">
          <w:rPr>
            <w:rFonts w:ascii="Cambria" w:hAnsi="Cambria"/>
          </w:rPr>
          <w:delText>.</w:delText>
        </w:r>
      </w:del>
      <w:r w:rsidRPr="00CD0D15">
        <w:rPr>
          <w:rFonts w:ascii="Cambria" w:hAnsi="Cambria"/>
        </w:rPr>
        <w:t xml:space="preserve"> Perinbam</w:t>
      </w:r>
      <w:ins w:id="15" w:author="tara gallagher" w:date="2024-10-25T10:15:00Z">
        <w:r w:rsidR="006A1825" w:rsidRPr="006A1825">
          <w:rPr>
            <w:rFonts w:ascii="Cambria" w:hAnsi="Cambria"/>
            <w:vertAlign w:val="superscript"/>
            <w:rPrChange w:id="16" w:author="tara gallagher" w:date="2024-10-25T10:15:00Z">
              <w:rPr>
                <w:rFonts w:ascii="Cambria" w:hAnsi="Cambria"/>
              </w:rPr>
            </w:rPrChange>
          </w:rPr>
          <w:t>3</w:t>
        </w:r>
      </w:ins>
      <w:r w:rsidRPr="00CD0D15">
        <w:rPr>
          <w:rFonts w:ascii="Cambria" w:hAnsi="Cambria"/>
        </w:rPr>
        <w:t>, J</w:t>
      </w:r>
      <w:ins w:id="17" w:author="tara gallagher" w:date="2024-10-25T10:08:00Z">
        <w:r w:rsidR="006A1825">
          <w:rPr>
            <w:rFonts w:ascii="Cambria" w:hAnsi="Cambria"/>
          </w:rPr>
          <w:t xml:space="preserve">oshua </w:t>
        </w:r>
      </w:ins>
      <w:del w:id="18" w:author="tara gallagher" w:date="2024-10-25T10:08:00Z">
        <w:r w:rsidRPr="00CD0D15" w:rsidDel="006A1825">
          <w:rPr>
            <w:rFonts w:ascii="Cambria" w:hAnsi="Cambria"/>
          </w:rPr>
          <w:delText xml:space="preserve">. </w:delText>
        </w:r>
      </w:del>
      <w:r w:rsidRPr="00CD0D15">
        <w:rPr>
          <w:rFonts w:ascii="Cambria" w:hAnsi="Cambria"/>
        </w:rPr>
        <w:t>Fong</w:t>
      </w:r>
      <w:ins w:id="19" w:author="tara gallagher" w:date="2024-10-25T10:15:00Z">
        <w:r w:rsidR="006A1825" w:rsidRPr="006A1825">
          <w:rPr>
            <w:rFonts w:ascii="Cambria" w:hAnsi="Cambria"/>
            <w:vertAlign w:val="superscript"/>
            <w:rPrChange w:id="20" w:author="tara gallagher" w:date="2024-10-25T10:15:00Z">
              <w:rPr>
                <w:rFonts w:ascii="Cambria" w:hAnsi="Cambria"/>
              </w:rPr>
            </w:rPrChange>
          </w:rPr>
          <w:t>1</w:t>
        </w:r>
      </w:ins>
      <w:r w:rsidRPr="00CD0D15">
        <w:rPr>
          <w:rFonts w:ascii="Cambria" w:hAnsi="Cambria"/>
        </w:rPr>
        <w:t>, C</w:t>
      </w:r>
      <w:ins w:id="21" w:author="tara gallagher" w:date="2024-10-25T10:08:00Z">
        <w:r w:rsidR="006A1825">
          <w:rPr>
            <w:rFonts w:ascii="Cambria" w:hAnsi="Cambria"/>
          </w:rPr>
          <w:t xml:space="preserve">hristina </w:t>
        </w:r>
      </w:ins>
      <w:del w:id="22" w:author="tara gallagher" w:date="2024-10-25T10:08:00Z">
        <w:r w:rsidRPr="00CD0D15" w:rsidDel="006A1825">
          <w:rPr>
            <w:rFonts w:ascii="Cambria" w:hAnsi="Cambria"/>
          </w:rPr>
          <w:delText xml:space="preserve">. </w:delText>
        </w:r>
      </w:del>
      <w:r w:rsidRPr="00CD0D15">
        <w:rPr>
          <w:rFonts w:ascii="Cambria" w:hAnsi="Cambria"/>
        </w:rPr>
        <w:t>Kim</w:t>
      </w:r>
      <w:ins w:id="23" w:author="tara gallagher" w:date="2024-10-25T10:16:00Z">
        <w:r w:rsidR="006A1825" w:rsidRPr="006A1825">
          <w:rPr>
            <w:rFonts w:ascii="Cambria" w:hAnsi="Cambria"/>
            <w:vertAlign w:val="superscript"/>
            <w:rPrChange w:id="24" w:author="tara gallagher" w:date="2024-10-25T10:16:00Z">
              <w:rPr>
                <w:rFonts w:ascii="Cambria" w:hAnsi="Cambria"/>
              </w:rPr>
            </w:rPrChange>
          </w:rPr>
          <w:t>1</w:t>
        </w:r>
      </w:ins>
      <w:r w:rsidRPr="00CD0D15">
        <w:rPr>
          <w:rFonts w:ascii="Cambria" w:hAnsi="Cambria"/>
        </w:rPr>
        <w:t>, J</w:t>
      </w:r>
      <w:ins w:id="25" w:author="tara gallagher" w:date="2024-10-25T10:08:00Z">
        <w:r w:rsidR="006A1825">
          <w:rPr>
            <w:rFonts w:ascii="Cambria" w:hAnsi="Cambria"/>
          </w:rPr>
          <w:t>oseph</w:t>
        </w:r>
      </w:ins>
      <w:del w:id="26" w:author="tara gallagher" w:date="2024-10-25T10:08:00Z">
        <w:r w:rsidRPr="00CD0D15" w:rsidDel="006A1825">
          <w:rPr>
            <w:rFonts w:ascii="Cambria" w:hAnsi="Cambria"/>
          </w:rPr>
          <w:delText>.</w:delText>
        </w:r>
      </w:del>
      <w:r w:rsidRPr="00CD0D15">
        <w:rPr>
          <w:rFonts w:ascii="Cambria" w:hAnsi="Cambria"/>
        </w:rPr>
        <w:t xml:space="preserve"> Kapcia</w:t>
      </w:r>
      <w:ins w:id="27" w:author="tara gallagher" w:date="2024-10-25T10:16:00Z">
        <w:r w:rsidR="006A1825" w:rsidRPr="006A1825">
          <w:rPr>
            <w:rFonts w:ascii="Cambria" w:hAnsi="Cambria"/>
            <w:vertAlign w:val="superscript"/>
            <w:rPrChange w:id="28" w:author="tara gallagher" w:date="2024-10-25T10:16:00Z">
              <w:rPr>
                <w:rFonts w:ascii="Cambria" w:hAnsi="Cambria"/>
              </w:rPr>
            </w:rPrChange>
          </w:rPr>
          <w:t>1</w:t>
        </w:r>
      </w:ins>
      <w:r w:rsidRPr="00CD0D15">
        <w:rPr>
          <w:rFonts w:ascii="Cambria" w:hAnsi="Cambria"/>
        </w:rPr>
        <w:t>, M</w:t>
      </w:r>
      <w:ins w:id="29" w:author="tara gallagher" w:date="2024-10-25T10:08:00Z">
        <w:r w:rsidR="006A1825">
          <w:rPr>
            <w:rFonts w:ascii="Cambria" w:hAnsi="Cambria"/>
          </w:rPr>
          <w:t>iki</w:t>
        </w:r>
      </w:ins>
      <w:del w:id="30" w:author="tara gallagher" w:date="2024-10-25T10:08:00Z">
        <w:r w:rsidRPr="00CD0D15" w:rsidDel="006A1825">
          <w:rPr>
            <w:rFonts w:ascii="Cambria" w:hAnsi="Cambria"/>
          </w:rPr>
          <w:delText>.</w:delText>
        </w:r>
      </w:del>
      <w:r w:rsidRPr="00CD0D15">
        <w:rPr>
          <w:rFonts w:ascii="Cambria" w:hAnsi="Cambria"/>
        </w:rPr>
        <w:t xml:space="preserve"> Kagawa</w:t>
      </w:r>
      <w:ins w:id="31" w:author="tara gallagher" w:date="2024-10-25T10:16:00Z">
        <w:r w:rsidR="006A1825" w:rsidRPr="006A1825">
          <w:rPr>
            <w:rFonts w:ascii="Cambria" w:hAnsi="Cambria"/>
            <w:vertAlign w:val="superscript"/>
            <w:rPrChange w:id="32" w:author="tara gallagher" w:date="2024-10-25T10:16:00Z">
              <w:rPr>
                <w:rFonts w:ascii="Cambria" w:hAnsi="Cambria"/>
              </w:rPr>
            </w:rPrChange>
          </w:rPr>
          <w:t>1</w:t>
        </w:r>
      </w:ins>
      <w:r w:rsidRPr="00CD0D15">
        <w:rPr>
          <w:rFonts w:ascii="Cambria" w:hAnsi="Cambria"/>
        </w:rPr>
        <w:t>, A</w:t>
      </w:r>
      <w:ins w:id="33" w:author="tara gallagher" w:date="2024-10-25T10:08:00Z">
        <w:r w:rsidR="006A1825">
          <w:rPr>
            <w:rFonts w:ascii="Cambria" w:hAnsi="Cambria"/>
          </w:rPr>
          <w:t>dam</w:t>
        </w:r>
      </w:ins>
      <w:del w:id="34" w:author="tara gallagher" w:date="2024-10-25T10:08:00Z">
        <w:r w:rsidRPr="00CD0D15" w:rsidDel="006A1825">
          <w:rPr>
            <w:rFonts w:ascii="Cambria" w:hAnsi="Cambria"/>
          </w:rPr>
          <w:delText>.</w:delText>
        </w:r>
      </w:del>
      <w:r w:rsidRPr="00CD0D15">
        <w:rPr>
          <w:rFonts w:ascii="Cambria" w:hAnsi="Cambria"/>
        </w:rPr>
        <w:t xml:space="preserve"> Grosvirt-Dramen</w:t>
      </w:r>
      <w:ins w:id="35" w:author="tara gallagher" w:date="2024-10-25T10:16:00Z">
        <w:r w:rsidR="006A1825" w:rsidRPr="006A1825">
          <w:rPr>
            <w:rFonts w:ascii="Cambria" w:hAnsi="Cambria"/>
            <w:vertAlign w:val="superscript"/>
            <w:rPrChange w:id="36" w:author="tara gallagher" w:date="2024-10-25T10:16:00Z">
              <w:rPr>
                <w:rFonts w:ascii="Cambria" w:hAnsi="Cambria"/>
              </w:rPr>
            </w:rPrChange>
          </w:rPr>
          <w:t>4</w:t>
        </w:r>
      </w:ins>
      <w:r w:rsidRPr="00CD0D15">
        <w:rPr>
          <w:rFonts w:ascii="Cambria" w:hAnsi="Cambria"/>
        </w:rPr>
        <w:t xml:space="preserve">, </w:t>
      </w:r>
      <w:proofErr w:type="spellStart"/>
      <w:r w:rsidRPr="00CD0D15">
        <w:rPr>
          <w:rFonts w:ascii="Cambria" w:hAnsi="Cambria"/>
        </w:rPr>
        <w:t>A</w:t>
      </w:r>
      <w:ins w:id="37" w:author="tara gallagher" w:date="2024-10-25T10:08:00Z">
        <w:r w:rsidR="006A1825">
          <w:rPr>
            <w:rFonts w:ascii="Cambria" w:hAnsi="Cambria"/>
          </w:rPr>
          <w:t>llon</w:t>
        </w:r>
      </w:ins>
      <w:proofErr w:type="spellEnd"/>
      <w:del w:id="38" w:author="tara gallagher" w:date="2024-10-25T10:08:00Z">
        <w:r w:rsidRPr="00CD0D15" w:rsidDel="006A1825">
          <w:rPr>
            <w:rFonts w:ascii="Cambria" w:hAnsi="Cambria"/>
          </w:rPr>
          <w:delText>.</w:delText>
        </w:r>
      </w:del>
      <w:r w:rsidRPr="00CD0D15">
        <w:rPr>
          <w:rFonts w:ascii="Cambria" w:hAnsi="Cambria"/>
        </w:rPr>
        <w:t xml:space="preserve"> Hochbaum</w:t>
      </w:r>
      <w:ins w:id="39" w:author="tara gallagher" w:date="2024-10-25T10:16:00Z">
        <w:r w:rsidR="006A1825" w:rsidRPr="006A1825">
          <w:rPr>
            <w:rFonts w:ascii="Cambria" w:hAnsi="Cambria"/>
            <w:vertAlign w:val="superscript"/>
            <w:rPrChange w:id="40" w:author="tara gallagher" w:date="2024-10-25T10:16:00Z">
              <w:rPr>
                <w:rFonts w:ascii="Cambria" w:hAnsi="Cambria"/>
              </w:rPr>
            </w:rPrChange>
          </w:rPr>
          <w:t>4</w:t>
        </w:r>
      </w:ins>
      <w:r w:rsidRPr="00CD0D15">
        <w:rPr>
          <w:rFonts w:ascii="Cambria" w:hAnsi="Cambria"/>
        </w:rPr>
        <w:t>, M</w:t>
      </w:r>
      <w:ins w:id="41" w:author="tara gallagher" w:date="2024-10-25T10:08:00Z">
        <w:r w:rsidR="006A1825">
          <w:rPr>
            <w:rFonts w:ascii="Cambria" w:hAnsi="Cambria"/>
          </w:rPr>
          <w:t>ichelle</w:t>
        </w:r>
      </w:ins>
      <w:del w:id="42" w:author="tara gallagher" w:date="2024-10-25T10:08:00Z">
        <w:r w:rsidRPr="00CD0D15" w:rsidDel="006A1825">
          <w:rPr>
            <w:rFonts w:ascii="Cambria" w:hAnsi="Cambria"/>
          </w:rPr>
          <w:delText>.</w:delText>
        </w:r>
      </w:del>
      <w:r w:rsidRPr="00CD0D15">
        <w:rPr>
          <w:rFonts w:ascii="Cambria" w:hAnsi="Cambria"/>
        </w:rPr>
        <w:t xml:space="preserve"> Digman</w:t>
      </w:r>
      <w:ins w:id="43" w:author="tara gallagher" w:date="2024-10-25T10:16:00Z">
        <w:r w:rsidR="006A1825" w:rsidRPr="006A1825">
          <w:rPr>
            <w:rFonts w:ascii="Cambria" w:hAnsi="Cambria"/>
            <w:vertAlign w:val="superscript"/>
            <w:rPrChange w:id="44" w:author="tara gallagher" w:date="2024-10-25T10:16:00Z">
              <w:rPr>
                <w:rFonts w:ascii="Cambria" w:hAnsi="Cambria"/>
              </w:rPr>
            </w:rPrChange>
          </w:rPr>
          <w:t>2</w:t>
        </w:r>
      </w:ins>
      <w:r w:rsidRPr="00CD0D15">
        <w:rPr>
          <w:rFonts w:ascii="Cambria" w:hAnsi="Cambria"/>
        </w:rPr>
        <w:t>, E</w:t>
      </w:r>
      <w:ins w:id="45" w:author="tara gallagher" w:date="2024-10-25T10:08:00Z">
        <w:r w:rsidR="006A1825">
          <w:rPr>
            <w:rFonts w:ascii="Cambria" w:hAnsi="Cambria"/>
          </w:rPr>
          <w:t>nrico</w:t>
        </w:r>
      </w:ins>
      <w:del w:id="46" w:author="tara gallagher" w:date="2024-10-25T10:08:00Z">
        <w:r w:rsidRPr="00CD0D15" w:rsidDel="006A1825">
          <w:rPr>
            <w:rFonts w:ascii="Cambria" w:hAnsi="Cambria"/>
          </w:rPr>
          <w:delText>.</w:delText>
        </w:r>
      </w:del>
      <w:r w:rsidRPr="00CD0D15">
        <w:rPr>
          <w:rFonts w:ascii="Cambria" w:hAnsi="Cambria"/>
        </w:rPr>
        <w:t xml:space="preserve"> Gratton</w:t>
      </w:r>
      <w:ins w:id="47" w:author="tara gallagher" w:date="2024-10-25T10:16:00Z">
        <w:r w:rsidR="006A1825" w:rsidRPr="006A1825">
          <w:rPr>
            <w:rFonts w:ascii="Cambria" w:hAnsi="Cambria"/>
            <w:vertAlign w:val="superscript"/>
            <w:rPrChange w:id="48" w:author="tara gallagher" w:date="2024-10-25T10:16:00Z">
              <w:rPr>
                <w:rFonts w:ascii="Cambria" w:hAnsi="Cambria"/>
              </w:rPr>
            </w:rPrChange>
          </w:rPr>
          <w:t>2</w:t>
        </w:r>
      </w:ins>
      <w:r w:rsidRPr="00CD0D15">
        <w:rPr>
          <w:rFonts w:ascii="Cambria" w:hAnsi="Cambria"/>
        </w:rPr>
        <w:t>, A</w:t>
      </w:r>
      <w:ins w:id="49" w:author="tara gallagher" w:date="2024-10-25T10:08:00Z">
        <w:r w:rsidR="006A1825">
          <w:rPr>
            <w:rFonts w:ascii="Cambria" w:hAnsi="Cambria"/>
          </w:rPr>
          <w:t xml:space="preserve">lbert </w:t>
        </w:r>
      </w:ins>
      <w:del w:id="50" w:author="tara gallagher" w:date="2024-10-25T10:08:00Z">
        <w:r w:rsidRPr="00CD0D15" w:rsidDel="006A1825">
          <w:rPr>
            <w:rFonts w:ascii="Cambria" w:hAnsi="Cambria"/>
          </w:rPr>
          <w:delText xml:space="preserve">. </w:delText>
        </w:r>
      </w:del>
      <w:r w:rsidRPr="00CD0D15">
        <w:rPr>
          <w:rFonts w:ascii="Cambria" w:hAnsi="Cambria"/>
        </w:rPr>
        <w:t>Siryaporn</w:t>
      </w:r>
      <w:ins w:id="51" w:author="tara gallagher" w:date="2024-10-25T10:16:00Z">
        <w:r w:rsidR="006A1825" w:rsidRPr="006A1825">
          <w:rPr>
            <w:rFonts w:ascii="Cambria" w:hAnsi="Cambria"/>
            <w:vertAlign w:val="superscript"/>
            <w:rPrChange w:id="52" w:author="tara gallagher" w:date="2024-10-25T10:16:00Z">
              <w:rPr>
                <w:rFonts w:ascii="Cambria" w:hAnsi="Cambria"/>
              </w:rPr>
            </w:rPrChange>
          </w:rPr>
          <w:t>3</w:t>
        </w:r>
      </w:ins>
      <w:r w:rsidRPr="00CD0D15">
        <w:rPr>
          <w:rFonts w:ascii="Cambria" w:hAnsi="Cambria"/>
        </w:rPr>
        <w:t>, K</w:t>
      </w:r>
      <w:ins w:id="53" w:author="tara gallagher" w:date="2024-10-25T10:08:00Z">
        <w:r w:rsidR="006A1825">
          <w:rPr>
            <w:rFonts w:ascii="Cambria" w:hAnsi="Cambria"/>
          </w:rPr>
          <w:t>atrine</w:t>
        </w:r>
      </w:ins>
      <w:del w:id="54" w:author="tara gallagher" w:date="2024-10-25T10:08:00Z">
        <w:r w:rsidRPr="00CD0D15" w:rsidDel="006A1825">
          <w:rPr>
            <w:rFonts w:ascii="Cambria" w:hAnsi="Cambria"/>
          </w:rPr>
          <w:delText>.</w:delText>
        </w:r>
      </w:del>
      <w:r w:rsidRPr="00CD0D15">
        <w:rPr>
          <w:rFonts w:ascii="Cambria" w:hAnsi="Cambria"/>
        </w:rPr>
        <w:t xml:space="preserve"> Whiteson</w:t>
      </w:r>
      <w:ins w:id="55" w:author="tara gallagher" w:date="2024-10-25T10:17:00Z">
        <w:r w:rsidR="006A1825">
          <w:rPr>
            <w:rFonts w:ascii="Cambria" w:hAnsi="Cambria"/>
            <w:vertAlign w:val="superscript"/>
          </w:rPr>
          <w:t>#</w:t>
        </w:r>
      </w:ins>
      <w:ins w:id="56" w:author="tara gallagher" w:date="2024-10-25T10:16:00Z">
        <w:r w:rsidR="006A1825" w:rsidRPr="006A1825">
          <w:rPr>
            <w:rFonts w:ascii="Cambria" w:hAnsi="Cambria"/>
            <w:vertAlign w:val="superscript"/>
            <w:rPrChange w:id="57" w:author="tara gallagher" w:date="2024-10-25T10:16:00Z">
              <w:rPr>
                <w:rFonts w:ascii="Cambria" w:hAnsi="Cambria"/>
              </w:rPr>
            </w:rPrChange>
          </w:rPr>
          <w:t>1</w:t>
        </w:r>
      </w:ins>
    </w:p>
    <w:p w14:paraId="700C2A3E" w14:textId="45258BE9" w:rsidR="00F27C25" w:rsidRPr="00CD0D15" w:rsidRDefault="00F27C25" w:rsidP="00F27C25">
      <w:pPr>
        <w:rPr>
          <w:rFonts w:ascii="Cambria" w:hAnsi="Cambria"/>
        </w:rPr>
      </w:pPr>
      <w:r w:rsidRPr="00CD0D15">
        <w:rPr>
          <w:rFonts w:ascii="Cambria" w:hAnsi="Cambria"/>
        </w:rPr>
        <w:t>* T</w:t>
      </w:r>
      <w:r w:rsidR="00EE2251">
        <w:rPr>
          <w:rFonts w:ascii="Cambria" w:hAnsi="Cambria"/>
        </w:rPr>
        <w:t>.</w:t>
      </w:r>
      <w:r w:rsidRPr="00CD0D15">
        <w:rPr>
          <w:rFonts w:ascii="Cambria" w:hAnsi="Cambria"/>
        </w:rPr>
        <w:t>G</w:t>
      </w:r>
      <w:r w:rsidR="00EE2251">
        <w:rPr>
          <w:rFonts w:ascii="Cambria" w:hAnsi="Cambria"/>
        </w:rPr>
        <w:t>.</w:t>
      </w:r>
      <w:r w:rsidRPr="00CD0D15">
        <w:rPr>
          <w:rFonts w:ascii="Cambria" w:hAnsi="Cambria"/>
        </w:rPr>
        <w:t xml:space="preserve"> and S</w:t>
      </w:r>
      <w:r w:rsidR="00EE2251">
        <w:rPr>
          <w:rFonts w:ascii="Cambria" w:hAnsi="Cambria"/>
        </w:rPr>
        <w:t>.</w:t>
      </w:r>
      <w:r w:rsidRPr="00CD0D15">
        <w:rPr>
          <w:rFonts w:ascii="Cambria" w:hAnsi="Cambria"/>
        </w:rPr>
        <w:t>W</w:t>
      </w:r>
      <w:r w:rsidR="00EE2251">
        <w:rPr>
          <w:rFonts w:ascii="Cambria" w:hAnsi="Cambria"/>
        </w:rPr>
        <w:t>.</w:t>
      </w:r>
      <w:r w:rsidRPr="00CD0D15">
        <w:rPr>
          <w:rFonts w:ascii="Cambria" w:hAnsi="Cambria"/>
        </w:rPr>
        <w:t>L</w:t>
      </w:r>
      <w:r w:rsidR="00EE2251">
        <w:rPr>
          <w:rFonts w:ascii="Cambria" w:hAnsi="Cambria"/>
        </w:rPr>
        <w:t>.</w:t>
      </w:r>
      <w:r w:rsidRPr="00CD0D15">
        <w:rPr>
          <w:rFonts w:ascii="Cambria" w:hAnsi="Cambria"/>
        </w:rPr>
        <w:t xml:space="preserve"> contributed equally</w:t>
      </w:r>
    </w:p>
    <w:p w14:paraId="089C63A0" w14:textId="5021F49F" w:rsidR="006A1825" w:rsidRDefault="006A1825" w:rsidP="00F27C25">
      <w:pPr>
        <w:spacing w:line="480" w:lineRule="auto"/>
        <w:outlineLvl w:val="0"/>
        <w:rPr>
          <w:rFonts w:ascii="Cambria" w:hAnsi="Cambria"/>
        </w:rPr>
      </w:pPr>
      <w:ins w:id="58" w:author="tara gallagher" w:date="2024-10-25T10:17:00Z">
        <w:r>
          <w:rPr>
            <w:rFonts w:ascii="Cambria" w:hAnsi="Cambria"/>
          </w:rPr>
          <w:t xml:space="preserve"># </w:t>
        </w:r>
      </w:ins>
      <w:ins w:id="59" w:author="tara gallagher" w:date="2024-10-25T10:13:00Z">
        <w:r>
          <w:rPr>
            <w:rFonts w:ascii="Cambria" w:hAnsi="Cambria"/>
          </w:rPr>
          <w:t xml:space="preserve">Corresponding author: Katrine </w:t>
        </w:r>
        <w:proofErr w:type="spellStart"/>
        <w:r>
          <w:rPr>
            <w:rFonts w:ascii="Cambria" w:hAnsi="Cambria"/>
          </w:rPr>
          <w:t>Whiteson</w:t>
        </w:r>
      </w:ins>
      <w:proofErr w:type="spellEnd"/>
      <w:ins w:id="60" w:author="tara gallagher" w:date="2024-10-25T10:30:00Z">
        <w:r w:rsidR="00CA5167">
          <w:rPr>
            <w:rFonts w:ascii="Cambria" w:hAnsi="Cambria"/>
          </w:rPr>
          <w:t>,</w:t>
        </w:r>
      </w:ins>
      <w:ins w:id="61" w:author="tara gallagher" w:date="2024-10-25T10:13:00Z">
        <w:r>
          <w:rPr>
            <w:rFonts w:ascii="Cambria" w:hAnsi="Cambria"/>
          </w:rPr>
          <w:t xml:space="preserve"> k</w:t>
        </w:r>
      </w:ins>
      <w:ins w:id="62" w:author="tara gallagher" w:date="2024-10-25T10:30:00Z">
        <w:r w:rsidR="00CA5167">
          <w:rPr>
            <w:rFonts w:ascii="Cambria" w:hAnsi="Cambria"/>
          </w:rPr>
          <w:t>atrine</w:t>
        </w:r>
      </w:ins>
      <w:ins w:id="63" w:author="tara gallagher" w:date="2024-10-25T10:13:00Z">
        <w:r>
          <w:rPr>
            <w:rFonts w:ascii="Cambria" w:hAnsi="Cambria"/>
          </w:rPr>
          <w:t>@uci.edu</w:t>
        </w:r>
      </w:ins>
    </w:p>
    <w:p w14:paraId="0E4FDA47" w14:textId="77777777" w:rsidR="006A1825" w:rsidRDefault="006A1825" w:rsidP="00A82580">
      <w:pPr>
        <w:spacing w:line="480" w:lineRule="auto"/>
        <w:outlineLvl w:val="0"/>
        <w:rPr>
          <w:ins w:id="64" w:author="tara gallagher" w:date="2024-10-25T10:14:00Z"/>
          <w:rFonts w:ascii="Cambria" w:hAnsi="Cambria"/>
        </w:rPr>
      </w:pPr>
    </w:p>
    <w:p w14:paraId="50A77518" w14:textId="77777777" w:rsidR="006A1825" w:rsidRDefault="006A1825" w:rsidP="006A1825">
      <w:pPr>
        <w:pStyle w:val="ListParagraph"/>
        <w:numPr>
          <w:ilvl w:val="0"/>
          <w:numId w:val="3"/>
        </w:numPr>
        <w:spacing w:line="480" w:lineRule="auto"/>
        <w:outlineLvl w:val="0"/>
        <w:rPr>
          <w:ins w:id="65" w:author="tara gallagher" w:date="2024-10-25T10:14:00Z"/>
          <w:rFonts w:ascii="Cambria" w:hAnsi="Cambria"/>
        </w:rPr>
      </w:pPr>
      <w:ins w:id="66" w:author="tara gallagher" w:date="2024-10-25T10:14:00Z">
        <w:r w:rsidRPr="006A1825">
          <w:rPr>
            <w:rFonts w:ascii="Cambria" w:hAnsi="Cambria"/>
          </w:rPr>
          <w:t>University of California Irvine Department of Molecular Biology and Biochemistry</w:t>
        </w:r>
      </w:ins>
    </w:p>
    <w:p w14:paraId="43C23866" w14:textId="2486563F" w:rsidR="006A1825" w:rsidRDefault="006A1825" w:rsidP="006A1825">
      <w:pPr>
        <w:pStyle w:val="ListParagraph"/>
        <w:spacing w:line="480" w:lineRule="auto"/>
        <w:outlineLvl w:val="0"/>
        <w:rPr>
          <w:ins w:id="67" w:author="tara gallagher" w:date="2024-10-25T10:14:00Z"/>
          <w:rFonts w:ascii="Cambria" w:hAnsi="Cambria"/>
        </w:rPr>
      </w:pPr>
      <w:ins w:id="68" w:author="tara gallagher" w:date="2024-10-25T10:14:00Z">
        <w:r w:rsidRPr="006A1825">
          <w:rPr>
            <w:rFonts w:ascii="Cambria" w:hAnsi="Cambria"/>
            <w:rPrChange w:id="69" w:author="tara gallagher" w:date="2024-10-25T10:14:00Z">
              <w:rPr/>
            </w:rPrChange>
          </w:rPr>
          <w:t>Irvine, CA, US 92697-2525</w:t>
        </w:r>
      </w:ins>
    </w:p>
    <w:p w14:paraId="292DA60B" w14:textId="77777777" w:rsidR="006A1825" w:rsidRPr="006A1825" w:rsidRDefault="006A1825" w:rsidP="006A1825">
      <w:pPr>
        <w:pStyle w:val="ListParagraph"/>
        <w:numPr>
          <w:ilvl w:val="0"/>
          <w:numId w:val="3"/>
        </w:numPr>
        <w:spacing w:line="480" w:lineRule="auto"/>
        <w:outlineLvl w:val="0"/>
        <w:rPr>
          <w:ins w:id="70" w:author="tara gallagher" w:date="2024-10-25T10:14:00Z"/>
          <w:rFonts w:ascii="Cambria" w:hAnsi="Cambria"/>
        </w:rPr>
      </w:pPr>
      <w:ins w:id="71" w:author="tara gallagher" w:date="2024-10-25T10:14:00Z">
        <w:r w:rsidRPr="006A1825">
          <w:rPr>
            <w:rFonts w:ascii="Cambria" w:hAnsi="Cambria"/>
          </w:rPr>
          <w:t>University of California Irvine Department of Biomedical Engineering</w:t>
        </w:r>
      </w:ins>
    </w:p>
    <w:p w14:paraId="68819CF6" w14:textId="5747C059" w:rsidR="006A1825" w:rsidRDefault="006A1825" w:rsidP="006A1825">
      <w:pPr>
        <w:pStyle w:val="ListParagraph"/>
        <w:spacing w:line="480" w:lineRule="auto"/>
        <w:outlineLvl w:val="0"/>
        <w:rPr>
          <w:ins w:id="72" w:author="tara gallagher" w:date="2024-10-25T10:14:00Z"/>
          <w:rFonts w:ascii="Cambria" w:hAnsi="Cambria"/>
        </w:rPr>
      </w:pPr>
      <w:ins w:id="73" w:author="tara gallagher" w:date="2024-10-25T10:14:00Z">
        <w:r w:rsidRPr="006A1825">
          <w:rPr>
            <w:rFonts w:ascii="Cambria" w:hAnsi="Cambria"/>
          </w:rPr>
          <w:t>Irvine, CA, US 92697-2715</w:t>
        </w:r>
      </w:ins>
    </w:p>
    <w:p w14:paraId="395796EB" w14:textId="77777777" w:rsidR="006A1825" w:rsidRPr="006A1825" w:rsidRDefault="006A1825" w:rsidP="006A1825">
      <w:pPr>
        <w:pStyle w:val="ListParagraph"/>
        <w:numPr>
          <w:ilvl w:val="0"/>
          <w:numId w:val="3"/>
        </w:numPr>
        <w:spacing w:line="480" w:lineRule="auto"/>
        <w:outlineLvl w:val="0"/>
        <w:rPr>
          <w:ins w:id="74" w:author="tara gallagher" w:date="2024-10-25T10:15:00Z"/>
          <w:rFonts w:ascii="Cambria" w:hAnsi="Cambria"/>
        </w:rPr>
      </w:pPr>
      <w:ins w:id="75" w:author="tara gallagher" w:date="2024-10-25T10:15:00Z">
        <w:r w:rsidRPr="006A1825">
          <w:rPr>
            <w:rFonts w:ascii="Cambria" w:hAnsi="Cambria"/>
          </w:rPr>
          <w:t>University of California Irvine Department of Physics and Astronomy</w:t>
        </w:r>
      </w:ins>
    </w:p>
    <w:p w14:paraId="05F11C8A" w14:textId="79F2A265" w:rsidR="006A1825" w:rsidRPr="006A1825" w:rsidRDefault="006A1825">
      <w:pPr>
        <w:pStyle w:val="ListParagraph"/>
        <w:spacing w:line="480" w:lineRule="auto"/>
        <w:outlineLvl w:val="0"/>
        <w:rPr>
          <w:ins w:id="76" w:author="tara gallagher" w:date="2024-10-25T10:15:00Z"/>
          <w:rFonts w:ascii="Cambria" w:hAnsi="Cambria"/>
          <w:rPrChange w:id="77" w:author="tara gallagher" w:date="2024-10-25T10:15:00Z">
            <w:rPr>
              <w:ins w:id="78" w:author="tara gallagher" w:date="2024-10-25T10:15:00Z"/>
            </w:rPr>
          </w:rPrChange>
        </w:rPr>
        <w:pPrChange w:id="79" w:author="tara gallagher" w:date="2024-10-25T10:15:00Z">
          <w:pPr>
            <w:pStyle w:val="ListParagraph"/>
            <w:numPr>
              <w:numId w:val="3"/>
            </w:numPr>
            <w:spacing w:line="480" w:lineRule="auto"/>
            <w:ind w:hanging="360"/>
            <w:outlineLvl w:val="0"/>
          </w:pPr>
        </w:pPrChange>
      </w:pPr>
      <w:ins w:id="80" w:author="tara gallagher" w:date="2024-10-25T10:15:00Z">
        <w:r w:rsidRPr="006A1825">
          <w:rPr>
            <w:rFonts w:ascii="Cambria" w:hAnsi="Cambria"/>
          </w:rPr>
          <w:t>Irvine, CA, US 92697-4575</w:t>
        </w:r>
      </w:ins>
    </w:p>
    <w:p w14:paraId="35E4DCF2" w14:textId="0F493133" w:rsidR="006A1825" w:rsidRPr="006A1825" w:rsidRDefault="006A1825" w:rsidP="006A1825">
      <w:pPr>
        <w:pStyle w:val="ListParagraph"/>
        <w:numPr>
          <w:ilvl w:val="0"/>
          <w:numId w:val="3"/>
        </w:numPr>
        <w:spacing w:line="480" w:lineRule="auto"/>
        <w:outlineLvl w:val="0"/>
        <w:rPr>
          <w:ins w:id="81" w:author="tara gallagher" w:date="2024-10-25T10:14:00Z"/>
          <w:rFonts w:ascii="Cambria" w:hAnsi="Cambria"/>
        </w:rPr>
      </w:pPr>
      <w:ins w:id="82" w:author="tara gallagher" w:date="2024-10-25T10:14:00Z">
        <w:r w:rsidRPr="006A1825">
          <w:rPr>
            <w:rFonts w:ascii="Cambria" w:hAnsi="Cambria"/>
          </w:rPr>
          <w:t>University of California Irvine, Chemical Engineering and Materials Science; Chemistry</w:t>
        </w:r>
      </w:ins>
    </w:p>
    <w:p w14:paraId="27FCF47A" w14:textId="77777777" w:rsidR="006A1825" w:rsidRPr="006A1825" w:rsidRDefault="006A1825">
      <w:pPr>
        <w:pStyle w:val="ListParagraph"/>
        <w:spacing w:line="480" w:lineRule="auto"/>
        <w:outlineLvl w:val="0"/>
        <w:rPr>
          <w:ins w:id="83" w:author="tara gallagher" w:date="2024-10-25T10:14:00Z"/>
          <w:rFonts w:ascii="Cambria" w:hAnsi="Cambria"/>
        </w:rPr>
        <w:pPrChange w:id="84" w:author="tara gallagher" w:date="2024-10-25T10:15:00Z">
          <w:pPr>
            <w:pStyle w:val="ListParagraph"/>
            <w:numPr>
              <w:numId w:val="3"/>
            </w:numPr>
            <w:spacing w:line="480" w:lineRule="auto"/>
            <w:ind w:hanging="360"/>
            <w:outlineLvl w:val="0"/>
          </w:pPr>
        </w:pPrChange>
      </w:pPr>
      <w:ins w:id="85" w:author="tara gallagher" w:date="2024-10-25T10:14:00Z">
        <w:r w:rsidRPr="006A1825">
          <w:rPr>
            <w:rFonts w:ascii="Cambria" w:hAnsi="Cambria"/>
          </w:rPr>
          <w:t>916 Engineering Tower</w:t>
        </w:r>
      </w:ins>
    </w:p>
    <w:p w14:paraId="465CF116" w14:textId="2E3BA784" w:rsidR="006A1825" w:rsidRDefault="006A1825" w:rsidP="006A1825">
      <w:pPr>
        <w:pStyle w:val="ListParagraph"/>
        <w:spacing w:line="480" w:lineRule="auto"/>
        <w:outlineLvl w:val="0"/>
        <w:rPr>
          <w:ins w:id="86" w:author="tara gallagher" w:date="2024-10-25T10:15:00Z"/>
          <w:rFonts w:ascii="Cambria" w:hAnsi="Cambria"/>
        </w:rPr>
      </w:pPr>
      <w:ins w:id="87" w:author="tara gallagher" w:date="2024-10-25T10:14:00Z">
        <w:r w:rsidRPr="006A1825">
          <w:rPr>
            <w:rFonts w:ascii="Cambria" w:hAnsi="Cambria"/>
          </w:rPr>
          <w:t>Irvine, CA, US 92697-2575</w:t>
        </w:r>
      </w:ins>
    </w:p>
    <w:p w14:paraId="47F40677" w14:textId="77777777" w:rsidR="006A1825" w:rsidRDefault="006A1825" w:rsidP="00A82580">
      <w:pPr>
        <w:spacing w:line="480" w:lineRule="auto"/>
        <w:outlineLvl w:val="0"/>
        <w:rPr>
          <w:ins w:id="88" w:author="tara gallagher" w:date="2024-10-25T10:13:00Z"/>
          <w:rFonts w:ascii="Cambria" w:hAnsi="Cambria"/>
        </w:rPr>
      </w:pPr>
    </w:p>
    <w:p w14:paraId="59101048" w14:textId="572F2D91" w:rsidR="004C4CD3" w:rsidRDefault="003C75F4" w:rsidP="00A82580">
      <w:pPr>
        <w:spacing w:line="480" w:lineRule="auto"/>
        <w:outlineLvl w:val="0"/>
        <w:rPr>
          <w:rFonts w:ascii="Cambria" w:hAnsi="Cambria"/>
        </w:rPr>
      </w:pPr>
      <w:r>
        <w:rPr>
          <w:rFonts w:ascii="Cambria" w:hAnsi="Cambria"/>
        </w:rPr>
        <w:t xml:space="preserve">Journal: </w:t>
      </w:r>
      <w:r w:rsidR="00F5651A">
        <w:rPr>
          <w:rFonts w:ascii="Cambria" w:hAnsi="Cambria"/>
        </w:rPr>
        <w:t>ACS Infectious Disease</w:t>
      </w:r>
    </w:p>
    <w:p w14:paraId="2025C7C5" w14:textId="6C8802D3" w:rsidR="005E6E57" w:rsidRDefault="005E6E57" w:rsidP="005E6E57">
      <w:pPr>
        <w:spacing w:line="480" w:lineRule="auto"/>
        <w:rPr>
          <w:ins w:id="89" w:author="tara gallagher" w:date="2024-10-25T10:24:00Z"/>
          <w:rFonts w:ascii="Cambria" w:hAnsi="Cambria"/>
          <w:b/>
          <w:bCs/>
        </w:rPr>
      </w:pPr>
      <w:ins w:id="90" w:author="tara gallagher" w:date="2024-10-25T10:23:00Z">
        <w:r>
          <w:rPr>
            <w:rFonts w:ascii="Cambria" w:hAnsi="Cambria"/>
            <w:b/>
            <w:bCs/>
          </w:rPr>
          <w:t xml:space="preserve">Supporting Information: </w:t>
        </w:r>
        <w:r w:rsidRPr="005E6E57">
          <w:rPr>
            <w:rFonts w:ascii="Cambria" w:hAnsi="Cambria"/>
            <w:b/>
            <w:bCs/>
          </w:rPr>
          <w:t>Supporting Information Available free of charge</w:t>
        </w:r>
      </w:ins>
    </w:p>
    <w:p w14:paraId="5DA222A4" w14:textId="77777777" w:rsidR="005E6E57" w:rsidRPr="005E3AAF" w:rsidRDefault="005E6E57">
      <w:pPr>
        <w:spacing w:line="480" w:lineRule="auto"/>
        <w:ind w:left="720"/>
        <w:rPr>
          <w:ins w:id="91" w:author="tara gallagher" w:date="2024-10-25T10:25:00Z"/>
          <w:rFonts w:ascii="Cambria" w:hAnsi="Cambria"/>
          <w:rPrChange w:id="92" w:author="tara gallagher" w:date="2024-10-25T10:59:00Z">
            <w:rPr>
              <w:ins w:id="93" w:author="tara gallagher" w:date="2024-10-25T10:25:00Z"/>
              <w:rFonts w:ascii="Cambria" w:hAnsi="Cambria"/>
              <w:b/>
              <w:bCs/>
            </w:rPr>
          </w:rPrChange>
        </w:rPr>
        <w:pPrChange w:id="94" w:author="tara gallagher" w:date="2024-10-25T10:28:00Z">
          <w:pPr>
            <w:spacing w:line="480" w:lineRule="auto"/>
          </w:pPr>
        </w:pPrChange>
      </w:pPr>
      <w:ins w:id="95" w:author="tara gallagher" w:date="2024-10-25T10:24:00Z">
        <w:r w:rsidRPr="005E3AAF">
          <w:rPr>
            <w:rFonts w:ascii="Cambria" w:hAnsi="Cambria"/>
            <w:rPrChange w:id="96" w:author="tara gallagher" w:date="2024-10-25T10:59:00Z">
              <w:rPr>
                <w:rFonts w:ascii="Cambria" w:hAnsi="Cambria"/>
                <w:b/>
                <w:bCs/>
              </w:rPr>
            </w:rPrChange>
          </w:rPr>
          <w:lastRenderedPageBreak/>
          <w:t xml:space="preserve">Fluorescent emission spectra of all fluorophores, including </w:t>
        </w:r>
      </w:ins>
      <w:proofErr w:type="spellStart"/>
      <w:ins w:id="97" w:author="tara gallagher" w:date="2024-10-25T10:25:00Z">
        <w:r w:rsidRPr="005E3AAF">
          <w:rPr>
            <w:rFonts w:ascii="Cambria" w:hAnsi="Cambria"/>
            <w:rPrChange w:id="98" w:author="tara gallagher" w:date="2024-10-25T10:59:00Z">
              <w:rPr>
                <w:rFonts w:ascii="Cambria" w:hAnsi="Cambria"/>
                <w:b/>
                <w:bCs/>
              </w:rPr>
            </w:rPrChange>
          </w:rPr>
          <w:t>florophores</w:t>
        </w:r>
        <w:proofErr w:type="spellEnd"/>
        <w:r w:rsidRPr="005E3AAF">
          <w:rPr>
            <w:rFonts w:ascii="Cambria" w:hAnsi="Cambria"/>
            <w:rPrChange w:id="99" w:author="tara gallagher" w:date="2024-10-25T10:59:00Z">
              <w:rPr>
                <w:rFonts w:ascii="Cambria" w:hAnsi="Cambria"/>
                <w:b/>
                <w:bCs/>
              </w:rPr>
            </w:rPrChange>
          </w:rPr>
          <w:t xml:space="preserve"> with emission </w:t>
        </w:r>
        <w:proofErr w:type="spellStart"/>
        <w:r w:rsidRPr="005E3AAF">
          <w:rPr>
            <w:rFonts w:ascii="Cambria" w:hAnsi="Cambria"/>
            <w:rPrChange w:id="100" w:author="tara gallagher" w:date="2024-10-25T10:59:00Z">
              <w:rPr>
                <w:rFonts w:ascii="Cambria" w:hAnsi="Cambria"/>
                <w:b/>
                <w:bCs/>
              </w:rPr>
            </w:rPrChange>
          </w:rPr>
          <w:t>sepctra</w:t>
        </w:r>
        <w:proofErr w:type="spellEnd"/>
        <w:r w:rsidRPr="005E3AAF">
          <w:rPr>
            <w:rFonts w:ascii="Cambria" w:hAnsi="Cambria"/>
            <w:rPrChange w:id="101" w:author="tara gallagher" w:date="2024-10-25T10:59:00Z">
              <w:rPr>
                <w:rFonts w:ascii="Cambria" w:hAnsi="Cambria"/>
                <w:b/>
                <w:bCs/>
              </w:rPr>
            </w:rPrChange>
          </w:rPr>
          <w:t xml:space="preserve"> outside of the FLIM </w:t>
        </w:r>
        <w:proofErr w:type="gramStart"/>
        <w:r w:rsidRPr="005E3AAF">
          <w:rPr>
            <w:rFonts w:ascii="Cambria" w:hAnsi="Cambria"/>
            <w:rPrChange w:id="102" w:author="tara gallagher" w:date="2024-10-25T10:59:00Z">
              <w:rPr>
                <w:rFonts w:ascii="Cambria" w:hAnsi="Cambria"/>
                <w:b/>
                <w:bCs/>
              </w:rPr>
            </w:rPrChange>
          </w:rPr>
          <w:t>range</w:t>
        </w:r>
        <w:proofErr w:type="gramEnd"/>
      </w:ins>
    </w:p>
    <w:p w14:paraId="407589BA" w14:textId="4609414C" w:rsidR="005E6E57" w:rsidRPr="005E3AAF" w:rsidRDefault="005E6E57">
      <w:pPr>
        <w:spacing w:line="480" w:lineRule="auto"/>
        <w:ind w:left="720"/>
        <w:rPr>
          <w:ins w:id="103" w:author="tara gallagher" w:date="2024-10-25T10:25:00Z"/>
          <w:rFonts w:ascii="Cambria" w:hAnsi="Cambria"/>
          <w:rPrChange w:id="104" w:author="tara gallagher" w:date="2024-10-25T10:59:00Z">
            <w:rPr>
              <w:ins w:id="105" w:author="tara gallagher" w:date="2024-10-25T10:25:00Z"/>
              <w:rFonts w:ascii="Cambria" w:hAnsi="Cambria"/>
              <w:b/>
              <w:bCs/>
            </w:rPr>
          </w:rPrChange>
        </w:rPr>
        <w:pPrChange w:id="106" w:author="tara gallagher" w:date="2024-10-25T10:28:00Z">
          <w:pPr>
            <w:spacing w:line="480" w:lineRule="auto"/>
          </w:pPr>
        </w:pPrChange>
      </w:pPr>
      <w:proofErr w:type="spellStart"/>
      <w:ins w:id="107" w:author="tara gallagher" w:date="2024-10-25T10:25:00Z">
        <w:r w:rsidRPr="005E3AAF">
          <w:rPr>
            <w:rFonts w:ascii="Cambria" w:hAnsi="Cambria"/>
            <w:rPrChange w:id="108" w:author="tara gallagher" w:date="2024-10-25T10:59:00Z">
              <w:rPr>
                <w:rFonts w:ascii="Cambria" w:hAnsi="Cambria"/>
                <w:b/>
                <w:bCs/>
              </w:rPr>
            </w:rPrChange>
          </w:rPr>
          <w:t>Flourescent</w:t>
        </w:r>
        <w:proofErr w:type="spellEnd"/>
        <w:r w:rsidRPr="005E3AAF">
          <w:rPr>
            <w:rFonts w:ascii="Cambria" w:hAnsi="Cambria"/>
            <w:rPrChange w:id="109" w:author="tara gallagher" w:date="2024-10-25T10:59:00Z">
              <w:rPr>
                <w:rFonts w:ascii="Cambria" w:hAnsi="Cambria"/>
                <w:b/>
                <w:bCs/>
              </w:rPr>
            </w:rPrChange>
          </w:rPr>
          <w:t xml:space="preserve"> spectra and lifetime signal for chemically and electrochemically reduced pyocyanin</w:t>
        </w:r>
      </w:ins>
    </w:p>
    <w:p w14:paraId="70B5E9DA" w14:textId="18061FB9" w:rsidR="005E6E57" w:rsidRPr="005E3AAF" w:rsidRDefault="005E6E57">
      <w:pPr>
        <w:spacing w:line="480" w:lineRule="auto"/>
        <w:ind w:left="720"/>
        <w:rPr>
          <w:ins w:id="110" w:author="tara gallagher" w:date="2024-10-25T10:26:00Z"/>
          <w:rFonts w:ascii="Cambria" w:hAnsi="Cambria"/>
          <w:rPrChange w:id="111" w:author="tara gallagher" w:date="2024-10-25T10:59:00Z">
            <w:rPr>
              <w:ins w:id="112" w:author="tara gallagher" w:date="2024-10-25T10:26:00Z"/>
              <w:rFonts w:ascii="Cambria" w:hAnsi="Cambria"/>
              <w:b/>
              <w:bCs/>
            </w:rPr>
          </w:rPrChange>
        </w:rPr>
        <w:pPrChange w:id="113" w:author="tara gallagher" w:date="2024-10-25T10:28:00Z">
          <w:pPr>
            <w:spacing w:line="480" w:lineRule="auto"/>
          </w:pPr>
        </w:pPrChange>
      </w:pPr>
      <w:ins w:id="114" w:author="tara gallagher" w:date="2024-10-25T10:26:00Z">
        <w:r w:rsidRPr="005E3AAF">
          <w:rPr>
            <w:rFonts w:ascii="Cambria" w:hAnsi="Cambria"/>
            <w:rPrChange w:id="115" w:author="tara gallagher" w:date="2024-10-25T10:59:00Z">
              <w:rPr>
                <w:rFonts w:ascii="Cambria" w:hAnsi="Cambria"/>
                <w:b/>
                <w:bCs/>
              </w:rPr>
            </w:rPrChange>
          </w:rPr>
          <w:t xml:space="preserve">Fluorescent </w:t>
        </w:r>
      </w:ins>
      <w:ins w:id="116" w:author="tara gallagher" w:date="2024-10-25T10:25:00Z">
        <w:r w:rsidRPr="005E3AAF">
          <w:rPr>
            <w:rFonts w:ascii="Cambria" w:hAnsi="Cambria"/>
            <w:rPrChange w:id="117" w:author="tara gallagher" w:date="2024-10-25T10:59:00Z">
              <w:rPr>
                <w:rFonts w:ascii="Cambria" w:hAnsi="Cambria"/>
                <w:b/>
                <w:bCs/>
              </w:rPr>
            </w:rPrChange>
          </w:rPr>
          <w:t>intensi</w:t>
        </w:r>
      </w:ins>
      <w:ins w:id="118" w:author="tara gallagher" w:date="2024-10-25T10:26:00Z">
        <w:r w:rsidRPr="005E3AAF">
          <w:rPr>
            <w:rFonts w:ascii="Cambria" w:hAnsi="Cambria"/>
            <w:rPrChange w:id="119" w:author="tara gallagher" w:date="2024-10-25T10:59:00Z">
              <w:rPr>
                <w:rFonts w:ascii="Cambria" w:hAnsi="Cambria"/>
                <w:b/>
                <w:bCs/>
              </w:rPr>
            </w:rPrChange>
          </w:rPr>
          <w:t>ty signal at the surface vs. bottom of the biofilm and similar lifetime signal for different frame counts</w:t>
        </w:r>
      </w:ins>
    </w:p>
    <w:p w14:paraId="3568D41D" w14:textId="2844EA47" w:rsidR="005E6E57" w:rsidRPr="005E3AAF" w:rsidRDefault="005E6E57">
      <w:pPr>
        <w:spacing w:line="480" w:lineRule="auto"/>
        <w:ind w:left="720"/>
        <w:rPr>
          <w:ins w:id="120" w:author="tara gallagher" w:date="2024-10-25T10:27:00Z"/>
          <w:rFonts w:ascii="Cambria" w:hAnsi="Cambria"/>
          <w:rPrChange w:id="121" w:author="tara gallagher" w:date="2024-10-25T10:59:00Z">
            <w:rPr>
              <w:ins w:id="122" w:author="tara gallagher" w:date="2024-10-25T10:27:00Z"/>
              <w:rFonts w:ascii="Cambria" w:hAnsi="Cambria"/>
              <w:b/>
              <w:bCs/>
            </w:rPr>
          </w:rPrChange>
        </w:rPr>
        <w:pPrChange w:id="123" w:author="tara gallagher" w:date="2024-10-25T10:28:00Z">
          <w:pPr>
            <w:spacing w:line="480" w:lineRule="auto"/>
          </w:pPr>
        </w:pPrChange>
      </w:pPr>
      <w:ins w:id="124" w:author="tara gallagher" w:date="2024-10-25T10:27:00Z">
        <w:r w:rsidRPr="005E3AAF">
          <w:rPr>
            <w:rFonts w:ascii="Cambria" w:hAnsi="Cambria"/>
            <w:rPrChange w:id="125" w:author="tara gallagher" w:date="2024-10-25T10:59:00Z">
              <w:rPr>
                <w:rFonts w:ascii="Cambria" w:hAnsi="Cambria"/>
                <w:b/>
                <w:bCs/>
              </w:rPr>
            </w:rPrChange>
          </w:rPr>
          <w:t xml:space="preserve">FLIM distributions for </w:t>
        </w:r>
        <w:r w:rsidRPr="005E3AAF">
          <w:rPr>
            <w:rFonts w:ascii="Cambria" w:hAnsi="Cambria"/>
            <w:i/>
            <w:iCs/>
            <w:rPrChange w:id="126" w:author="tara gallagher" w:date="2024-10-25T10:59:00Z">
              <w:rPr>
                <w:rFonts w:ascii="Cambria" w:hAnsi="Cambria"/>
                <w:b/>
                <w:bCs/>
                <w:i/>
                <w:iCs/>
              </w:rPr>
            </w:rPrChange>
          </w:rPr>
          <w:t xml:space="preserve">P. aeruginosa </w:t>
        </w:r>
        <w:r w:rsidRPr="005E3AAF">
          <w:rPr>
            <w:rFonts w:ascii="Cambria" w:hAnsi="Cambria"/>
            <w:rPrChange w:id="127" w:author="tara gallagher" w:date="2024-10-25T10:59:00Z">
              <w:rPr>
                <w:rFonts w:ascii="Cambria" w:hAnsi="Cambria"/>
                <w:b/>
                <w:bCs/>
              </w:rPr>
            </w:rPrChange>
          </w:rPr>
          <w:t xml:space="preserve">biofilms compared to uninoculated </w:t>
        </w:r>
        <w:proofErr w:type="gramStart"/>
        <w:r w:rsidRPr="005E3AAF">
          <w:rPr>
            <w:rFonts w:ascii="Cambria" w:hAnsi="Cambria"/>
            <w:rPrChange w:id="128" w:author="tara gallagher" w:date="2024-10-25T10:59:00Z">
              <w:rPr>
                <w:rFonts w:ascii="Cambria" w:hAnsi="Cambria"/>
                <w:b/>
                <w:bCs/>
              </w:rPr>
            </w:rPrChange>
          </w:rPr>
          <w:t>media</w:t>
        </w:r>
        <w:proofErr w:type="gramEnd"/>
        <w:r w:rsidRPr="005E3AAF">
          <w:rPr>
            <w:rFonts w:ascii="Cambria" w:hAnsi="Cambria"/>
            <w:rPrChange w:id="129" w:author="tara gallagher" w:date="2024-10-25T10:59:00Z">
              <w:rPr>
                <w:rFonts w:ascii="Cambria" w:hAnsi="Cambria"/>
                <w:b/>
                <w:bCs/>
              </w:rPr>
            </w:rPrChange>
          </w:rPr>
          <w:t xml:space="preserve"> </w:t>
        </w:r>
      </w:ins>
    </w:p>
    <w:p w14:paraId="42C10DEA" w14:textId="168E5EAC" w:rsidR="005E6E57" w:rsidRPr="005E3AAF" w:rsidRDefault="005E6E57">
      <w:pPr>
        <w:spacing w:line="480" w:lineRule="auto"/>
        <w:ind w:left="720"/>
        <w:rPr>
          <w:ins w:id="130" w:author="tara gallagher" w:date="2024-10-25T10:27:00Z"/>
          <w:rFonts w:ascii="Cambria" w:hAnsi="Cambria"/>
          <w:rPrChange w:id="131" w:author="tara gallagher" w:date="2024-10-25T10:59:00Z">
            <w:rPr>
              <w:ins w:id="132" w:author="tara gallagher" w:date="2024-10-25T10:27:00Z"/>
              <w:rFonts w:ascii="Cambria" w:hAnsi="Cambria"/>
              <w:b/>
              <w:bCs/>
            </w:rPr>
          </w:rPrChange>
        </w:rPr>
        <w:pPrChange w:id="133" w:author="tara gallagher" w:date="2024-10-25T10:28:00Z">
          <w:pPr>
            <w:spacing w:line="480" w:lineRule="auto"/>
          </w:pPr>
        </w:pPrChange>
      </w:pPr>
      <w:ins w:id="134" w:author="tara gallagher" w:date="2024-10-25T10:27:00Z">
        <w:r w:rsidRPr="005E3AAF">
          <w:rPr>
            <w:rFonts w:ascii="Cambria" w:hAnsi="Cambria"/>
            <w:rPrChange w:id="135" w:author="tara gallagher" w:date="2024-10-25T10:59:00Z">
              <w:rPr>
                <w:rFonts w:ascii="Cambria" w:hAnsi="Cambria"/>
                <w:b/>
                <w:bCs/>
              </w:rPr>
            </w:rPrChange>
          </w:rPr>
          <w:t>FLIM phasor signal for different bacteria</w:t>
        </w:r>
      </w:ins>
    </w:p>
    <w:p w14:paraId="115F848B" w14:textId="105147BA" w:rsidR="005E6E57" w:rsidRPr="005E3AAF" w:rsidRDefault="005E6E57">
      <w:pPr>
        <w:spacing w:line="480" w:lineRule="auto"/>
        <w:ind w:left="720"/>
        <w:rPr>
          <w:ins w:id="136" w:author="tara gallagher" w:date="2024-10-25T10:27:00Z"/>
          <w:rFonts w:ascii="Cambria" w:hAnsi="Cambria"/>
          <w:rPrChange w:id="137" w:author="tara gallagher" w:date="2024-10-25T10:59:00Z">
            <w:rPr>
              <w:ins w:id="138" w:author="tara gallagher" w:date="2024-10-25T10:27:00Z"/>
              <w:rFonts w:ascii="Cambria" w:hAnsi="Cambria"/>
              <w:b/>
              <w:bCs/>
            </w:rPr>
          </w:rPrChange>
        </w:rPr>
        <w:pPrChange w:id="139" w:author="tara gallagher" w:date="2024-10-25T10:28:00Z">
          <w:pPr>
            <w:spacing w:line="480" w:lineRule="auto"/>
          </w:pPr>
        </w:pPrChange>
      </w:pPr>
      <w:ins w:id="140" w:author="tara gallagher" w:date="2024-10-25T10:27:00Z">
        <w:r w:rsidRPr="005E3AAF">
          <w:rPr>
            <w:rFonts w:ascii="Cambria" w:hAnsi="Cambria"/>
            <w:rPrChange w:id="141" w:author="tara gallagher" w:date="2024-10-25T10:59:00Z">
              <w:rPr>
                <w:rFonts w:ascii="Cambria" w:hAnsi="Cambria"/>
                <w:b/>
                <w:bCs/>
              </w:rPr>
            </w:rPrChange>
          </w:rPr>
          <w:t xml:space="preserve">Comparison of FLIM signal for biofilms with and without a coverslip </w:t>
        </w:r>
      </w:ins>
    </w:p>
    <w:p w14:paraId="2BA9FA71" w14:textId="4386DEEB" w:rsidR="005E6E57" w:rsidRPr="005E3AAF" w:rsidRDefault="005E6E57">
      <w:pPr>
        <w:spacing w:line="480" w:lineRule="auto"/>
        <w:ind w:left="720"/>
        <w:rPr>
          <w:ins w:id="142" w:author="tara gallagher" w:date="2024-10-25T10:28:00Z"/>
          <w:rFonts w:ascii="Cambria" w:hAnsi="Cambria"/>
          <w:rPrChange w:id="143" w:author="tara gallagher" w:date="2024-10-25T10:59:00Z">
            <w:rPr>
              <w:ins w:id="144" w:author="tara gallagher" w:date="2024-10-25T10:28:00Z"/>
              <w:rFonts w:ascii="Cambria" w:hAnsi="Cambria"/>
              <w:b/>
              <w:bCs/>
            </w:rPr>
          </w:rPrChange>
        </w:rPr>
        <w:pPrChange w:id="145" w:author="tara gallagher" w:date="2024-10-25T10:28:00Z">
          <w:pPr>
            <w:spacing w:line="480" w:lineRule="auto"/>
          </w:pPr>
        </w:pPrChange>
      </w:pPr>
      <w:ins w:id="146" w:author="tara gallagher" w:date="2024-10-25T10:27:00Z">
        <w:r w:rsidRPr="005E3AAF">
          <w:rPr>
            <w:rFonts w:ascii="Cambria" w:hAnsi="Cambria"/>
            <w:rPrChange w:id="147" w:author="tara gallagher" w:date="2024-10-25T10:59:00Z">
              <w:rPr>
                <w:rFonts w:ascii="Cambria" w:hAnsi="Cambria"/>
                <w:b/>
                <w:bCs/>
              </w:rPr>
            </w:rPrChange>
          </w:rPr>
          <w:t xml:space="preserve">Pairwise t-test results for phasor </w:t>
        </w:r>
      </w:ins>
      <w:ins w:id="148" w:author="tara gallagher" w:date="2024-10-25T10:28:00Z">
        <w:r w:rsidRPr="005E3AAF">
          <w:rPr>
            <w:rFonts w:ascii="Cambria" w:hAnsi="Cambria"/>
            <w:rPrChange w:id="149" w:author="tara gallagher" w:date="2024-10-25T10:59:00Z">
              <w:rPr>
                <w:rFonts w:ascii="Cambria" w:hAnsi="Cambria"/>
                <w:b/>
                <w:bCs/>
              </w:rPr>
            </w:rPrChange>
          </w:rPr>
          <w:t>coordinates</w:t>
        </w:r>
      </w:ins>
      <w:ins w:id="150" w:author="tara gallagher" w:date="2024-10-25T10:27:00Z">
        <w:r w:rsidRPr="005E3AAF">
          <w:rPr>
            <w:rFonts w:ascii="Cambria" w:hAnsi="Cambria"/>
            <w:rPrChange w:id="151" w:author="tara gallagher" w:date="2024-10-25T10:59:00Z">
              <w:rPr>
                <w:rFonts w:ascii="Cambria" w:hAnsi="Cambria"/>
                <w:b/>
                <w:bCs/>
              </w:rPr>
            </w:rPrChange>
          </w:rPr>
          <w:t xml:space="preserve"> for </w:t>
        </w:r>
      </w:ins>
      <w:ins w:id="152" w:author="tara gallagher" w:date="2024-10-25T10:28:00Z">
        <w:r w:rsidRPr="005E3AAF">
          <w:rPr>
            <w:rFonts w:ascii="Cambria" w:hAnsi="Cambria"/>
            <w:rPrChange w:id="153" w:author="tara gallagher" w:date="2024-10-25T10:59:00Z">
              <w:rPr>
                <w:rFonts w:ascii="Cambria" w:hAnsi="Cambria"/>
                <w:b/>
                <w:bCs/>
              </w:rPr>
            </w:rPrChange>
          </w:rPr>
          <w:t>different biofilm depths</w:t>
        </w:r>
      </w:ins>
    </w:p>
    <w:p w14:paraId="73E05B3D" w14:textId="7F52F6F8" w:rsidR="005E6E57" w:rsidRPr="005E3AAF" w:rsidRDefault="005E6E57">
      <w:pPr>
        <w:spacing w:line="480" w:lineRule="auto"/>
        <w:ind w:left="720"/>
        <w:rPr>
          <w:ins w:id="154" w:author="tara gallagher" w:date="2024-10-25T10:26:00Z"/>
          <w:rFonts w:ascii="Cambria" w:hAnsi="Cambria"/>
          <w:rPrChange w:id="155" w:author="tara gallagher" w:date="2024-10-25T10:59:00Z">
            <w:rPr>
              <w:ins w:id="156" w:author="tara gallagher" w:date="2024-10-25T10:26:00Z"/>
              <w:rFonts w:ascii="Cambria" w:hAnsi="Cambria"/>
              <w:b/>
              <w:bCs/>
            </w:rPr>
          </w:rPrChange>
        </w:rPr>
        <w:pPrChange w:id="157" w:author="tara gallagher" w:date="2024-10-25T10:28:00Z">
          <w:pPr>
            <w:spacing w:line="480" w:lineRule="auto"/>
          </w:pPr>
        </w:pPrChange>
      </w:pPr>
      <w:ins w:id="158" w:author="tara gallagher" w:date="2024-10-25T10:28:00Z">
        <w:r w:rsidRPr="005E3AAF">
          <w:rPr>
            <w:rFonts w:ascii="Cambria" w:hAnsi="Cambria"/>
            <w:rPrChange w:id="159" w:author="tara gallagher" w:date="2024-10-25T10:59:00Z">
              <w:rPr>
                <w:rFonts w:ascii="Cambria" w:hAnsi="Cambria"/>
                <w:b/>
                <w:bCs/>
              </w:rPr>
            </w:rPrChange>
          </w:rPr>
          <w:t xml:space="preserve">Pairwise t-test results for phasor coordinates for cross-feeding conditions </w:t>
        </w:r>
      </w:ins>
    </w:p>
    <w:p w14:paraId="7ED2FF09" w14:textId="77777777" w:rsidR="005E6E57" w:rsidRDefault="005E6E57" w:rsidP="005E6E57">
      <w:pPr>
        <w:spacing w:line="480" w:lineRule="auto"/>
        <w:rPr>
          <w:ins w:id="160" w:author="tara gallagher" w:date="2024-10-25T10:23:00Z"/>
          <w:rFonts w:ascii="Cambria" w:hAnsi="Cambria"/>
          <w:b/>
          <w:bCs/>
        </w:rPr>
      </w:pPr>
    </w:p>
    <w:p w14:paraId="00C8C1CC" w14:textId="77777777" w:rsidR="005E6E57" w:rsidRDefault="005E6E57" w:rsidP="005E6E57">
      <w:pPr>
        <w:spacing w:line="480" w:lineRule="auto"/>
        <w:rPr>
          <w:ins w:id="161" w:author="tara gallagher" w:date="2024-10-25T10:23:00Z"/>
          <w:rFonts w:ascii="Cambria" w:hAnsi="Cambria"/>
          <w:b/>
          <w:bCs/>
        </w:rPr>
      </w:pPr>
    </w:p>
    <w:p w14:paraId="5F697054" w14:textId="77777777" w:rsidR="005E6E57" w:rsidRDefault="005E6E57" w:rsidP="005E6E57">
      <w:pPr>
        <w:spacing w:line="480" w:lineRule="auto"/>
        <w:rPr>
          <w:ins w:id="162" w:author="tara gallagher" w:date="2024-10-25T10:23:00Z"/>
          <w:rFonts w:ascii="Cambria" w:hAnsi="Cambria"/>
          <w:b/>
          <w:bCs/>
        </w:rPr>
      </w:pPr>
    </w:p>
    <w:p w14:paraId="21EF8441" w14:textId="77777777" w:rsidR="00E1724B" w:rsidRPr="006A1825" w:rsidRDefault="00E1724B" w:rsidP="00E1724B">
      <w:pPr>
        <w:spacing w:line="480" w:lineRule="auto"/>
        <w:outlineLvl w:val="0"/>
        <w:rPr>
          <w:rFonts w:ascii="Cambria" w:hAnsi="Cambria"/>
        </w:rPr>
      </w:pPr>
    </w:p>
    <w:p w14:paraId="6D21C754" w14:textId="6E371B4B" w:rsidR="00D8565A" w:rsidRPr="00D8565A" w:rsidRDefault="00F27C25" w:rsidP="00D8565A">
      <w:pPr>
        <w:spacing w:line="480" w:lineRule="auto"/>
        <w:outlineLvl w:val="0"/>
        <w:rPr>
          <w:rFonts w:ascii="Cambria" w:hAnsi="Cambria"/>
          <w:b/>
          <w:bCs/>
        </w:rPr>
      </w:pPr>
      <w:r w:rsidRPr="00CD0D15">
        <w:rPr>
          <w:rFonts w:ascii="Cambria" w:hAnsi="Cambria"/>
          <w:b/>
          <w:bCs/>
        </w:rPr>
        <w:t>Abstract:</w:t>
      </w:r>
    </w:p>
    <w:p w14:paraId="63202D38" w14:textId="0E98BEC4" w:rsidR="00A36DF2" w:rsidRDefault="006F196F" w:rsidP="00A82580">
      <w:pPr>
        <w:spacing w:line="480" w:lineRule="auto"/>
        <w:ind w:firstLine="720"/>
        <w:outlineLvl w:val="0"/>
        <w:rPr>
          <w:rFonts w:ascii="Cambria" w:hAnsi="Cambria"/>
        </w:rPr>
      </w:pPr>
      <w:r w:rsidRPr="00CD0D15">
        <w:rPr>
          <w:rFonts w:ascii="Cambria" w:hAnsi="Cambria"/>
        </w:rPr>
        <w:t xml:space="preserve">Understanding bacterial physiology in real-world environments </w:t>
      </w:r>
      <w:r>
        <w:rPr>
          <w:rFonts w:ascii="Cambria" w:hAnsi="Cambria"/>
        </w:rPr>
        <w:t>requires non-invasive approaches</w:t>
      </w:r>
      <w:r w:rsidRPr="00CD0D15">
        <w:rPr>
          <w:rFonts w:ascii="Cambria" w:hAnsi="Cambria"/>
        </w:rPr>
        <w:t xml:space="preserve"> </w:t>
      </w:r>
      <w:r>
        <w:rPr>
          <w:rFonts w:ascii="Cambria" w:hAnsi="Cambria"/>
        </w:rPr>
        <w:t xml:space="preserve">and is </w:t>
      </w:r>
      <w:r w:rsidRPr="00CD0D15">
        <w:rPr>
          <w:rFonts w:ascii="Cambria" w:hAnsi="Cambria"/>
        </w:rPr>
        <w:t>a challenging yet necessary</w:t>
      </w:r>
      <w:r>
        <w:rPr>
          <w:rFonts w:ascii="Cambria" w:hAnsi="Cambria"/>
        </w:rPr>
        <w:t xml:space="preserve"> </w:t>
      </w:r>
      <w:r w:rsidRPr="00CD0D15">
        <w:rPr>
          <w:rFonts w:ascii="Cambria" w:hAnsi="Cambria"/>
        </w:rPr>
        <w:t>endeavor to effectively treat infect</w:t>
      </w:r>
      <w:r>
        <w:rPr>
          <w:rFonts w:ascii="Cambria" w:hAnsi="Cambria"/>
        </w:rPr>
        <w:t xml:space="preserve">ious disease. </w:t>
      </w:r>
      <w:r w:rsidR="00EA0C97">
        <w:rPr>
          <w:rFonts w:ascii="Cambria" w:hAnsi="Cambria"/>
        </w:rPr>
        <w:t>B</w:t>
      </w:r>
      <w:r>
        <w:rPr>
          <w:rFonts w:ascii="Cambria" w:hAnsi="Cambria"/>
        </w:rPr>
        <w:t>acteria</w:t>
      </w:r>
      <w:r w:rsidR="00792B2C">
        <w:rPr>
          <w:rFonts w:ascii="Cambria" w:hAnsi="Cambria"/>
        </w:rPr>
        <w:t xml:space="preserve"> </w:t>
      </w:r>
      <w:r>
        <w:rPr>
          <w:rFonts w:ascii="Cambria" w:hAnsi="Cambria"/>
        </w:rPr>
        <w:t>evolve strategies to tolerate</w:t>
      </w:r>
      <w:r w:rsidR="00EA0C97">
        <w:rPr>
          <w:rFonts w:ascii="Cambria" w:hAnsi="Cambria"/>
        </w:rPr>
        <w:t xml:space="preserve"> chemical gradients associated with infections. </w:t>
      </w:r>
      <w:r w:rsidR="00792B2C">
        <w:rPr>
          <w:rFonts w:ascii="Cambria" w:hAnsi="Cambria"/>
        </w:rPr>
        <w:t>The DIVER</w:t>
      </w:r>
      <w:r w:rsidR="000234C0">
        <w:rPr>
          <w:rFonts w:ascii="Cambria" w:hAnsi="Cambria"/>
        </w:rPr>
        <w:t xml:space="preserve"> (</w:t>
      </w:r>
      <w:r w:rsidR="000234C0" w:rsidRPr="00CD0D15">
        <w:rPr>
          <w:rFonts w:ascii="Cambria" w:hAnsi="Cambria"/>
        </w:rPr>
        <w:t>Deep Imaging Via Enhanced Recovery</w:t>
      </w:r>
      <w:r w:rsidR="000234C0">
        <w:rPr>
          <w:rFonts w:ascii="Cambria" w:hAnsi="Cambria"/>
        </w:rPr>
        <w:t>)</w:t>
      </w:r>
      <w:r w:rsidR="00A82580">
        <w:rPr>
          <w:rFonts w:ascii="Cambria" w:hAnsi="Cambria"/>
        </w:rPr>
        <w:t xml:space="preserve"> microscope can image auto-fluorescence and fluoresce</w:t>
      </w:r>
      <w:r w:rsidR="009E3888">
        <w:rPr>
          <w:rFonts w:ascii="Cambria" w:hAnsi="Cambria"/>
        </w:rPr>
        <w:t xml:space="preserve">nce </w:t>
      </w:r>
      <w:r w:rsidR="00A82580">
        <w:rPr>
          <w:rFonts w:ascii="Cambria" w:hAnsi="Cambria"/>
        </w:rPr>
        <w:t xml:space="preserve">lifetime throughout highly- scattering samples, enabling the study of </w:t>
      </w:r>
      <w:proofErr w:type="gramStart"/>
      <w:r w:rsidR="00A82580">
        <w:rPr>
          <w:rFonts w:ascii="Cambria" w:hAnsi="Cambria"/>
        </w:rPr>
        <w:t>naturally-forming</w:t>
      </w:r>
      <w:proofErr w:type="gramEnd"/>
      <w:r w:rsidR="00A82580">
        <w:rPr>
          <w:rFonts w:ascii="Cambria" w:hAnsi="Cambria"/>
        </w:rPr>
        <w:t xml:space="preserve"> chemical gradients throughout intact biofilms. </w:t>
      </w:r>
      <w:r w:rsidR="00371CD8">
        <w:rPr>
          <w:rFonts w:ascii="Cambria" w:hAnsi="Cambria"/>
        </w:rPr>
        <w:t xml:space="preserve">Using the DIVER, </w:t>
      </w:r>
      <w:r w:rsidR="00226E2C">
        <w:rPr>
          <w:rFonts w:ascii="Cambria" w:hAnsi="Cambria"/>
        </w:rPr>
        <w:t xml:space="preserve">a long </w:t>
      </w:r>
      <w:r w:rsidR="00A82580">
        <w:rPr>
          <w:rFonts w:ascii="Cambria" w:hAnsi="Cambria"/>
        </w:rPr>
        <w:t xml:space="preserve">fluorescent </w:t>
      </w:r>
      <w:r w:rsidR="00226E2C">
        <w:rPr>
          <w:rFonts w:ascii="Cambria" w:hAnsi="Cambria"/>
        </w:rPr>
        <w:t xml:space="preserve">lifetime </w:t>
      </w:r>
      <w:r w:rsidR="00136F58">
        <w:rPr>
          <w:rFonts w:ascii="Cambria" w:hAnsi="Cambria"/>
        </w:rPr>
        <w:t>signal</w:t>
      </w:r>
      <w:r w:rsidR="00226E2C">
        <w:rPr>
          <w:rFonts w:ascii="Cambria" w:hAnsi="Cambria"/>
        </w:rPr>
        <w:t xml:space="preserve"> associated with </w:t>
      </w:r>
      <w:r w:rsidR="00F805F2">
        <w:rPr>
          <w:rFonts w:ascii="Cambria" w:hAnsi="Cambria"/>
        </w:rPr>
        <w:t>reduced</w:t>
      </w:r>
      <w:r w:rsidR="00967D0D">
        <w:rPr>
          <w:rFonts w:ascii="Cambria" w:hAnsi="Cambria"/>
        </w:rPr>
        <w:t xml:space="preserve"> pyocyanin</w:t>
      </w:r>
      <w:r w:rsidR="00A82580">
        <w:rPr>
          <w:rFonts w:ascii="Cambria" w:hAnsi="Cambria"/>
        </w:rPr>
        <w:t xml:space="preserve">, a molecule for </w:t>
      </w:r>
      <w:r w:rsidR="00A82580">
        <w:rPr>
          <w:rFonts w:ascii="Cambria" w:hAnsi="Cambria"/>
        </w:rPr>
        <w:lastRenderedPageBreak/>
        <w:t>electron cycling in low-oxygen,</w:t>
      </w:r>
      <w:r w:rsidR="00967D0D">
        <w:rPr>
          <w:rFonts w:ascii="Cambria" w:hAnsi="Cambria"/>
        </w:rPr>
        <w:t xml:space="preserve"> was detected </w:t>
      </w:r>
      <w:ins w:id="163" w:author="tara gallagher" w:date="2024-10-25T11:16:00Z">
        <w:r w:rsidR="00271146">
          <w:rPr>
            <w:rFonts w:ascii="Cambria" w:hAnsi="Cambria"/>
          </w:rPr>
          <w:t xml:space="preserve">in low-oxygen conditions </w:t>
        </w:r>
      </w:ins>
      <w:ins w:id="164" w:author="tara gallagher" w:date="2024-10-25T11:17:00Z">
        <w:r w:rsidR="00271146">
          <w:rPr>
            <w:rFonts w:ascii="Cambria" w:hAnsi="Cambria"/>
          </w:rPr>
          <w:t>–</w:t>
        </w:r>
      </w:ins>
      <w:ins w:id="165" w:author="tara gallagher" w:date="2024-10-25T11:16:00Z">
        <w:r w:rsidR="00271146">
          <w:rPr>
            <w:rFonts w:ascii="Cambria" w:hAnsi="Cambria"/>
          </w:rPr>
          <w:t xml:space="preserve"> </w:t>
        </w:r>
      </w:ins>
      <w:r w:rsidR="00967D0D">
        <w:rPr>
          <w:rFonts w:ascii="Cambria" w:hAnsi="Cambria"/>
        </w:rPr>
        <w:t>at the</w:t>
      </w:r>
      <w:r w:rsidR="00967D0D">
        <w:rPr>
          <w:rFonts w:ascii="Cambria" w:hAnsi="Cambria"/>
          <w:iCs/>
        </w:rPr>
        <w:t xml:space="preserve"> surface of </w:t>
      </w:r>
      <w:r w:rsidR="00967D0D">
        <w:rPr>
          <w:rFonts w:ascii="Cambria" w:hAnsi="Cambria"/>
          <w:i/>
        </w:rPr>
        <w:t>P</w:t>
      </w:r>
      <w:r w:rsidR="002310AF">
        <w:rPr>
          <w:rFonts w:ascii="Cambria" w:hAnsi="Cambria"/>
          <w:i/>
        </w:rPr>
        <w:t>seudomonas</w:t>
      </w:r>
      <w:r w:rsidR="00967D0D">
        <w:rPr>
          <w:rFonts w:ascii="Cambria" w:hAnsi="Cambria"/>
          <w:i/>
        </w:rPr>
        <w:t xml:space="preserve"> aeruginosa </w:t>
      </w:r>
      <w:r w:rsidR="00967D0D">
        <w:rPr>
          <w:rFonts w:ascii="Cambria" w:hAnsi="Cambria"/>
          <w:iCs/>
        </w:rPr>
        <w:t>biofilms</w:t>
      </w:r>
      <w:ins w:id="166" w:author="tara gallagher" w:date="2024-10-25T11:16:00Z">
        <w:r w:rsidR="00271146">
          <w:rPr>
            <w:rFonts w:ascii="Cambria" w:hAnsi="Cambria"/>
            <w:iCs/>
          </w:rPr>
          <w:t xml:space="preserve"> and</w:t>
        </w:r>
      </w:ins>
      <w:del w:id="167" w:author="tara gallagher" w:date="2024-10-25T11:16:00Z">
        <w:r w:rsidR="00A82580" w:rsidDel="00271146">
          <w:rPr>
            <w:rFonts w:ascii="Cambria" w:hAnsi="Cambria"/>
            <w:iCs/>
          </w:rPr>
          <w:delText xml:space="preserve">. </w:delText>
        </w:r>
        <w:r w:rsidR="00136F58" w:rsidDel="00271146">
          <w:rPr>
            <w:rFonts w:ascii="Cambria" w:hAnsi="Cambria"/>
          </w:rPr>
          <w:delText>Additionally</w:delText>
        </w:r>
        <w:r w:rsidR="006D6721" w:rsidDel="00271146">
          <w:rPr>
            <w:rFonts w:ascii="Cambria" w:hAnsi="Cambria"/>
          </w:rPr>
          <w:delText xml:space="preserve">, </w:delText>
        </w:r>
        <w:r w:rsidR="006D6721" w:rsidDel="00271146">
          <w:rPr>
            <w:rFonts w:ascii="Cambria" w:hAnsi="Cambria"/>
            <w:i/>
            <w:iCs/>
          </w:rPr>
          <w:delText>P. aeruginosa</w:delText>
        </w:r>
        <w:r w:rsidR="00136F58" w:rsidDel="00271146">
          <w:rPr>
            <w:rFonts w:ascii="Cambria" w:hAnsi="Cambria"/>
            <w:i/>
            <w:iCs/>
          </w:rPr>
          <w:delText xml:space="preserve"> </w:delText>
        </w:r>
        <w:r w:rsidR="00967D0D" w:rsidDel="00271146">
          <w:rPr>
            <w:rFonts w:ascii="Cambria" w:hAnsi="Cambria"/>
          </w:rPr>
          <w:delText xml:space="preserve">cultures </w:delText>
        </w:r>
        <w:r w:rsidR="00136F58" w:rsidDel="00271146">
          <w:rPr>
            <w:rFonts w:ascii="Cambria" w:hAnsi="Cambria"/>
          </w:rPr>
          <w:delText>produced th</w:delText>
        </w:r>
        <w:r w:rsidR="002310AF" w:rsidDel="00271146">
          <w:rPr>
            <w:rFonts w:ascii="Cambria" w:hAnsi="Cambria"/>
          </w:rPr>
          <w:delText xml:space="preserve">is </w:delText>
        </w:r>
        <w:r w:rsidR="00136F58" w:rsidDel="00271146">
          <w:rPr>
            <w:rFonts w:ascii="Cambria" w:hAnsi="Cambria"/>
          </w:rPr>
          <w:delText>signal</w:delText>
        </w:r>
      </w:del>
      <w:r w:rsidR="00136F58">
        <w:rPr>
          <w:rFonts w:ascii="Cambria" w:hAnsi="Cambria"/>
        </w:rPr>
        <w:t xml:space="preserve"> </w:t>
      </w:r>
      <w:r w:rsidR="006D6721">
        <w:rPr>
          <w:rFonts w:ascii="Cambria" w:hAnsi="Cambria"/>
        </w:rPr>
        <w:t>in the presence of</w:t>
      </w:r>
      <w:r w:rsidR="00967D0D">
        <w:rPr>
          <w:rFonts w:ascii="Cambria" w:hAnsi="Cambria"/>
          <w:i/>
          <w:iCs/>
        </w:rPr>
        <w:t xml:space="preserve"> </w:t>
      </w:r>
      <w:r w:rsidR="00371CD8">
        <w:rPr>
          <w:rFonts w:ascii="Cambria" w:hAnsi="Cambria"/>
        </w:rPr>
        <w:t xml:space="preserve">fermentation metabolites </w:t>
      </w:r>
      <w:r w:rsidR="0060176B">
        <w:rPr>
          <w:rFonts w:ascii="Cambria" w:hAnsi="Cambria"/>
        </w:rPr>
        <w:t>from</w:t>
      </w:r>
      <w:r w:rsidR="00E66D9F">
        <w:rPr>
          <w:rFonts w:ascii="Cambria" w:hAnsi="Cambria"/>
        </w:rPr>
        <w:t xml:space="preserve"> </w:t>
      </w:r>
      <w:proofErr w:type="spellStart"/>
      <w:r w:rsidR="00967D0D">
        <w:rPr>
          <w:rFonts w:ascii="Cambria" w:hAnsi="Cambria"/>
          <w:i/>
          <w:iCs/>
        </w:rPr>
        <w:t>Rothia</w:t>
      </w:r>
      <w:proofErr w:type="spellEnd"/>
      <w:r w:rsidR="00967D0D">
        <w:rPr>
          <w:rFonts w:ascii="Cambria" w:hAnsi="Cambria"/>
          <w:i/>
          <w:iCs/>
        </w:rPr>
        <w:t xml:space="preserve"> </w:t>
      </w:r>
      <w:proofErr w:type="spellStart"/>
      <w:r w:rsidR="00967D0D">
        <w:rPr>
          <w:rFonts w:ascii="Cambria" w:hAnsi="Cambria"/>
          <w:i/>
          <w:iCs/>
        </w:rPr>
        <w:t>mucilaginosa</w:t>
      </w:r>
      <w:proofErr w:type="spellEnd"/>
      <w:r w:rsidR="00967D0D">
        <w:rPr>
          <w:rFonts w:ascii="Cambria" w:hAnsi="Cambria"/>
          <w:i/>
          <w:iCs/>
        </w:rPr>
        <w:t>,</w:t>
      </w:r>
      <w:r w:rsidR="00E66D9F">
        <w:rPr>
          <w:rFonts w:ascii="Cambria" w:hAnsi="Cambria"/>
        </w:rPr>
        <w:t xml:space="preserve"> which</w:t>
      </w:r>
      <w:r w:rsidR="00226E2C">
        <w:rPr>
          <w:rFonts w:ascii="Cambria" w:hAnsi="Cambria"/>
        </w:rPr>
        <w:t xml:space="preserve"> </w:t>
      </w:r>
      <w:r w:rsidR="00E66D9F">
        <w:rPr>
          <w:rFonts w:ascii="Cambria" w:hAnsi="Cambria"/>
        </w:rPr>
        <w:t>co</w:t>
      </w:r>
      <w:r w:rsidR="004F7493">
        <w:rPr>
          <w:rFonts w:ascii="Cambria" w:hAnsi="Cambria"/>
        </w:rPr>
        <w:t>-</w:t>
      </w:r>
      <w:r w:rsidR="00967D0D">
        <w:rPr>
          <w:rFonts w:ascii="Cambria" w:hAnsi="Cambria"/>
        </w:rPr>
        <w:t>colonize</w:t>
      </w:r>
      <w:r w:rsidR="004F7493">
        <w:rPr>
          <w:rFonts w:ascii="Cambria" w:hAnsi="Cambria"/>
        </w:rPr>
        <w:t>s</w:t>
      </w:r>
      <w:r w:rsidR="00967D0D">
        <w:rPr>
          <w:rFonts w:ascii="Cambria" w:hAnsi="Cambria"/>
        </w:rPr>
        <w:t xml:space="preserve"> </w:t>
      </w:r>
      <w:r w:rsidR="0060176B">
        <w:rPr>
          <w:rFonts w:ascii="Cambria" w:hAnsi="Cambria"/>
        </w:rPr>
        <w:t xml:space="preserve">infected </w:t>
      </w:r>
      <w:r w:rsidR="00967D0D">
        <w:rPr>
          <w:rFonts w:ascii="Cambria" w:hAnsi="Cambria"/>
        </w:rPr>
        <w:t>airway</w:t>
      </w:r>
      <w:r w:rsidR="0060176B">
        <w:rPr>
          <w:rFonts w:ascii="Cambria" w:hAnsi="Cambria"/>
        </w:rPr>
        <w:t>s</w:t>
      </w:r>
      <w:r w:rsidR="00226E2C">
        <w:rPr>
          <w:rFonts w:ascii="Cambria" w:hAnsi="Cambria"/>
        </w:rPr>
        <w:t xml:space="preserve"> </w:t>
      </w:r>
      <w:r w:rsidR="00371711">
        <w:rPr>
          <w:rFonts w:ascii="Cambria" w:hAnsi="Cambria"/>
        </w:rPr>
        <w:t xml:space="preserve">with </w:t>
      </w:r>
      <w:r w:rsidR="00371711">
        <w:rPr>
          <w:rFonts w:ascii="Cambria" w:hAnsi="Cambria"/>
          <w:i/>
        </w:rPr>
        <w:t>P. aeruginosa</w:t>
      </w:r>
      <w:r w:rsidR="00967D0D">
        <w:rPr>
          <w:rFonts w:ascii="Cambria" w:hAnsi="Cambria"/>
        </w:rPr>
        <w:t>.</w:t>
      </w:r>
      <w:r w:rsidR="00E66D9F">
        <w:rPr>
          <w:rFonts w:ascii="Cambria" w:hAnsi="Cambria"/>
        </w:rPr>
        <w:t xml:space="preserve"> </w:t>
      </w:r>
      <w:r w:rsidR="00A82580">
        <w:t>These findings underscore the utility of the DIVER microscope and fluorescen</w:t>
      </w:r>
      <w:r w:rsidR="002310AF">
        <w:t>t lifetime</w:t>
      </w:r>
      <w:r w:rsidR="00A82580">
        <w:t xml:space="preserve"> in non-invasively studying bacterial physiology within complex environments</w:t>
      </w:r>
      <w:r w:rsidR="002310AF">
        <w:t xml:space="preserve">, which could inform on more effective strategies for managing chronic infection. </w:t>
      </w:r>
    </w:p>
    <w:p w14:paraId="531FDFE6" w14:textId="77777777" w:rsidR="00DB4903" w:rsidRDefault="00DB4903" w:rsidP="00DB4903">
      <w:pPr>
        <w:spacing w:line="480" w:lineRule="auto"/>
        <w:outlineLvl w:val="0"/>
        <w:rPr>
          <w:ins w:id="168" w:author="tara gallagher" w:date="2024-10-25T10:18:00Z"/>
          <w:rFonts w:ascii="Cambria" w:hAnsi="Cambria"/>
          <w:b/>
          <w:bCs/>
        </w:rPr>
      </w:pPr>
    </w:p>
    <w:p w14:paraId="18854406" w14:textId="5B7FDBCB" w:rsidR="00DB4903" w:rsidRDefault="00DB4903" w:rsidP="00DB4903">
      <w:pPr>
        <w:spacing w:line="480" w:lineRule="auto"/>
        <w:outlineLvl w:val="0"/>
        <w:rPr>
          <w:ins w:id="169" w:author="tara gallagher" w:date="2024-10-25T10:18:00Z"/>
          <w:rFonts w:ascii="Cambria" w:hAnsi="Cambria"/>
          <w:b/>
          <w:bCs/>
        </w:rPr>
      </w:pPr>
      <w:ins w:id="170" w:author="tara gallagher" w:date="2024-10-25T10:18:00Z">
        <w:r>
          <w:rPr>
            <w:rFonts w:ascii="Cambria" w:hAnsi="Cambria"/>
            <w:b/>
            <w:bCs/>
          </w:rPr>
          <w:t>Keywords</w:t>
        </w:r>
        <w:r w:rsidRPr="00CD0D15">
          <w:rPr>
            <w:rFonts w:ascii="Cambria" w:hAnsi="Cambria"/>
            <w:b/>
            <w:bCs/>
          </w:rPr>
          <w:t>:</w:t>
        </w:r>
      </w:ins>
    </w:p>
    <w:p w14:paraId="6F157BF6" w14:textId="5CEBCC00" w:rsidR="00DB4903" w:rsidRPr="00DB4903" w:rsidRDefault="00DB4903" w:rsidP="00DB4903">
      <w:pPr>
        <w:spacing w:line="480" w:lineRule="auto"/>
        <w:outlineLvl w:val="0"/>
        <w:rPr>
          <w:ins w:id="171" w:author="tara gallagher" w:date="2024-10-25T10:18:00Z"/>
          <w:rFonts w:ascii="Cambria" w:hAnsi="Cambria"/>
          <w:rPrChange w:id="172" w:author="tara gallagher" w:date="2024-10-25T10:18:00Z">
            <w:rPr>
              <w:ins w:id="173" w:author="tara gallagher" w:date="2024-10-25T10:18:00Z"/>
              <w:rFonts w:ascii="Cambria" w:hAnsi="Cambria"/>
              <w:b/>
              <w:bCs/>
            </w:rPr>
          </w:rPrChange>
        </w:rPr>
      </w:pPr>
      <w:ins w:id="174" w:author="tara gallagher" w:date="2024-10-25T10:18:00Z">
        <w:r>
          <w:rPr>
            <w:rFonts w:ascii="Cambria" w:hAnsi="Cambria"/>
          </w:rPr>
          <w:t>Fluorescence,</w:t>
        </w:r>
      </w:ins>
      <w:ins w:id="175" w:author="tara gallagher" w:date="2024-10-25T10:19:00Z">
        <w:r>
          <w:rPr>
            <w:rFonts w:ascii="Cambria" w:hAnsi="Cambria"/>
          </w:rPr>
          <w:t xml:space="preserve"> fluorescence lifetime,</w:t>
        </w:r>
      </w:ins>
      <w:ins w:id="176" w:author="tara gallagher" w:date="2024-10-25T10:18:00Z">
        <w:r>
          <w:rPr>
            <w:rFonts w:ascii="Cambria" w:hAnsi="Cambria"/>
          </w:rPr>
          <w:t xml:space="preserve"> biofilm, </w:t>
        </w:r>
        <w:r>
          <w:rPr>
            <w:rFonts w:ascii="Cambria" w:hAnsi="Cambria"/>
            <w:i/>
            <w:iCs/>
          </w:rPr>
          <w:t>Pseudomonas aeruginosa</w:t>
        </w:r>
        <w:r>
          <w:rPr>
            <w:rFonts w:ascii="Cambria" w:hAnsi="Cambria"/>
          </w:rPr>
          <w:t>, pyocyanin</w:t>
        </w:r>
      </w:ins>
      <w:ins w:id="177" w:author="tara gallagher" w:date="2024-10-25T10:19:00Z">
        <w:r>
          <w:rPr>
            <w:rFonts w:ascii="Cambria" w:hAnsi="Cambria"/>
          </w:rPr>
          <w:t>, phenazines</w:t>
        </w:r>
      </w:ins>
    </w:p>
    <w:p w14:paraId="469DDC3F" w14:textId="77777777" w:rsidR="00F27C25" w:rsidRPr="00CD0D15" w:rsidRDefault="00F27C25" w:rsidP="00F27C25">
      <w:pPr>
        <w:spacing w:line="480" w:lineRule="auto"/>
        <w:outlineLvl w:val="0"/>
        <w:rPr>
          <w:rFonts w:ascii="Cambria" w:hAnsi="Cambria"/>
        </w:rPr>
      </w:pPr>
    </w:p>
    <w:p w14:paraId="31173D65" w14:textId="1500C57A" w:rsidR="00F27C25" w:rsidRPr="00EA0D91" w:rsidDel="00E011C8" w:rsidRDefault="00EA0D91" w:rsidP="00F27C25">
      <w:pPr>
        <w:spacing w:line="480" w:lineRule="auto"/>
        <w:outlineLvl w:val="0"/>
        <w:rPr>
          <w:del w:id="178" w:author="tara gallagher" w:date="2024-10-25T10:19:00Z"/>
          <w:rFonts w:ascii="Cambria" w:hAnsi="Cambria"/>
          <w:b/>
          <w:bCs/>
        </w:rPr>
      </w:pPr>
      <w:del w:id="179" w:author="tara gallagher" w:date="2024-10-25T10:19:00Z">
        <w:r w:rsidRPr="00EA0D91" w:rsidDel="00E011C8">
          <w:rPr>
            <w:rFonts w:ascii="Cambria" w:hAnsi="Cambria"/>
            <w:b/>
            <w:bCs/>
          </w:rPr>
          <w:delText>INTRODUCTION</w:delText>
        </w:r>
      </w:del>
    </w:p>
    <w:p w14:paraId="7EFDD9E6" w14:textId="2A0980F8" w:rsidR="009F0430" w:rsidRDefault="00F27C25" w:rsidP="00574527">
      <w:pPr>
        <w:spacing w:line="480" w:lineRule="auto"/>
        <w:outlineLvl w:val="0"/>
        <w:rPr>
          <w:ins w:id="180" w:author="tara gallagher" w:date="2024-09-15T19:02:00Z"/>
          <w:rFonts w:ascii="Cambria" w:hAnsi="Cambria"/>
        </w:rPr>
      </w:pPr>
      <w:r w:rsidRPr="00CD0D15">
        <w:rPr>
          <w:rFonts w:ascii="Cambria" w:hAnsi="Cambria"/>
        </w:rPr>
        <w:tab/>
      </w:r>
      <w:r w:rsidR="00371711">
        <w:rPr>
          <w:rFonts w:ascii="Cambria" w:hAnsi="Cambria"/>
        </w:rPr>
        <w:t>To colonize an infection</w:t>
      </w:r>
      <w:r w:rsidR="0060176B">
        <w:rPr>
          <w:rFonts w:ascii="Cambria" w:hAnsi="Cambria"/>
        </w:rPr>
        <w:t xml:space="preserve"> </w:t>
      </w:r>
      <w:r w:rsidR="00371711">
        <w:rPr>
          <w:rFonts w:ascii="Cambria" w:hAnsi="Cambria"/>
        </w:rPr>
        <w:t>site, b</w:t>
      </w:r>
      <w:r w:rsidR="00D434BC" w:rsidRPr="00CD0D15">
        <w:rPr>
          <w:rFonts w:ascii="Cambria" w:hAnsi="Cambria"/>
        </w:rPr>
        <w:t>acteria</w:t>
      </w:r>
      <w:r w:rsidR="00371711">
        <w:rPr>
          <w:rFonts w:ascii="Cambria" w:hAnsi="Cambria"/>
        </w:rPr>
        <w:t xml:space="preserve"> </w:t>
      </w:r>
      <w:r w:rsidR="00D434BC">
        <w:rPr>
          <w:rFonts w:ascii="Cambria" w:hAnsi="Cambria"/>
        </w:rPr>
        <w:t xml:space="preserve">adapt to </w:t>
      </w:r>
      <w:r w:rsidR="00371711">
        <w:rPr>
          <w:rFonts w:ascii="Cambria" w:hAnsi="Cambria"/>
        </w:rPr>
        <w:t xml:space="preserve">the </w:t>
      </w:r>
      <w:r w:rsidR="00CC10B5">
        <w:rPr>
          <w:rFonts w:ascii="Cambria" w:hAnsi="Cambria"/>
        </w:rPr>
        <w:t xml:space="preserve">chemical </w:t>
      </w:r>
      <w:r w:rsidR="0060176B">
        <w:rPr>
          <w:rFonts w:ascii="Cambria" w:hAnsi="Cambria"/>
        </w:rPr>
        <w:t xml:space="preserve">conditions </w:t>
      </w:r>
      <w:r w:rsidR="00371711">
        <w:rPr>
          <w:rFonts w:ascii="Cambria" w:hAnsi="Cambria"/>
        </w:rPr>
        <w:t>associated with infect</w:t>
      </w:r>
      <w:r w:rsidR="0060176B">
        <w:rPr>
          <w:rFonts w:ascii="Cambria" w:hAnsi="Cambria"/>
        </w:rPr>
        <w:t>ed tissue</w:t>
      </w:r>
      <w:r w:rsidR="00AD40C0">
        <w:rPr>
          <w:rFonts w:ascii="Cambria" w:hAnsi="Cambria"/>
        </w:rPr>
        <w:t>, including</w:t>
      </w:r>
      <w:r w:rsidR="00D434BC">
        <w:rPr>
          <w:rFonts w:ascii="Cambria" w:hAnsi="Cambria"/>
        </w:rPr>
        <w:t xml:space="preserve"> </w:t>
      </w:r>
      <w:r w:rsidR="00C559F3">
        <w:rPr>
          <w:rFonts w:ascii="Cambria" w:hAnsi="Cambria"/>
        </w:rPr>
        <w:t xml:space="preserve">oxygen depletion </w:t>
      </w:r>
      <w:r w:rsidRPr="00CD0D15">
        <w:rPr>
          <w:rFonts w:ascii="Cambria" w:hAnsi="Cambria"/>
        </w:rPr>
        <w:fldChar w:fldCharType="begin"/>
      </w:r>
      <w:r w:rsidR="00E22D1D">
        <w:rPr>
          <w:rFonts w:ascii="Cambria" w:hAnsi="Cambria"/>
        </w:rPr>
        <w:instrText xml:space="preserve"> ADDIN ZOTERO_ITEM CSL_CITATION {"citationID":"a1jiqnlsgt4","properties":{"formattedCitation":"(1\\uc0\\u8211{}3)","plainCitation":"(1–3)","noteIndex":0},"citationItems":[{"id":317,"uris":["http://zotero.org/users/6261839/items/BPH3R46B",["http://zotero.org/users/6261839/items/BPH3R46B"]],"itemData":{"id":317,"type":"article-journal","abstract":"Severe and persistent bacterial lung infections characterize cystic fibrosis (CF). While several studies have documented the microbial diversity within CF lung mucus, we know much less about the inorganic chemistry that constrains microbial metabolic processes and their distribution. We hypothesized that sputum is chemically heterogeneous both within and between patients. To test this, we measured microprofiles of oxygen and sulfide concentrations as well as pH and oxidation-reduction potentials in 48 sputum samples from 22 pediatric patients with CF. Inorganic ions were measured in 20 samples from 12 patients. In all cases, oxygen was depleted within the first few millimeters below the sputum-air interface. Apart from this steep oxycline, anoxia dominated the sputum environment. Different sputum samples exhibited a broad range of redox conditions, with either oxidizing (16 mV to 355 mV) or reducing (−300 to −107 mV) potentials. The majority of reduced samples contained hydrogen sulfide and had a low pH (2.9 to 6.5). Sulfide concentrations increased at a rate of 0.30 µM H2S/min. Nitrous oxide was detected in only one sample that also contained sulfide. Microenvironmental variability was observed both within a single patient over time and between patients. Modeling oxygen dynamics within CF mucus plugs indicates that anoxic zones vary as a function of bacterial load and mucus thickness and can occupy a significant portion of the mucus volume. Thus, aerobic respiration accounts only partially for pathogen survival in CF sputum, motivating research to identify mechanisms of survival under conditions that span fluctuating redox states, including sulfidic environments.\nIMPORTANCE Microbial infections are the major cause of morbidity and mortality in people living with CF, and yet microbial growth and survival in CF airways are not well understood. Insufficient information about the chemistry of the in vivo environment contributes to this knowledge gap. Our documentation of variable redox states corresponding to the presence or absence of sulfide begins to fill this void and motivates understanding of how different opportunistic pathogens adapt in these dynamic environments. Given the changing chemical state of CF sputum over time, it is important to consider a spectrum of aerobic and anaerobic lifestyles when studying CF pathogens in the laboratory. This work not only provides relevant constraints that can shape the design of laboratory experiments, it also suggests that sulfide might be a useful proxy for assessing the redox state of sputum in the clinic.","container-title":"mBio","DOI":"10.1128/mBio.00767-15","ISSN":", 2150-7511","issue":"4","journalAbbreviation":"mBio","language":"en","note":"PMID: 26220964","page":"e00767-15","source":"mbio.asm.org","title":"Pediatric cystic fibrosis sputum can be chemically dynamic, anoxic, and extremely reduced due to hydrogen sulfide formation","volume":"6","author":[{"family":"Cowley","given":"Elise S."},{"family":"Kopf","given":"Sebastian H."},{"family":"LaRiviere","given":"Alejandro"},{"family":"Ziebis","given":"Wiebke"},{"family":"Newman","given":"Dianne K."}],"issued":{"date-parts":[["2015",9,1]]}}},{"id":83,"uris":["http://zotero.org/users/6261839/items/M9BABPDC",["http://zotero.org/users/6261839/items/M9BABPDC"]],"itemData":{"id":83,"type":"article-journal","abstract":"Current theories of CF pathogenesis predict different predisposing “local environmental” conditions and sites of bacterial infection within CF airways. Here we show that, in CF patients with established lung disease, Psuedomonas aeruginosa was located within hypoxic mucopurulent masses in airway lumens. In vitro studies revealed that CF-specific increases in epithelial O2 consumption, linked to increased airway surface liquid (ASL) volume absorption and mucus stasis, generated steep hypoxic gradients within thickened mucus on CF epithelial surfaces prior to infection. Motile P. aeruginosa deposited on CF airway surfaces penetrated into hypoxic mucus zones and responded to this environment with increased alginate production. With P. aeruginosa growth in oxygen restricted environments, local hypoxia was exacerbated and frank anaerobiosis, as detected in vivo, resulted. These studies indicate that novel therapies for CF include removal of hypoxic mucus plaques and antibiotics effective against P. aeruginosa adapted to anaerobic environments.","container-title":"The Journal of Clinical Investigation","DOI":"10.1172/JCI13870","ISSN":"0021-9738","issue":"3","journalAbbreviation":"J Clin Invest","note":"PMID: 11827991\nPMCID: PMC150856","page":"317-325","source":"PubMed Central","title":"Effects of reduced mucus oxygen concentration in airway Pseudomonas infections of cystic fibrosis patients","volume":"109","author":[{"family":"Worlitzsch","given":"Dieter"},{"family":"Tarran","given":"Robert"},{"family":"Ulrich","given":"Martina"},{"family":"Schwab","given":"Ute"},{"family":"Cekici","given":"Aynur"},{"family":"Meyer","given":"Keith C."},{"family":"Birrer","given":"Peter"},{"family":"Bellon","given":"Gabriel"},{"family":"Berger","given":"Jürgen"},{"family":"Weiss","given":"Tilo"},{"family":"Botzenhart","given":"Konrad"},{"family":"Yankaskas","given":"James R."},{"family":"Randell","given":"Scott"},{"family":"Boucher","given":"Richard C."},{"family":"Döring","given":"Gerd"}],"issued":{"date-parts":[["2002",2,1]]}}},{"id":1506,"uris":["http://zotero.org/users/6261839/items/A969GDWV"],"itemData":{"id":1506,"type":"article-journal","abstract":"Pseudomonas aeruginosa infects the lungs of patients with cystic fibrosis. Sputum expectorated from the lungs of patients contains low levels of oxygen, indicating that P. aeruginosa may be oxygen-deprived during infection. During in vitro growth under oxygen-limiting conditions, a P. aeruginosa reference strain increases expression of a cytochrome oxidase with a high affinity for oxygen, and of nitrate and nitrite reductases that enable it to use nitrate instead of oxygen during respiration. Here, we quantified transcription of the genes encoding these three enzymes in sputum samples from 18 infected patients, and in bacteria isolated from the sputum samples and grown in aerobic and anaerobic culture. In culture, expression of all three genes was increased by averages of 20- to 500-fold in anaerobically grown bacteria compared with those grown aerobically, although expression levels varied greatly between isolates. Expression of the same genes in sputum was similar to that of the corresponding bacteria in anaerobic culture. The isolated bacteria were less susceptible to tobramycin and ciprofloxacin, two widely used anti-pseudomonal antibiotics, when grown anaerobically than when grown aerobically. Our findings show that P. aeruginosa experiences oxygen starvation during infection in cystic fibrosis, reducing the effectiveness of antibiotic treatment.","container-title":"FEMS Microbiology Letters","DOI":"10.1093/femsle/fnad076","ISSN":"0378-1097","journalAbbreviation":"FEMS Microbiology Letters","page":"fnad076","source":"Silverchair","title":"Pseudomonas aeruginosa is oxygen-deprived during infection in cystic fibrosis lungs, reducing the effectiveness of antibiotics","volume":"370","author":[{"family":"Martin","given":"Lois W"},{"family":"Gray","given":"Andrew R"},{"family":"Brockway","given":"Ben"},{"family":"Lamont","given":"Iain L"}],"issued":{"date-parts":[["2023",1,1]]}}}],"schema":"https://github.com/citation-style-language/schema/raw/master/csl-citation.json"} </w:instrText>
      </w:r>
      <w:r w:rsidRPr="00CD0D15">
        <w:rPr>
          <w:rFonts w:ascii="Cambria" w:hAnsi="Cambria"/>
        </w:rPr>
        <w:fldChar w:fldCharType="separate"/>
      </w:r>
      <w:r w:rsidR="00E22D1D" w:rsidRPr="00E22D1D">
        <w:rPr>
          <w:rFonts w:ascii="Cambria" w:hAnsi="Cambria"/>
        </w:rPr>
        <w:t>(1–3)</w:t>
      </w:r>
      <w:r w:rsidRPr="00CD0D15">
        <w:rPr>
          <w:rFonts w:ascii="Cambria" w:hAnsi="Cambria"/>
        </w:rPr>
        <w:fldChar w:fldCharType="end"/>
      </w:r>
      <w:r w:rsidRPr="00CD0D15">
        <w:rPr>
          <w:rFonts w:ascii="Cambria" w:hAnsi="Cambria"/>
        </w:rPr>
        <w:t xml:space="preserve">. </w:t>
      </w:r>
      <w:ins w:id="181" w:author="tara gallagher" w:date="2024-09-15T19:01:00Z">
        <w:r w:rsidR="009F0430">
          <w:rPr>
            <w:rFonts w:ascii="Cambria" w:hAnsi="Cambria"/>
          </w:rPr>
          <w:t xml:space="preserve">These low-oxygen environments </w:t>
        </w:r>
      </w:ins>
      <w:ins w:id="182" w:author="tara gallagher" w:date="2024-09-15T19:02:00Z">
        <w:r w:rsidR="009F0430">
          <w:rPr>
            <w:rFonts w:ascii="Cambria" w:hAnsi="Cambria"/>
          </w:rPr>
          <w:t xml:space="preserve">are </w:t>
        </w:r>
      </w:ins>
      <w:del w:id="183" w:author="tara gallagher" w:date="2024-09-15T19:02:00Z">
        <w:r w:rsidR="00574527" w:rsidDel="009F0430">
          <w:rPr>
            <w:rFonts w:ascii="Cambria" w:hAnsi="Cambria"/>
          </w:rPr>
          <w:delText>Hypoxic conditions</w:delText>
        </w:r>
        <w:r w:rsidR="00C559F3" w:rsidDel="009F0430">
          <w:rPr>
            <w:rFonts w:ascii="Cambria" w:hAnsi="Cambria"/>
          </w:rPr>
          <w:delText xml:space="preserve">, </w:delText>
        </w:r>
      </w:del>
      <w:r w:rsidR="00C559F3">
        <w:rPr>
          <w:rFonts w:ascii="Cambria" w:hAnsi="Cambria"/>
        </w:rPr>
        <w:t xml:space="preserve">commonly </w:t>
      </w:r>
      <w:r w:rsidR="00574527">
        <w:rPr>
          <w:rFonts w:ascii="Cambria" w:hAnsi="Cambria"/>
        </w:rPr>
        <w:t>found in woun</w:t>
      </w:r>
      <w:ins w:id="184" w:author="tara gallagher" w:date="2024-09-15T19:02:00Z">
        <w:r w:rsidR="009F0430">
          <w:rPr>
            <w:rFonts w:ascii="Cambria" w:hAnsi="Cambria"/>
          </w:rPr>
          <w:t>d infections</w:t>
        </w:r>
      </w:ins>
      <w:del w:id="185" w:author="tara gallagher" w:date="2024-09-15T19:02:00Z">
        <w:r w:rsidR="00574527" w:rsidDel="009F0430">
          <w:rPr>
            <w:rFonts w:ascii="Cambria" w:hAnsi="Cambria"/>
          </w:rPr>
          <w:delText>ds</w:delText>
        </w:r>
      </w:del>
      <w:r w:rsidR="00574527">
        <w:rPr>
          <w:rFonts w:ascii="Cambria" w:hAnsi="Cambria"/>
        </w:rPr>
        <w:t xml:space="preserve"> and the airways of persons with cystic fibrosis (CF)</w:t>
      </w:r>
      <w:ins w:id="186" w:author="tara gallagher" w:date="2024-09-15T19:14:00Z">
        <w:r w:rsidR="009F0430">
          <w:rPr>
            <w:rFonts w:ascii="Cambria" w:hAnsi="Cambria"/>
          </w:rPr>
          <w:t xml:space="preserve">, caused </w:t>
        </w:r>
      </w:ins>
      <w:ins w:id="187" w:author="tara gallagher" w:date="2024-09-15T19:25:00Z">
        <w:r w:rsidR="009F0430">
          <w:rPr>
            <w:rFonts w:ascii="Cambria" w:hAnsi="Cambria"/>
          </w:rPr>
          <w:t xml:space="preserve">by </w:t>
        </w:r>
      </w:ins>
      <w:ins w:id="188" w:author="tara gallagher" w:date="2024-09-15T19:26:00Z">
        <w:r w:rsidR="009F0430">
          <w:rPr>
            <w:rFonts w:ascii="Cambria" w:hAnsi="Cambria"/>
          </w:rPr>
          <w:t xml:space="preserve">the rapid </w:t>
        </w:r>
      </w:ins>
      <w:ins w:id="189" w:author="tara gallagher" w:date="2024-09-15T19:25:00Z">
        <w:r w:rsidR="009F0430">
          <w:rPr>
            <w:rFonts w:ascii="Cambria" w:hAnsi="Cambria"/>
          </w:rPr>
          <w:t xml:space="preserve">consumption of oxygen from </w:t>
        </w:r>
      </w:ins>
      <w:ins w:id="190" w:author="tara gallagher" w:date="2024-09-15T19:14:00Z">
        <w:r w:rsidR="009F0430">
          <w:rPr>
            <w:rFonts w:ascii="Cambria" w:hAnsi="Cambria"/>
          </w:rPr>
          <w:t xml:space="preserve">host cells </w:t>
        </w:r>
      </w:ins>
      <w:r w:rsidR="009F0430">
        <w:rPr>
          <w:rFonts w:ascii="Cambria" w:hAnsi="Cambria"/>
        </w:rPr>
        <w:fldChar w:fldCharType="begin"/>
      </w:r>
      <w:r w:rsidR="00E22D1D">
        <w:rPr>
          <w:rFonts w:ascii="Cambria" w:hAnsi="Cambria"/>
        </w:rPr>
        <w:instrText xml:space="preserve"> ADDIN ZOTERO_ITEM CSL_CITATION {"citationID":"aoqmu18i1f","properties":{"formattedCitation":"(4)","plainCitation":"(4)","noteIndex":0},"citationItems":[{"id":1504,"uris":["http://zotero.org/users/6261839/items/MZDDUXAR"],"itemData":{"id":1504,"type":"article-journal","abstract":"Background: Chronic lung infection with Pseudomonas aeruginosa is the most severe complication for patients with cystic fibrosis (CF). This infection is characterised by endobronchial mucoid biofilms surrounded by numerous polymorphonuclear leucocytes (PMNs). The mucoid phenotype offers protection against the PMNs, which are in general assumed to mount an active respiratory burst leading to lung tissue deterioration. An ongoing respiratory burst by the PMNs has, however, not been demonstrated previously in endobronchial secretions from chronically infected patients with CF.\nObjective: Based on the accumulating evidence for depletion of molecular oxygen (O2) in the mucus in infected CF bronchi, it was hypothesised that the O2 depletion in the mucus in infected CF bronchi may be accelerated by the respiratory burst of the PMNs due to the reduction of O2 to the superoxide anion (O-2) by the phagocyte NADPH oxidase (Phox).\nMethods: Methods were established to isolate the O2 consumption by the respiratory burst from aerobic respiration in freshly expectorated sputum from chronically infected patients with CF.\nResults: Inhibition of the Phox with diphenylene iodonium (DPI) delayed O2 depletion, nearly abolished staining of O-2-producing PMNs with hydroethidine and inhibited the rapid luminol-enhanced chemiluminescence in sputum. Furthermore, the total O2 consumption was correlated to the concentration of PMNs in the sputum samples.\nConclusion: The results demonstrate that CF sputum contains PMNs with an active consumption of O2 for O-2 production and suggest that the respiratory burst is ongoing and causes accelerated O2 depletion due to formation of O-2 in the lungs of chronically infected patients with CF.","container-title":"Thorax","DOI":"10.1136/thx.2009.114512","ISSN":"0040-6376, 1468-3296","issue":"1","language":"en","license":"BMJ Publishing Group Ltd and British Thoracic Society. All rights reserved.","note":"publisher: BMJ Publishing Group Ltd\nsection: Cystic fibrosis\nPMID: 19846469","page":"57-62","source":"thorax.bmj.com","title":"Polymorphonuclear leucocytes consume oxygen in sputum from chronic Pseudomonas aeruginosa pneumonia in cystic fibrosis","volume":"65","author":[{"family":"Kolpen","given":"M."},{"family":"Hansen","given":"C. R."},{"family":"Bjarnsholt","given":"T."},{"family":"Moser","given":"C."},{"family":"Christensen","given":"L. D."},{"family":"Gennip","given":"M.","dropping-particle":"van"},{"family":"Ciofu","given":"O."},{"family":"Mandsberg","given":"L."},{"family":"Kharazmi","given":"A."},{"family":"Döring","given":"G."},{"family":"Givskov","given":"M."},{"family":"Høiby","given":"N."},{"family":"Jensen","given":"P. Ø"}],"issued":{"date-parts":[["2010",1,1]]}}}],"schema":"https://github.com/citation-style-language/schema/raw/master/csl-citation.json"} </w:instrText>
      </w:r>
      <w:r w:rsidR="009F0430">
        <w:rPr>
          <w:rFonts w:ascii="Cambria" w:hAnsi="Cambria"/>
        </w:rPr>
        <w:fldChar w:fldCharType="separate"/>
      </w:r>
      <w:r w:rsidR="00E22D1D" w:rsidRPr="00E22D1D">
        <w:rPr>
          <w:rFonts w:ascii="Cambria" w:hAnsi="Cambria"/>
        </w:rPr>
        <w:t>(4)</w:t>
      </w:r>
      <w:r w:rsidR="009F0430">
        <w:rPr>
          <w:rFonts w:ascii="Cambria" w:hAnsi="Cambria"/>
        </w:rPr>
        <w:fldChar w:fldCharType="end"/>
      </w:r>
      <w:ins w:id="191" w:author="tara gallagher" w:date="2024-09-15T19:14:00Z">
        <w:r w:rsidR="009F0430">
          <w:rPr>
            <w:rFonts w:ascii="Cambria" w:hAnsi="Cambria"/>
          </w:rPr>
          <w:t xml:space="preserve"> and bacter</w:t>
        </w:r>
      </w:ins>
      <w:ins w:id="192" w:author="tara gallagher" w:date="2024-09-15T19:27:00Z">
        <w:r w:rsidR="00653C1B">
          <w:rPr>
            <w:rFonts w:ascii="Cambria" w:hAnsi="Cambria"/>
          </w:rPr>
          <w:t xml:space="preserve">ial </w:t>
        </w:r>
      </w:ins>
      <w:ins w:id="193" w:author="tara gallagher" w:date="2024-09-15T19:28:00Z">
        <w:r w:rsidR="00E83288">
          <w:rPr>
            <w:rFonts w:ascii="Cambria" w:hAnsi="Cambria"/>
          </w:rPr>
          <w:t>biofilms</w:t>
        </w:r>
      </w:ins>
      <w:ins w:id="194" w:author="tara gallagher" w:date="2024-09-15T19:15:00Z">
        <w:r w:rsidR="009F0430">
          <w:rPr>
            <w:rFonts w:ascii="Cambria" w:hAnsi="Cambria"/>
          </w:rPr>
          <w:t xml:space="preserve"> </w:t>
        </w:r>
      </w:ins>
      <w:r w:rsidR="009F0430">
        <w:rPr>
          <w:rFonts w:ascii="Cambria" w:hAnsi="Cambria"/>
        </w:rPr>
        <w:fldChar w:fldCharType="begin"/>
      </w:r>
      <w:r w:rsidR="00E22D1D">
        <w:rPr>
          <w:rFonts w:ascii="Cambria" w:hAnsi="Cambria"/>
        </w:rPr>
        <w:instrText xml:space="preserve"> ADDIN ZOTERO_ITEM CSL_CITATION {"citationID":"a1hdjnort1f","properties":{"formattedCitation":"(1)","plainCitation":"(1)","noteIndex":0},"citationItems":[{"id":317,"uris":["http://zotero.org/users/6261839/items/BPH3R46B",["http://zotero.org/users/6261839/items/BPH3R46B"]],"itemData":{"id":317,"type":"article-journal","abstract":"Severe and persistent bacterial lung infections characterize cystic fibrosis (CF). While several studies have documented the microbial diversity within CF lung mucus, we know much less about the inorganic chemistry that constrains microbial metabolic processes and their distribution. We hypothesized that sputum is chemically heterogeneous both within and between patients. To test this, we measured microprofiles of oxygen and sulfide concentrations as well as pH and oxidation-reduction potentials in 48 sputum samples from 22 pediatric patients with CF. Inorganic ions were measured in 20 samples from 12 patients. In all cases, oxygen was depleted within the first few millimeters below the sputum-air interface. Apart from this steep oxycline, anoxia dominated the sputum environment. Different sputum samples exhibited a broad range of redox conditions, with either oxidizing (16 mV to 355 mV) or reducing (−300 to −107 mV) potentials. The majority of reduced samples contained hydrogen sulfide and had a low pH (2.9 to 6.5). Sulfide concentrations increased at a rate of 0.30 µM H2S/min. Nitrous oxide was detected in only one sample that also contained sulfide. Microenvironmental variability was observed both within a single patient over time and between patients. Modeling oxygen dynamics within CF mucus plugs indicates that anoxic zones vary as a function of bacterial load and mucus thickness and can occupy a significant portion of the mucus volume. Thus, aerobic respiration accounts only partially for pathogen survival in CF sputum, motivating research to identify mechanisms of survival under conditions that span fluctuating redox states, including sulfidic environments.\nIMPORTANCE Microbial infections are the major cause of morbidity and mortality in people living with CF, and yet microbial growth and survival in CF airways are not well understood. Insufficient information about the chemistry of the in vivo environment contributes to this knowledge gap. Our documentation of variable redox states corresponding to the presence or absence of sulfide begins to fill this void and motivates understanding of how different opportunistic pathogens adapt in these dynamic environments. Given the changing chemical state of CF sputum over time, it is important to consider a spectrum of aerobic and anaerobic lifestyles when studying CF pathogens in the laboratory. This work not only provides relevant constraints that can shape the design of laboratory experiments, it also suggests that sulfide might be a useful proxy for assessing the redox state of sputum in the clinic.","container-title":"mBio","DOI":"10.1128/mBio.00767-15","ISSN":", 2150-7511","issue":"4","journalAbbreviation":"mBio","language":"en","note":"PMID: 26220964","page":"e00767-15","source":"mbio.asm.org","title":"Pediatric cystic fibrosis sputum can be chemically dynamic, anoxic, and extremely reduced due to hydrogen sulfide formation","volume":"6","author":[{"family":"Cowley","given":"Elise S."},{"family":"Kopf","given":"Sebastian H."},{"family":"LaRiviere","given":"Alejandro"},{"family":"Ziebis","given":"Wiebke"},{"family":"Newman","given":"Dianne K."}],"issued":{"date-parts":[["2015",9,1]]}}}],"schema":"https://github.com/citation-style-language/schema/raw/master/csl-citation.json"} </w:instrText>
      </w:r>
      <w:r w:rsidR="009F0430">
        <w:rPr>
          <w:rFonts w:ascii="Cambria" w:hAnsi="Cambria"/>
        </w:rPr>
        <w:fldChar w:fldCharType="separate"/>
      </w:r>
      <w:r w:rsidR="00E22D1D" w:rsidRPr="00E22D1D">
        <w:rPr>
          <w:rFonts w:ascii="Cambria" w:hAnsi="Cambria"/>
        </w:rPr>
        <w:t>(1)</w:t>
      </w:r>
      <w:r w:rsidR="009F0430">
        <w:rPr>
          <w:rFonts w:ascii="Cambria" w:hAnsi="Cambria"/>
        </w:rPr>
        <w:fldChar w:fldCharType="end"/>
      </w:r>
      <w:ins w:id="195" w:author="tara gallagher" w:date="2024-09-15T19:14:00Z">
        <w:r w:rsidR="009F0430">
          <w:rPr>
            <w:rFonts w:ascii="Cambria" w:hAnsi="Cambria"/>
          </w:rPr>
          <w:t xml:space="preserve">. </w:t>
        </w:r>
      </w:ins>
    </w:p>
    <w:p w14:paraId="50EE2301" w14:textId="77862948" w:rsidR="002A079F" w:rsidRPr="009F0430" w:rsidDel="009F0430" w:rsidRDefault="005235D8" w:rsidP="00574527">
      <w:pPr>
        <w:spacing w:line="480" w:lineRule="auto"/>
        <w:outlineLvl w:val="0"/>
        <w:rPr>
          <w:del w:id="196" w:author="tara gallagher" w:date="2024-09-15T19:02:00Z"/>
          <w:rFonts w:ascii="Cambria" w:hAnsi="Cambria"/>
          <w:iCs/>
          <w:rPrChange w:id="197" w:author="tara gallagher" w:date="2024-09-15T19:26:00Z">
            <w:rPr>
              <w:del w:id="198" w:author="tara gallagher" w:date="2024-09-15T19:02:00Z"/>
              <w:rFonts w:ascii="Cambria" w:hAnsi="Cambria"/>
              <w:i/>
            </w:rPr>
          </w:rPrChange>
        </w:rPr>
      </w:pPr>
      <w:ins w:id="199" w:author="tara gallagher" w:date="2024-10-23T08:57:00Z">
        <w:r>
          <w:rPr>
            <w:rFonts w:ascii="Cambria" w:hAnsi="Cambria"/>
            <w:iCs/>
          </w:rPr>
          <w:tab/>
        </w:r>
      </w:ins>
      <w:del w:id="200" w:author="tara gallagher" w:date="2024-09-15T19:02:00Z">
        <w:r w:rsidR="00C559F3" w:rsidRPr="009F0430" w:rsidDel="009F0430">
          <w:rPr>
            <w:rFonts w:ascii="Cambria" w:hAnsi="Cambria"/>
            <w:iCs/>
          </w:rPr>
          <w:delText>,</w:delText>
        </w:r>
        <w:r w:rsidR="00574527" w:rsidRPr="009F0430" w:rsidDel="009F0430">
          <w:rPr>
            <w:rFonts w:ascii="Cambria" w:hAnsi="Cambria"/>
            <w:iCs/>
          </w:rPr>
          <w:delText xml:space="preserve"> pose a challenge to opportunistic pathogens, such as </w:delText>
        </w:r>
        <w:r w:rsidR="00574527" w:rsidRPr="009F0430" w:rsidDel="009F0430">
          <w:rPr>
            <w:rFonts w:ascii="Cambria" w:hAnsi="Cambria"/>
            <w:iCs/>
            <w:rPrChange w:id="201" w:author="tara gallagher" w:date="2024-09-15T19:26:00Z">
              <w:rPr>
                <w:rFonts w:ascii="Cambria" w:hAnsi="Cambria"/>
                <w:i/>
              </w:rPr>
            </w:rPrChange>
          </w:rPr>
          <w:delText>Pseudomonas aeruginosa.</w:delText>
        </w:r>
      </w:del>
    </w:p>
    <w:p w14:paraId="4EA6510F" w14:textId="2E201886" w:rsidR="00CF783E" w:rsidRPr="00CF783E" w:rsidRDefault="00271AC8" w:rsidP="00CF783E">
      <w:pPr>
        <w:spacing w:line="480" w:lineRule="auto"/>
        <w:outlineLvl w:val="0"/>
        <w:rPr>
          <w:ins w:id="202" w:author="tara gallagher" w:date="2024-10-22T10:17:00Z"/>
          <w:rFonts w:ascii="Cambria" w:hAnsi="Cambria"/>
          <w:rPrChange w:id="203" w:author="tara gallagher" w:date="2024-10-22T10:21:00Z">
            <w:rPr>
              <w:ins w:id="204" w:author="tara gallagher" w:date="2024-10-22T10:17:00Z"/>
              <w:rFonts w:ascii="Cambria" w:hAnsi="Cambria"/>
              <w:highlight w:val="yellow"/>
              <w:lang w:val="en"/>
            </w:rPr>
          </w:rPrChange>
        </w:rPr>
      </w:pPr>
      <w:del w:id="205" w:author="tara gallagher" w:date="2024-09-15T18:58:00Z">
        <w:r w:rsidRPr="009F0430" w:rsidDel="009F0430">
          <w:rPr>
            <w:rFonts w:ascii="Cambria" w:hAnsi="Cambria"/>
            <w:iCs/>
          </w:rPr>
          <w:tab/>
        </w:r>
      </w:del>
      <w:ins w:id="206" w:author="tara gallagher" w:date="2024-09-15T19:26:00Z">
        <w:r w:rsidR="009F0430">
          <w:rPr>
            <w:rFonts w:ascii="Cambria" w:hAnsi="Cambria"/>
            <w:iCs/>
          </w:rPr>
          <w:t xml:space="preserve">The opportunistic </w:t>
        </w:r>
      </w:ins>
      <w:del w:id="207" w:author="tara gallagher" w:date="2024-09-15T19:26:00Z">
        <w:r w:rsidR="00774B5A" w:rsidRPr="009F0430" w:rsidDel="009F0430">
          <w:rPr>
            <w:rFonts w:ascii="Cambria" w:hAnsi="Cambria"/>
            <w:iCs/>
            <w:rPrChange w:id="208" w:author="tara gallagher" w:date="2024-09-15T19:26:00Z">
              <w:rPr>
                <w:rFonts w:ascii="Cambria" w:hAnsi="Cambria"/>
                <w:i/>
              </w:rPr>
            </w:rPrChange>
          </w:rPr>
          <w:delText>P.</w:delText>
        </w:r>
      </w:del>
      <w:del w:id="209" w:author="tara gallagher" w:date="2024-09-15T19:28:00Z">
        <w:r w:rsidR="00774B5A" w:rsidRPr="009F0430" w:rsidDel="00653C1B">
          <w:rPr>
            <w:rFonts w:ascii="Cambria" w:hAnsi="Cambria"/>
            <w:iCs/>
            <w:rPrChange w:id="210" w:author="tara gallagher" w:date="2024-09-15T19:26:00Z">
              <w:rPr>
                <w:rFonts w:ascii="Cambria" w:hAnsi="Cambria"/>
                <w:i/>
              </w:rPr>
            </w:rPrChange>
          </w:rPr>
          <w:delText xml:space="preserve"> </w:delText>
        </w:r>
      </w:del>
      <w:ins w:id="211" w:author="tara gallagher" w:date="2024-09-15T19:26:00Z">
        <w:r w:rsidR="009F0430">
          <w:rPr>
            <w:rFonts w:ascii="Cambria" w:hAnsi="Cambria"/>
            <w:iCs/>
          </w:rPr>
          <w:t>pathogen</w:t>
        </w:r>
      </w:ins>
      <w:ins w:id="212" w:author="tara gallagher" w:date="2024-10-25T11:17:00Z">
        <w:r w:rsidR="00271146">
          <w:rPr>
            <w:rFonts w:ascii="Cambria" w:hAnsi="Cambria"/>
            <w:iCs/>
          </w:rPr>
          <w:t>,</w:t>
        </w:r>
      </w:ins>
      <w:ins w:id="213" w:author="tara gallagher" w:date="2024-09-15T19:26:00Z">
        <w:r w:rsidR="009F0430">
          <w:rPr>
            <w:rFonts w:ascii="Cambria" w:hAnsi="Cambria"/>
            <w:iCs/>
          </w:rPr>
          <w:t xml:space="preserve"> </w:t>
        </w:r>
        <w:r w:rsidR="009F0430">
          <w:rPr>
            <w:rFonts w:ascii="Cambria" w:hAnsi="Cambria"/>
            <w:i/>
          </w:rPr>
          <w:t xml:space="preserve">Pseudomonas </w:t>
        </w:r>
      </w:ins>
      <w:r w:rsidR="00774B5A">
        <w:rPr>
          <w:rFonts w:ascii="Cambria" w:hAnsi="Cambria"/>
          <w:i/>
        </w:rPr>
        <w:t>aeruginosa</w:t>
      </w:r>
      <w:ins w:id="214" w:author="tara gallagher" w:date="2024-10-25T11:17:00Z">
        <w:r w:rsidR="00271146">
          <w:rPr>
            <w:rFonts w:ascii="Cambria" w:hAnsi="Cambria"/>
            <w:i/>
          </w:rPr>
          <w:t>,</w:t>
        </w:r>
      </w:ins>
      <w:r w:rsidR="00774B5A">
        <w:rPr>
          <w:rFonts w:ascii="Cambria" w:hAnsi="Cambria"/>
          <w:i/>
        </w:rPr>
        <w:t xml:space="preserve"> </w:t>
      </w:r>
      <w:r w:rsidR="00C559F3">
        <w:rPr>
          <w:rFonts w:ascii="Cambria" w:hAnsi="Cambria"/>
        </w:rPr>
        <w:t>survives</w:t>
      </w:r>
      <w:r w:rsidR="00542F38">
        <w:rPr>
          <w:rFonts w:ascii="Cambria" w:hAnsi="Cambria"/>
        </w:rPr>
        <w:t xml:space="preserve"> in low-oxygen</w:t>
      </w:r>
      <w:r w:rsidR="00C559F3">
        <w:rPr>
          <w:rFonts w:ascii="Cambria" w:hAnsi="Cambria"/>
        </w:rPr>
        <w:t xml:space="preserve"> environments</w:t>
      </w:r>
      <w:r w:rsidR="00542F38">
        <w:rPr>
          <w:rFonts w:ascii="Cambria" w:hAnsi="Cambria"/>
        </w:rPr>
        <w:t xml:space="preserve"> </w:t>
      </w:r>
      <w:r w:rsidR="00C559F3">
        <w:rPr>
          <w:rFonts w:ascii="Cambria" w:hAnsi="Cambria"/>
        </w:rPr>
        <w:t>through</w:t>
      </w:r>
      <w:r w:rsidR="00542F38">
        <w:rPr>
          <w:rFonts w:ascii="Cambria" w:hAnsi="Cambria"/>
        </w:rPr>
        <w:t xml:space="preserve"> </w:t>
      </w:r>
      <w:r w:rsidR="00F27C25" w:rsidRPr="00CD0D15">
        <w:rPr>
          <w:rFonts w:ascii="Cambria" w:hAnsi="Cambria"/>
        </w:rPr>
        <w:t>anaerobic</w:t>
      </w:r>
      <w:r w:rsidR="00C559F3">
        <w:rPr>
          <w:rFonts w:ascii="Cambria" w:hAnsi="Cambria"/>
        </w:rPr>
        <w:t xml:space="preserve"> respiration </w:t>
      </w:r>
      <w:del w:id="215" w:author="tara gallagher" w:date="2024-09-15T19:26:00Z">
        <w:r w:rsidR="00F27C25" w:rsidRPr="00CD0D15" w:rsidDel="009F0430">
          <w:rPr>
            <w:rFonts w:ascii="Cambria" w:hAnsi="Cambria"/>
          </w:rPr>
          <w:delText xml:space="preserve"> </w:delText>
        </w:r>
      </w:del>
      <w:r w:rsidR="00F27C25" w:rsidRPr="00CD0D15">
        <w:rPr>
          <w:rFonts w:ascii="Cambria" w:hAnsi="Cambria"/>
        </w:rPr>
        <w:t xml:space="preserve">via denitrification </w:t>
      </w:r>
      <w:r w:rsidR="00F27C25" w:rsidRPr="00CD0D15">
        <w:rPr>
          <w:rFonts w:ascii="Cambria" w:hAnsi="Cambria"/>
        </w:rPr>
        <w:fldChar w:fldCharType="begin"/>
      </w:r>
      <w:r w:rsidR="00E22D1D">
        <w:rPr>
          <w:rFonts w:ascii="Cambria" w:hAnsi="Cambria"/>
        </w:rPr>
        <w:instrText xml:space="preserve"> ADDIN ZOTERO_ITEM CSL_CITATION {"citationID":"LtN6iW6H","properties":{"formattedCitation":"(5, 6)","plainCitation":"(5, 6)","noteIndex":0},"citationItems":[{"id":305,"uris":["http://zotero.org/users/6261839/items/8F79LS94",["http://zotero.org/users/6261839/items/8F79LS94"]],"itemData":{"id":305,"type":"article-journal","abstract":"Chronic Pseudomonas aeruginosa lung infection is the most severe complication in patients with cystic fibrosis (CF). The infection is characterised by the formation of biofilm surrounded by numerous polymorphonuclear leukocytes (PMNs) and strong O2 depletion in the endobronchial mucus. We have reported that O2 is mainly consumed by the activated PMNs, while O2 consumption by aerobic respiration is diminutive and nitrous oxide (N2O) is produced in infected CF sputum. This suggests that the reported growth rates of P. aeruginosa in lungs and sputum may result from anaerobic respiration using denitrification. The growth rate of P. aeruginosa achieved by denitrification at physiological levels (~400 µM) of nitrate (NO3-) is however, not known. Therefore, we have measured growth rates of anoxic cultures of PAO1 and clinical isolates (n = 12) in LB media supplemented with NO3- and found a significant increase of growth when supplementing PAO1 and clinical isolates with ≥ 150 µM NO3- and 100 µM NO3-, respectively. An essential contribution to growth by denitrification was demonstrated by the inability to establish a significantly increased growth rate by a denitrification deficient ΔnirS-N mutant at &lt;1 mM of NO3-. Activation of denitrification could be achieved by supplementation with as little as 62.5 µM of NO3- according to the significant production of N2O by the nitrous oxide reductase deficient ΔnosZ mutant. Studies of the promoter activity, gene transcripts and enzyme activity of the four N-oxide reductases in PAO1 (Nar, Nir, Nor, Nos) further verified the engagement of denitrification, showing a transient increase in their activation and expression and a rapid consumption of NO3- followed by a transient increase of NO2-. Growth rates obtained by denitrification in this study were comparable to our reported growth rates in the majority of P. aeruginosa cells in CF lungs and sputum. Thus, we have demonstrated that denitrification is required for P. aeruginosa growt","container-title":"Frontiers in Microbiology","DOI":"10.3389/fmicb.2014.00554","ISSN":"1664-302X","journalAbbreviation":"Front. Microbiol.","language":"English","note":"publisher: Frontiers","source":"Frontiers","title":"Physiological levels of nitrate support anoxic growth by denitrification of Pseudomonas aeruginosa at growth rates reported in cystic fibrosis lungs and sputum","URL":"https://www.frontiersin.org/articles/10.3389/fmicb.2014.00554/full","volume":"5","author":[{"family":"Line","given":"Laura"},{"family":"Alhede","given":"Morten"},{"family":"Kolpen","given":"Mette"},{"family":"Kühl","given":"Michael"},{"family":"Ciofu","given":"Oana"},{"family":"Bjarnsholt","given":"Thomas"},{"family":"Moser","given":"Claus"},{"family":"Toyofuku","given":"Masanori"},{"family":"Nomura","given":"Nobuhiko"},{"family":"Høiby","given":"Niels"},{"family":"Jensen","given":"Peter Ø"}],"accessed":{"date-parts":[["2020",5,15]]},"issued":{"date-parts":[["2014"]]}}},{"id":304,"uris":["http://zotero.org/users/6261839/items/ZFRTNYGF",["http://zotero.org/users/6261839/items/ZFRTNYGF"]],"itemData":{"id":304,"type":"article-journal","abstract":"The autosomal recessive disorder cystic fibrosis (CF) affects approximately 70,000 people worldwide and is characterized by chronic bacterial lung infections with the opportunistic pathogen Pseudomonas aeruginosa. To form a chronic CF lung infection, P. aeruginosa must grow and proliferate within the CF lung, and the highly viscous sputum within the CF lung provides a likely growth substrate. Recent evidence indicates that anaerobic microenvironments may be present in the CF lung sputum layer. Since anaerobic growth significantly enhances P. aeruginosa biofilm formation and antibiotic resistance, it is important to examine P. aeruginosa physiology and metabolism in anaerobic environments. Measurement of nitrate levels revealed that CF sputum contains sufficient nitrate to support significant P. aeruginosa growth anaerobically, and mutational analysis revealed that the membrane-bound nitrate reductase is essential for P. aeruginosa anaerobic growth in an in vitro CF sputum medium. In addition, expression of genes coding for the membrane-bound nitrate reductase complex is responsive to CF sputum nitrate levels. These findings suggest that the membrane-bound nitrate reductase is critical for P. aeruginosa anaerobic growth with nitrate in the CF lung.","container-title":"Journal of Bacteriology","DOI":"10.1128/JB.00162-07","ISSN":"0021-9193, 1098-5530","issue":"12","language":"en","license":"Copyright © 2007 American Society for Microbiology","note":"publisher: American Society for Microbiology Journals\nsection: MOLECULAR BIOLOGY OF PATHOGENS\nPMID: 17400735","page":"4449-4455","source":"jb.asm.org","title":"Membrane-Bound Nitrate Reductase Is Required for Anaerobic Growth in Cystic Fibrosis Sputum","volume":"189","author":[{"family":"Palmer","given":"Kelli L."},{"family":"Brown","given":"Stacie A."},{"family":"Whiteley","given":"Marvin"}],"issued":{"date-parts":[["2007",6,15]]}}}],"schema":"https://github.com/citation-style-language/schema/raw/master/csl-citation.json"} </w:instrText>
      </w:r>
      <w:r w:rsidR="00F27C25" w:rsidRPr="00CD0D15">
        <w:rPr>
          <w:rFonts w:ascii="Cambria" w:hAnsi="Cambria"/>
        </w:rPr>
        <w:fldChar w:fldCharType="separate"/>
      </w:r>
      <w:r w:rsidR="00E22D1D">
        <w:rPr>
          <w:rFonts w:ascii="Cambria" w:hAnsi="Cambria"/>
          <w:noProof/>
        </w:rPr>
        <w:t>(5, 6)</w:t>
      </w:r>
      <w:r w:rsidR="00F27C25" w:rsidRPr="00CD0D15">
        <w:rPr>
          <w:rFonts w:ascii="Cambria" w:hAnsi="Cambria"/>
        </w:rPr>
        <w:fldChar w:fldCharType="end"/>
      </w:r>
      <w:r w:rsidR="00475F51" w:rsidRPr="00CD0D15">
        <w:rPr>
          <w:rFonts w:ascii="Cambria" w:hAnsi="Cambria"/>
        </w:rPr>
        <w:t xml:space="preserve"> and </w:t>
      </w:r>
      <w:r w:rsidR="00F27C25" w:rsidRPr="00CD0D15">
        <w:rPr>
          <w:rFonts w:ascii="Cambria" w:hAnsi="Cambria"/>
        </w:rPr>
        <w:t>secret</w:t>
      </w:r>
      <w:r w:rsidR="00542F38">
        <w:rPr>
          <w:rFonts w:ascii="Cambria" w:hAnsi="Cambria"/>
        </w:rPr>
        <w:t>ing</w:t>
      </w:r>
      <w:r w:rsidR="00F27C25" w:rsidRPr="00CD0D15">
        <w:rPr>
          <w:rFonts w:ascii="Cambria" w:hAnsi="Cambria"/>
        </w:rPr>
        <w:t xml:space="preserve"> phenazines </w:t>
      </w:r>
      <w:r w:rsidR="00F27C25" w:rsidRPr="00CD0D15">
        <w:rPr>
          <w:rFonts w:ascii="Cambria" w:hAnsi="Cambria"/>
        </w:rPr>
        <w:fldChar w:fldCharType="begin"/>
      </w:r>
      <w:r w:rsidR="00E22D1D">
        <w:rPr>
          <w:rFonts w:ascii="Cambria" w:hAnsi="Cambria"/>
        </w:rPr>
        <w:instrText xml:space="preserve"> ADDIN ZOTERO_ITEM CSL_CITATION {"citationID":"a25m4erv27a","properties":{"formattedCitation":"(7, 8)","plainCitation":"(7, 8)","noteIndex":0},"citationItems":[{"id":369,"uris":["http://zotero.org/users/6261839/items/PIHWELW5",["http://zotero.org/users/6261839/items/PIHWELW5"]],"itemData":{"id":369,"type":"article-journal","abstract":"Microorganisms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00F27C25" w:rsidRPr="00CD0D15">
        <w:rPr>
          <w:rFonts w:ascii="Cambria" w:hAnsi="Cambria"/>
        </w:rPr>
        <w:fldChar w:fldCharType="separate"/>
      </w:r>
      <w:r w:rsidR="00E22D1D">
        <w:rPr>
          <w:rFonts w:ascii="Cambria" w:hAnsi="Cambria"/>
        </w:rPr>
        <w:t>(7, 8)</w:t>
      </w:r>
      <w:r w:rsidR="00F27C25" w:rsidRPr="00CD0D15">
        <w:rPr>
          <w:rFonts w:ascii="Cambria" w:hAnsi="Cambria"/>
        </w:rPr>
        <w:fldChar w:fldCharType="end"/>
      </w:r>
      <w:r w:rsidR="0060176B">
        <w:rPr>
          <w:rFonts w:ascii="Cambria" w:hAnsi="Cambria"/>
        </w:rPr>
        <w:t xml:space="preserve">, which are </w:t>
      </w:r>
      <w:r w:rsidR="00F27C25" w:rsidRPr="00CD0D15">
        <w:rPr>
          <w:rFonts w:ascii="Cambria" w:hAnsi="Cambria"/>
        </w:rPr>
        <w:t xml:space="preserve">colorful, </w:t>
      </w:r>
      <w:r w:rsidR="00C559F3">
        <w:rPr>
          <w:rFonts w:ascii="Cambria" w:hAnsi="Cambria"/>
        </w:rPr>
        <w:t>electron-recycling molecules</w:t>
      </w:r>
      <w:ins w:id="216" w:author="tara gallagher" w:date="2024-10-25T11:21:00Z">
        <w:r w:rsidR="004931BD">
          <w:rPr>
            <w:rFonts w:ascii="Cambria" w:hAnsi="Cambria"/>
          </w:rPr>
          <w:t xml:space="preserve"> that contribute to di</w:t>
        </w:r>
      </w:ins>
      <w:ins w:id="217" w:author="tara gallagher" w:date="2024-10-25T11:22:00Z">
        <w:r w:rsidR="004931BD">
          <w:rPr>
            <w:rFonts w:ascii="Cambria" w:hAnsi="Cambria"/>
          </w:rPr>
          <w:t>sease progression</w:t>
        </w:r>
      </w:ins>
      <w:r w:rsidR="00C559F3">
        <w:rPr>
          <w:rFonts w:ascii="Cambria" w:hAnsi="Cambria"/>
        </w:rPr>
        <w:t xml:space="preserve"> </w:t>
      </w:r>
      <w:r w:rsidR="00D64A67">
        <w:rPr>
          <w:rFonts w:ascii="Cambria" w:hAnsi="Cambria"/>
        </w:rPr>
        <w:fldChar w:fldCharType="begin"/>
      </w:r>
      <w:r w:rsidR="006B6D80">
        <w:rPr>
          <w:rFonts w:ascii="Cambria" w:hAnsi="Cambria"/>
        </w:rPr>
        <w:instrText xml:space="preserve"> ADDIN ZOTERO_ITEM CSL_CITATION {"citationID":"a1o6n24pb4","properties":{"formattedCitation":"(7\\uc0\\u8211{}12)","plainCitation":"(7–12)","noteIndex":0},"citationItems":[{"id":369,"uris":["http://zotero.org/users/6261839/items/PIHWELW5",["http://zotero.org/users/6261839/items/PIHWELW5"]],"itemData":{"id":369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K."}]}},{"id":306,"uris":["http://zotero.org/users/6261839/items/4DPZPRKM",["http://zotero.org/users/6261839/items/4DPZPRKM"]],"itemData":{"id":306,"type":"article-journal","abstract":"Classifying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1098-5530","issue":"11","language":"en","license":"Copyright © 2020 American Society for Microbiology.. All Rights Reserved.","note":"publisher: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id":380,"uris":["http://zotero.org/users/6261839/items/GM93JK4E",["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K."}],"issued":{"date-parts":[["2008"]]}}},{"id":1478,"uris":["http://zotero.org/users/6261839/items/IE6FINJ6",["http://zotero.org/users/6261839/items/IE6FINJ6"]],"itemData":{"id":1478,"type":"article-journal","abstract":"The opportunistic pathogen Pseudomonas aeruginosa produces colorful, redox-active antibiotics called phenazines. Excretion of pyocyanin, the best-studied natural phenazine, is responsible for the bluish tint of sputum and pus associated with P. aeruginosa infections in humans. Although the toxicity of pyocyanin for other bacteria, as well as its role in eukaryotic infection, has been studied extensively, the physiological relevance of pyocyanin metabolism for the producing organism is not well understood. Pyocyanin reduction by P. aeruginosa PA14 is readily observed in standing liquid cultures that have consumed all of the oxygen in the medium. We investigated the physiological consequences of pyocyanin reduction by assaying intracellular concentrations of NADH and NAD+ in the wild-type strain and a mutant defective in phenazine production. We found that the mutant accumulated more NADH in stationary phase than the wild type. This increased accumulation correlated with a decrease in oxygen availability and was relieved by the addition of nitrate. Pyocyanin addition to a phenazine-null mutant also decreased intracellular NADH levels, suggesting that pyocyanin reduction facilitates redox balancing in the absence of other electron acceptors. Analysis of extracellular organic acids revealed that pyocyanin stimulated stationary-phase pyruvate excretion in P. aeruginosa PA14, indicating that pyocyanin may also influence the intracellular redox state by decreasing carbon flux through central metabolic pathways.","container-title":"Journal of Bacteriology","DOI":"10.1128/JB.00505-07","ISSN":"0021-9193","issue":"17","journalAbbreviation":"J Bacteriol","note":"PMID: 17526704\nPMCID: PMC1951912","page":"6372-6381","source":"PubMed Central","title":"Pyocyanin Alters Redox Homeostasis and Carbon Flux through Central Metabolic Pathways in Pseudomonas aeruginosa PA14","volume":"189","author":[{"family":"Price-Whelan","given":"Alexa"},{"family":"Dietrich","given":"Lars E. P."},{"family":"Newman","given":"Dianne K."}],"issued":{"date-parts":[["2007",9]]}}},{"id":367,"uris":["http://zotero.org/users/6261839/items/35LQZUB7",["http://zotero.org/users/6261839/items/35LQZUB7"]],"itemData":{"id":367,"type":"article-journal","abstract":"Pseudomonas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J."},{"family":"Mavrodi","given":"Dimitri"}],"issued":{"date-parts":[["2004",7]]}}}],"schema":"https://github.com/citation-style-language/schema/raw/master/csl-citation.json"} </w:instrText>
      </w:r>
      <w:r w:rsidR="00D64A67">
        <w:rPr>
          <w:rFonts w:ascii="Cambria" w:hAnsi="Cambria"/>
        </w:rPr>
        <w:fldChar w:fldCharType="separate"/>
      </w:r>
      <w:r w:rsidR="006B6D80" w:rsidRPr="006B6D80">
        <w:rPr>
          <w:rFonts w:ascii="Cambria" w:hAnsi="Cambria"/>
        </w:rPr>
        <w:t>(7–12)</w:t>
      </w:r>
      <w:r w:rsidR="00D64A67">
        <w:rPr>
          <w:rFonts w:ascii="Cambria" w:hAnsi="Cambria"/>
        </w:rPr>
        <w:fldChar w:fldCharType="end"/>
      </w:r>
      <w:r w:rsidR="00F27C25" w:rsidRPr="00CD0D15">
        <w:rPr>
          <w:rFonts w:ascii="Cambria" w:hAnsi="Cambria"/>
        </w:rPr>
        <w:t>.</w:t>
      </w:r>
      <w:ins w:id="218" w:author="tara gallagher" w:date="2024-10-22T10:20:00Z">
        <w:r w:rsidR="00CF783E">
          <w:rPr>
            <w:rFonts w:ascii="Cambria" w:hAnsi="Cambria"/>
          </w:rPr>
          <w:t xml:space="preserve"> </w:t>
        </w:r>
      </w:ins>
      <w:ins w:id="219" w:author="tara gallagher" w:date="2024-10-25T11:17:00Z">
        <w:r w:rsidR="00271146">
          <w:t xml:space="preserve">Production of the </w:t>
        </w:r>
      </w:ins>
      <w:ins w:id="220" w:author="tara gallagher" w:date="2024-10-25T11:18:00Z">
        <w:r w:rsidR="00271146">
          <w:t>p</w:t>
        </w:r>
      </w:ins>
      <w:ins w:id="221" w:author="tara gallagher" w:date="2024-10-25T11:17:00Z">
        <w:r w:rsidR="00271146">
          <w:t xml:space="preserve">henazine, </w:t>
        </w:r>
        <w:r w:rsidR="00271146">
          <w:rPr>
            <w:rFonts w:ascii="Cambria" w:hAnsi="Cambria"/>
          </w:rPr>
          <w:t>p</w:t>
        </w:r>
      </w:ins>
      <w:ins w:id="222" w:author="tara gallagher" w:date="2024-10-22T16:15:00Z">
        <w:r w:rsidR="00DC4534">
          <w:rPr>
            <w:rFonts w:ascii="Cambria" w:hAnsi="Cambria"/>
          </w:rPr>
          <w:t>yocyanin</w:t>
        </w:r>
      </w:ins>
      <w:ins w:id="223" w:author="tara gallagher" w:date="2024-10-25T11:18:00Z">
        <w:r w:rsidR="00271146">
          <w:rPr>
            <w:rFonts w:ascii="Cambria" w:hAnsi="Cambria"/>
          </w:rPr>
          <w:t>,</w:t>
        </w:r>
      </w:ins>
      <w:ins w:id="224" w:author="tara gallagher" w:date="2024-10-22T16:15:00Z">
        <w:r w:rsidR="00DC4534">
          <w:rPr>
            <w:rFonts w:ascii="Cambria" w:hAnsi="Cambria"/>
          </w:rPr>
          <w:t xml:space="preserve"> </w:t>
        </w:r>
      </w:ins>
      <w:ins w:id="225" w:author="tara gallagher" w:date="2024-10-23T09:00:00Z">
        <w:r w:rsidR="005235D8">
          <w:rPr>
            <w:rFonts w:ascii="Cambria" w:hAnsi="Cambria"/>
          </w:rPr>
          <w:t>is</w:t>
        </w:r>
      </w:ins>
      <w:ins w:id="226" w:author="tara gallagher" w:date="2024-10-23T09:01:00Z">
        <w:r w:rsidR="005235D8">
          <w:rPr>
            <w:rFonts w:ascii="Cambria" w:hAnsi="Cambria"/>
          </w:rPr>
          <w:t xml:space="preserve"> </w:t>
        </w:r>
      </w:ins>
      <w:ins w:id="227" w:author="tara gallagher" w:date="2024-10-25T11:19:00Z">
        <w:r w:rsidR="00271146">
          <w:rPr>
            <w:rFonts w:ascii="Cambria" w:hAnsi="Cambria"/>
          </w:rPr>
          <w:t>promoted by</w:t>
        </w:r>
      </w:ins>
      <w:ins w:id="228" w:author="tara gallagher" w:date="2024-10-23T09:02:00Z">
        <w:r w:rsidR="005235D8">
          <w:rPr>
            <w:rFonts w:ascii="Cambria" w:hAnsi="Cambria"/>
          </w:rPr>
          <w:t xml:space="preserve"> low</w:t>
        </w:r>
      </w:ins>
      <w:ins w:id="229" w:author="tara gallagher" w:date="2024-10-25T11:19:00Z">
        <w:r w:rsidR="00271146">
          <w:rPr>
            <w:rFonts w:ascii="Cambria" w:hAnsi="Cambria"/>
          </w:rPr>
          <w:t xml:space="preserve"> </w:t>
        </w:r>
      </w:ins>
      <w:ins w:id="230" w:author="tara gallagher" w:date="2024-10-23T09:02:00Z">
        <w:r w:rsidR="005235D8">
          <w:rPr>
            <w:rFonts w:ascii="Cambria" w:hAnsi="Cambria"/>
          </w:rPr>
          <w:t>oxygen</w:t>
        </w:r>
      </w:ins>
      <w:ins w:id="231" w:author="tara gallagher" w:date="2024-10-25T11:25:00Z">
        <w:r w:rsidR="004931BD">
          <w:rPr>
            <w:rFonts w:ascii="Cambria" w:hAnsi="Cambria"/>
          </w:rPr>
          <w:t xml:space="preserve">, in addition to other </w:t>
        </w:r>
      </w:ins>
      <w:ins w:id="232" w:author="tara gallagher" w:date="2024-10-25T11:18:00Z">
        <w:r w:rsidR="00271146">
          <w:rPr>
            <w:rFonts w:ascii="Cambria" w:hAnsi="Cambria"/>
          </w:rPr>
          <w:t>conditions associat</w:t>
        </w:r>
      </w:ins>
      <w:ins w:id="233" w:author="tara gallagher" w:date="2024-10-25T11:19:00Z">
        <w:r w:rsidR="00271146">
          <w:rPr>
            <w:rFonts w:ascii="Cambria" w:hAnsi="Cambria"/>
          </w:rPr>
          <w:t>ed with hyp</w:t>
        </w:r>
      </w:ins>
      <w:ins w:id="234" w:author="tara gallagher" w:date="2024-10-25T11:20:00Z">
        <w:r w:rsidR="00271146">
          <w:rPr>
            <w:rFonts w:ascii="Cambria" w:hAnsi="Cambria"/>
          </w:rPr>
          <w:t>oxia</w:t>
        </w:r>
      </w:ins>
      <w:ins w:id="235" w:author="tara gallagher" w:date="2024-10-25T11:18:00Z">
        <w:r w:rsidR="00271146">
          <w:rPr>
            <w:rFonts w:ascii="Cambria" w:hAnsi="Cambria"/>
          </w:rPr>
          <w:t xml:space="preserve">. Specifically, pyocyanin production </w:t>
        </w:r>
      </w:ins>
      <w:ins w:id="236" w:author="tara gallagher" w:date="2024-10-25T11:19:00Z">
        <w:r w:rsidR="00271146">
          <w:rPr>
            <w:rFonts w:ascii="Cambria" w:hAnsi="Cambria"/>
          </w:rPr>
          <w:t xml:space="preserve">is </w:t>
        </w:r>
      </w:ins>
      <w:ins w:id="237" w:author="tara gallagher" w:date="2024-10-25T11:21:00Z">
        <w:r w:rsidR="004931BD">
          <w:rPr>
            <w:rFonts w:ascii="Cambria" w:hAnsi="Cambria"/>
          </w:rPr>
          <w:t xml:space="preserve">associated with </w:t>
        </w:r>
      </w:ins>
      <w:ins w:id="238" w:author="tara gallagher" w:date="2024-10-23T09:00:00Z">
        <w:r w:rsidR="005235D8">
          <w:rPr>
            <w:rFonts w:ascii="Cambria" w:hAnsi="Cambria"/>
          </w:rPr>
          <w:t>high cell de</w:t>
        </w:r>
      </w:ins>
      <w:ins w:id="239" w:author="tara gallagher" w:date="2024-10-25T11:20:00Z">
        <w:r w:rsidR="00271146">
          <w:rPr>
            <w:rFonts w:ascii="Cambria" w:hAnsi="Cambria"/>
          </w:rPr>
          <w:t>nsities</w:t>
        </w:r>
      </w:ins>
      <w:ins w:id="240" w:author="tara gallagher" w:date="2024-10-23T09:11:00Z">
        <w:r w:rsidR="00927F76">
          <w:rPr>
            <w:rFonts w:ascii="Cambria" w:hAnsi="Cambria"/>
          </w:rPr>
          <w:t xml:space="preserve"> </w:t>
        </w:r>
      </w:ins>
      <w:r w:rsidR="00927F76">
        <w:rPr>
          <w:rFonts w:ascii="Cambria" w:hAnsi="Cambria"/>
        </w:rPr>
        <w:fldChar w:fldCharType="begin"/>
      </w:r>
      <w:r w:rsidR="006B6D80">
        <w:rPr>
          <w:rFonts w:ascii="Cambria" w:hAnsi="Cambria"/>
        </w:rPr>
        <w:instrText xml:space="preserve"> ADDIN ZOTERO_ITEM CSL_CITATION {"citationID":"a1a7gufgm52","properties":{"formattedCitation":"(13, 14)","plainCitation":"(13, 14)","noteIndex":0},"citationItems":[{"id":1513,"uris":["http://zotero.org/users/6261839/items/RBSQKME2"],"itemData":{"id":1513,"type":"article-journal","abstract":"We have identified a gene that acts in trans to activate the expression of the phenazine biosynthetic genes in the biological control organism Pseudomonas aureofaciens 30-84. This gene, phzR (phenazine regulator), is located upstream of and divergently transcribed from the phenazine biosynthetic genes. Thus, the phenazine biosynthetic locus consists of at least two divergently transcribed operons. A functional phzR gene is required for phenazine production. The nucleotide sequence of phzR revealed an open reading frame of 723 nucleotides encoding a protein of ca. 27 kDa. The predicted amino acid sequence of PhzR has homology with other bacterial positive transcriptional activators, including LasR of Pseudomonas aeruginosa, LuxR of Vibrio fischerii, and TraR of Agrobacterium tumefaciens. The addition of cell-free supernatants from late-exponential-phase cultures of strain 30-84 resulted in expression of a genomic phzB:lacZ reporter strain at a lower cell density than normal, indicating the possible presence of an autoinducer. These results indicate that PhzR is a member of a two-component sensor-regulator family with known or predicted carboxy-terminal DNA-binding domains which regulates gene expression in response to environmental and cell density signals.","container-title":"Journal of Bacteriology","DOI":"10.1128/jb.176.13.3966-3974.1994","issue":"13","note":"publisher: American Society for Microbiology","page":"3966-3974","source":"journals.asm.org (Atypon)","title":"Phenazine antibiotic biosynthesis in Pseudomonas aureofaciens 30-84 is regulated by PhzR in response to cell density","volume":"176","author":[{"family":"Pierson","given":"L S"},{"family":"Keppenne","given":"V D"},{"family":"Wood","given":"D W"}],"issued":{"date-parts":[["1994",7]]}}},{"id":1511,"uris":["http://zotero.org/users/6261839/items/K8F4F3ZY"],"itemData":{"id":1511,"type":"article-journal","abstract":"The phz operon of Pseudomonas fluorescens 2-79, which produces phenazine-1-carboxylate, is preceded by two genes, phzR and phzI, that are homologs of quorum-sensing gene pairs of the luxR-luxI family. Deleting phzR and phzI from strain 2-79 led to loss of production of the antibiotics, as well as a suite of six acyl-homoserine lactones (acyl-HSLs) that includes four 3-hydroxy- derivatives and two alkanoyl-HSLs. Strain 2-79 accumulates N-(3-hydroxy-hexanoyl)-l-HSL to levels 20 and 30 times those of N-(hexanoyl)-l-HSL and N-(3-hydroxy-octanoyl)-HSL, the next most abundant species produced by this isolate. Expression of a clone of phzI in Escherichia coli and P. fluorescens 1855 resulted in the synthesis of all six acyl-HSLs. Maximal activation of phzA and phzR fused to lacZ and uidA reporters, respectively, required PhzR and the acyl-HSL signals. PhzR-mediated expression of the phzA::lacZ fusion responded with highest sensitivity and greatest magnitude to pure N-(3-hydroxy-hexanoyl)-l-HSL. When exposed to organic extracts of culture supernatants containing the six acyl-HSLs at their normal levels, the reporter responded strongly to N-(3-hydroxy-hexanoyl)-l-HSL but did not respond to any of the other five acyl-HSLs. The transcriptional start sites for the divergently oriented phzA and phzR genes were mapped by primer extension analysis. An 18-bp almost perfect inverted repeat, the phz box, is located between the phzI and phzR promoters. Disrupting this repeat abolished PhzR-dependent activation of phzA and phzR. We conclude that PhzI of strain 2-79 synthesizes 3-OH acyl-HSLs and that P. fluorescens 2-79 uses N-(3-hydroxy-hexanoyl)-HSL as its quorum-sensing signal. We also conclude that PhzR, with its quormone, activates expression of phzA and phzR and that this activation requires an intact phz box sequence located in the divergent promoter region.","container-title":"Journal of Bacteriology","DOI":"10.1128/jb.187.18.6517-6527.2005","issue":"18","note":"publisher: American Society for Microbiology","page":"6517-6527","source":"journals.asm.org (Atypon)","title":"Activation of the phz Operon of Pseudomonas fluorescens 2-79 Requires the LuxR Homolog PhzR, N-(3-OH-Hexanoyl)-l-Homoserine Lactone Produced by the LuxI Homolog PhzI, and a cis-Acting phz Box","volume":"187","author":[{"family":"Khan","given":"Sharik R."},{"family":"Mavrodi","given":"Dmitri V."},{"family":"Jog","given":"Geetanjali J."},{"family":"Suga","given":"Hiroaki"},{"family":"Thomashow","given":"Linda S."},{"family":"Farrand","given":"Stephen K."}],"issued":{"date-parts":[["2005",9,15]]}}}],"schema":"https://github.com/citation-style-language/schema/raw/master/csl-citation.json"} </w:instrText>
      </w:r>
      <w:r w:rsidR="00927F76">
        <w:rPr>
          <w:rFonts w:ascii="Cambria" w:hAnsi="Cambria"/>
        </w:rPr>
        <w:fldChar w:fldCharType="separate"/>
      </w:r>
      <w:r w:rsidR="006B6D80">
        <w:rPr>
          <w:rFonts w:ascii="Cambria" w:hAnsi="Cambria"/>
        </w:rPr>
        <w:t>(13, 14)</w:t>
      </w:r>
      <w:r w:rsidR="00927F76">
        <w:rPr>
          <w:rFonts w:ascii="Cambria" w:hAnsi="Cambria"/>
        </w:rPr>
        <w:fldChar w:fldCharType="end"/>
      </w:r>
      <w:ins w:id="241" w:author="tara gallagher" w:date="2024-10-23T09:00:00Z">
        <w:r w:rsidR="005235D8">
          <w:rPr>
            <w:rFonts w:ascii="Cambria" w:hAnsi="Cambria"/>
          </w:rPr>
          <w:t xml:space="preserve"> </w:t>
        </w:r>
      </w:ins>
      <w:ins w:id="242" w:author="tara gallagher" w:date="2024-10-23T08:59:00Z">
        <w:r w:rsidR="005235D8">
          <w:rPr>
            <w:rFonts w:ascii="Cambria" w:hAnsi="Cambria"/>
          </w:rPr>
          <w:t xml:space="preserve">and </w:t>
        </w:r>
      </w:ins>
      <w:ins w:id="243" w:author="tara gallagher" w:date="2024-10-23T09:02:00Z">
        <w:r w:rsidR="005235D8">
          <w:rPr>
            <w:rFonts w:ascii="Cambria" w:hAnsi="Cambria"/>
          </w:rPr>
          <w:t xml:space="preserve">the presence of </w:t>
        </w:r>
      </w:ins>
      <w:ins w:id="244" w:author="tara gallagher" w:date="2024-10-23T08:59:00Z">
        <w:r w:rsidR="005235D8">
          <w:rPr>
            <w:rFonts w:ascii="Cambria" w:hAnsi="Cambria"/>
          </w:rPr>
          <w:t xml:space="preserve">fermentation </w:t>
        </w:r>
      </w:ins>
      <w:ins w:id="245" w:author="tara gallagher" w:date="2024-10-22T16:15:00Z">
        <w:r w:rsidR="00DC4534">
          <w:rPr>
            <w:rFonts w:ascii="Cambria" w:hAnsi="Cambria"/>
          </w:rPr>
          <w:t>metabolites pr</w:t>
        </w:r>
      </w:ins>
      <w:ins w:id="246" w:author="tara gallagher" w:date="2024-10-22T16:16:00Z">
        <w:r w:rsidR="00DC4534">
          <w:rPr>
            <w:rFonts w:ascii="Cambria" w:hAnsi="Cambria"/>
          </w:rPr>
          <w:t>oduced by anaerobes</w:t>
        </w:r>
      </w:ins>
      <w:ins w:id="247" w:author="tara gallagher" w:date="2024-10-23T09:12:00Z">
        <w:r w:rsidR="00927F76">
          <w:rPr>
            <w:rFonts w:ascii="Cambria" w:hAnsi="Cambria"/>
          </w:rPr>
          <w:t xml:space="preserve"> that co-colonize</w:t>
        </w:r>
      </w:ins>
      <w:ins w:id="248" w:author="tara gallagher" w:date="2024-10-23T09:13:00Z">
        <w:r w:rsidR="00927F76">
          <w:rPr>
            <w:rFonts w:ascii="Cambria" w:hAnsi="Cambria"/>
          </w:rPr>
          <w:t xml:space="preserve"> infection</w:t>
        </w:r>
      </w:ins>
      <w:ins w:id="249" w:author="tara gallagher" w:date="2024-10-23T09:12:00Z">
        <w:r w:rsidR="00927F76">
          <w:rPr>
            <w:rFonts w:ascii="Cambria" w:hAnsi="Cambria"/>
          </w:rPr>
          <w:t xml:space="preserve"> </w:t>
        </w:r>
      </w:ins>
      <w:ins w:id="250" w:author="tara gallagher" w:date="2024-10-23T09:13:00Z">
        <w:r w:rsidR="00927F76">
          <w:rPr>
            <w:rFonts w:ascii="Cambria" w:hAnsi="Cambria"/>
          </w:rPr>
          <w:t>sites</w:t>
        </w:r>
      </w:ins>
      <w:ins w:id="251" w:author="tara gallagher" w:date="2024-10-23T09:11:00Z">
        <w:r w:rsidR="00927F76">
          <w:rPr>
            <w:rFonts w:ascii="Cambria" w:hAnsi="Cambria"/>
          </w:rPr>
          <w:t xml:space="preserve"> </w:t>
        </w:r>
      </w:ins>
      <w:r w:rsidR="00927F76">
        <w:rPr>
          <w:rFonts w:ascii="Cambria" w:hAnsi="Cambria"/>
        </w:rPr>
        <w:fldChar w:fldCharType="begin"/>
      </w:r>
      <w:r w:rsidR="006B6D80">
        <w:rPr>
          <w:rFonts w:ascii="Cambria" w:hAnsi="Cambria"/>
        </w:rPr>
        <w:instrText xml:space="preserve"> ADDIN ZOTERO_ITEM CSL_CITATION {"citationID":"a19ad0j03pj","properties":{"formattedCitation":"(15, 16)","plainCitation":"(15, 16)","noteIndex":0},"citationItems":[{"id":1460,"uris":["http://zotero.org/users/6261839/items/42MA2H8I",["http://zotero.org/users/6261839/items/42MA2H8I"]],"itemData":{"id":1460,"type":"article-journal","container-title":"FEMS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E."},{"family":"Whiteson","given":"Katrine"}],"issued":{"date-parts":[["2018"]]}}},{"id":222,"uris":["http://zotero.org/users/6261839/items/HP3U7RV9",["http://zotero.org/users/6261839/items/HP3U7RV9"]],"itemData":{"id":222,"type":"article-journal","abstract":"The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J","language":"en","license":"© 2014 Nature Publishing Group","page":"1210-1220","source":"www.nature.com","title":"Metabolite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T."}],"issued":{"date-parts":[["2014",6]]}}}],"schema":"https://github.com/citation-style-language/schema/raw/master/csl-citation.json"} </w:instrText>
      </w:r>
      <w:r w:rsidR="00927F76">
        <w:rPr>
          <w:rFonts w:ascii="Cambria" w:hAnsi="Cambria"/>
        </w:rPr>
        <w:fldChar w:fldCharType="separate"/>
      </w:r>
      <w:r w:rsidR="006B6D80">
        <w:rPr>
          <w:rFonts w:ascii="Cambria" w:hAnsi="Cambria"/>
        </w:rPr>
        <w:t>(15, 16)</w:t>
      </w:r>
      <w:r w:rsidR="00927F76">
        <w:rPr>
          <w:rFonts w:ascii="Cambria" w:hAnsi="Cambria"/>
        </w:rPr>
        <w:fldChar w:fldCharType="end"/>
      </w:r>
      <w:ins w:id="252" w:author="tara gallagher" w:date="2024-10-23T09:02:00Z">
        <w:r w:rsidR="005235D8">
          <w:rPr>
            <w:rFonts w:ascii="Cambria" w:hAnsi="Cambria"/>
          </w:rPr>
          <w:t xml:space="preserve">. </w:t>
        </w:r>
      </w:ins>
      <w:ins w:id="253" w:author="tara gallagher" w:date="2024-10-25T11:21:00Z">
        <w:r w:rsidR="004931BD">
          <w:rPr>
            <w:rFonts w:ascii="Cambria" w:hAnsi="Cambria"/>
          </w:rPr>
          <w:t>Pyocyanin</w:t>
        </w:r>
      </w:ins>
      <w:ins w:id="254" w:author="tara gallagher" w:date="2024-10-25T11:19:00Z">
        <w:r w:rsidR="00271146">
          <w:rPr>
            <w:rFonts w:ascii="Cambria" w:hAnsi="Cambria"/>
          </w:rPr>
          <w:t xml:space="preserve"> can also be </w:t>
        </w:r>
        <w:r w:rsidR="00271146" w:rsidRPr="00CD0D15">
          <w:rPr>
            <w:rFonts w:ascii="Cambria" w:hAnsi="Cambria"/>
          </w:rPr>
          <w:t>retained in biofilms by</w:t>
        </w:r>
        <w:r w:rsidR="00271146" w:rsidRPr="00201A3D">
          <w:rPr>
            <w:rFonts w:ascii="Cambria" w:hAnsi="Cambria"/>
            <w:i/>
          </w:rPr>
          <w:t xml:space="preserve"> P. aeruginosa</w:t>
        </w:r>
        <w:r w:rsidR="00271146" w:rsidRPr="00CD0D15">
          <w:rPr>
            <w:rFonts w:ascii="Cambria" w:hAnsi="Cambria"/>
          </w:rPr>
          <w:t xml:space="preserve">-derived extracellular DNA </w:t>
        </w:r>
        <w:r w:rsidR="00271146" w:rsidRPr="00CD0D15">
          <w:rPr>
            <w:rFonts w:ascii="Cambria" w:hAnsi="Cambria"/>
          </w:rPr>
          <w:fldChar w:fldCharType="begin"/>
        </w:r>
      </w:ins>
      <w:r w:rsidR="006B6D80">
        <w:rPr>
          <w:rFonts w:ascii="Cambria" w:hAnsi="Cambria"/>
        </w:rPr>
        <w:instrText xml:space="preserve"> ADDIN ZOTERO_ITEM CSL_CITATION {"citationID":"a1s75sknv0p","properties":{"formattedCitation":"(17, 18)","plainCitation":"(17, 18)","noteIndex":0},"citationItems":[{"id":294,"uris":["http://zotero.org/users/6261839/items/XQY7ZEC8",["http://zotero.org/users/6261839/items/XQY7ZEC8"]],"itemData":{"id":294,"type":"article-journal","abstract":"Pyocyanin is an electrochemically active metabolite produced by the human pathogen Pseudomonas aeruginosa. It is a recognized virulence factor and is involved in a variety of significant biological activities including gene expression, maintaining fitness of bacterial cells and biofilm formation. It is also recognized as an electron shuttle for bacterial respiration and as an antibacterial and antifungal agent. eDNA has also been demonstrated to be a major component in establishing P. aeruginosa biofilms. In this study we discovered that production of pyocyanin influences the binding of eDNA to P. aeruginosa PA14 cells, mediated through intercalation of pyocyanin with eDNA. P. aeruginosa cell surface properties including cell size (hydrodynamic diameter), hydrophobicity and attractive surface energies were influenced by eDNA in the presence of pyocyanin, affecting physico-chemical interactions and promoting aggregation. A ΔphzA-G PA14 mutant, deficient in pyocynain production, could not bind with eDNA resulting in a reduction in hydrodynamic diameter, a decrease in hydrophobicity, repulsive physico-chemical interactions and reduction in aggregation in comparison to the wildtype strain. Removal of eDNA by DNase I treatment on the PA14 wildtype strain resulted in significant reduction in aggregation, cell surface hydrophobicity and size and an increase in repulsive physico-chemical interactions, similar to the level of the ΔphzA-G mutant. The cell surface properties of the ΔphzA-G mutant were not affected by DNase I treatment. Based on these findings we propose that pyocyanin intercalation with eDNA promotes cell-to-cell interactions in P. aeruginosa cells by influencing their cell surface properties and physico-chemical interactions.","container-title":"PLoS ONE","DOI":"10.1371/journal.pone.0058299","ISSN":"1932-6203","issue":"3","journalAbbreviation":"PLoS One","note":"PMID: 23505483\nPMCID: PMC3594310","source":"PubMed Central","title":"Pyocyanin Facilitates Extracellular DNA Binding to Pseudomonas aeruginosa Influencing Cell Surface Properties and Aggregation","URL":"https://www.ncbi.nlm.nih.gov/pmc/articles/PMC3594310/","volume":"8","author":[{"family":"Das","given":"Theerthankar"},{"family":"Kutty","given":"Samuel K."},{"family":"Kumar","given":"Naresh"},{"family":"Manefield","given":"Mike"}],"accessed":{"date-parts":[["2020",5,16]]},"issued":{"date-parts":[["2013",3,11]]}}},{"id":1488,"uris":["http://zotero.org/users/6261839/items/F5S9XY2T",["http://zotero.org/users/6261839/items/F5S9XY2T"]],"itemData":{"id":1488,"type":"article-journal","container-title":"Cell","issue":"4","note":"publisher: Elsevier","page":"919–932","source":"Google Scholar","title":"Extracellular DNA promotes efficient extracellular electron transfer by pyocyanin in Pseudomonas aeruginosa biofilms","volume":"182","author":[{"family":"Saunders","given":"Scott H."},{"family":"Edmund","given":"C. M."},{"family":"Yates","given":"Matthew D."},{"family":"Otero","given":"Fernanda Jiménez"},{"family":"Trammell","given":"Scott A."},{"family":"Stemp","given":"Eric DA"},{"family":"Barton","given":"Jacqueline K."},{"family":"Tender","given":"Leonard M."},{"family":"Newman","given":"Dianne K."}],"issued":{"date-parts":[["2020"]]}}}],"schema":"https://github.com/citation-style-language/schema/raw/master/csl-citation.json"} </w:instrText>
      </w:r>
      <w:ins w:id="255" w:author="tara gallagher" w:date="2024-10-25T11:19:00Z">
        <w:r w:rsidR="00271146" w:rsidRPr="00CD0D15">
          <w:rPr>
            <w:rFonts w:ascii="Cambria" w:hAnsi="Cambria"/>
          </w:rPr>
          <w:fldChar w:fldCharType="separate"/>
        </w:r>
      </w:ins>
      <w:r w:rsidR="006B6D80">
        <w:rPr>
          <w:rFonts w:ascii="Cambria" w:hAnsi="Cambria"/>
        </w:rPr>
        <w:t>(17, 18)</w:t>
      </w:r>
      <w:ins w:id="256" w:author="tara gallagher" w:date="2024-10-25T11:19:00Z">
        <w:r w:rsidR="00271146" w:rsidRPr="00CD0D15">
          <w:rPr>
            <w:rFonts w:ascii="Cambria" w:hAnsi="Cambria"/>
          </w:rPr>
          <w:fldChar w:fldCharType="end"/>
        </w:r>
        <w:r w:rsidR="00271146" w:rsidRPr="00CD0D15">
          <w:rPr>
            <w:rFonts w:ascii="Cambria" w:hAnsi="Cambria"/>
          </w:rPr>
          <w:t xml:space="preserve">, </w:t>
        </w:r>
        <w:r w:rsidR="00271146" w:rsidRPr="00CD0D15">
          <w:rPr>
            <w:rFonts w:ascii="Cambria" w:hAnsi="Cambria"/>
          </w:rPr>
          <w:lastRenderedPageBreak/>
          <w:t>distributing pyocyanin both inside and outside of the biofil</w:t>
        </w:r>
        <w:r w:rsidR="00271146">
          <w:rPr>
            <w:rFonts w:ascii="Cambria" w:hAnsi="Cambria"/>
          </w:rPr>
          <w:t>m and enabling electron cycling</w:t>
        </w:r>
      </w:ins>
      <w:ins w:id="257" w:author="tara gallagher" w:date="2024-10-25T11:20:00Z">
        <w:r w:rsidR="00627B72">
          <w:rPr>
            <w:rFonts w:ascii="Cambria" w:hAnsi="Cambria"/>
          </w:rPr>
          <w:t xml:space="preserve"> in local environments with low oxygen.</w:t>
        </w:r>
      </w:ins>
      <w:ins w:id="258" w:author="tara gallagher" w:date="2024-10-25T11:28:00Z">
        <w:r w:rsidR="00B32AEF">
          <w:rPr>
            <w:rFonts w:ascii="Cambria" w:hAnsi="Cambria"/>
          </w:rPr>
          <w:t xml:space="preserve"> Furthermore, pyocyanin has been linked with </w:t>
        </w:r>
      </w:ins>
      <w:ins w:id="259" w:author="tara gallagher" w:date="2024-10-25T16:39:00Z">
        <w:r w:rsidR="00891AD7">
          <w:rPr>
            <w:rFonts w:ascii="Cambria" w:hAnsi="Cambria"/>
          </w:rPr>
          <w:t xml:space="preserve">increasing </w:t>
        </w:r>
      </w:ins>
      <w:ins w:id="260" w:author="tara gallagher" w:date="2024-10-25T11:28:00Z">
        <w:r w:rsidR="00B32AEF">
          <w:rPr>
            <w:rFonts w:ascii="Cambria" w:hAnsi="Cambria"/>
            <w:i/>
            <w:iCs/>
          </w:rPr>
          <w:t xml:space="preserve">P. aeruginosa </w:t>
        </w:r>
        <w:r w:rsidR="00B32AEF">
          <w:rPr>
            <w:rFonts w:ascii="Cambria" w:hAnsi="Cambria"/>
          </w:rPr>
          <w:t xml:space="preserve">tolerance to antibiotics in </w:t>
        </w:r>
      </w:ins>
      <w:ins w:id="261" w:author="tara gallagher" w:date="2024-10-25T11:31:00Z">
        <w:r w:rsidR="009F5C51">
          <w:rPr>
            <w:rFonts w:ascii="Cambria" w:hAnsi="Cambria"/>
          </w:rPr>
          <w:t xml:space="preserve">low oxygen </w:t>
        </w:r>
      </w:ins>
      <w:ins w:id="262" w:author="tara gallagher" w:date="2024-10-25T11:28:00Z">
        <w:r w:rsidR="00B32AEF">
          <w:rPr>
            <w:rFonts w:ascii="Cambria" w:hAnsi="Cambria"/>
          </w:rPr>
          <w:t xml:space="preserve">environments </w:t>
        </w:r>
      </w:ins>
      <w:r w:rsidR="00B32AEF">
        <w:rPr>
          <w:rFonts w:ascii="Cambria" w:hAnsi="Cambria"/>
        </w:rPr>
        <w:fldChar w:fldCharType="begin"/>
      </w:r>
      <w:r w:rsidR="006B6D80">
        <w:rPr>
          <w:rFonts w:ascii="Cambria" w:hAnsi="Cambria"/>
        </w:rPr>
        <w:instrText xml:space="preserve"> ADDIN ZOTERO_ITEM CSL_CITATION {"citationID":"a2kjv60ef0t","properties":{"formattedCitation":"(19)","plainCitation":"(19)","noteIndex":0},"citationItems":[{"id":1518,"uris":["http://zotero.org/users/6261839/items/7PFLAB9Y"],"itemData":{"id":1518,"type":"article-journal","abstract":"Pseudomonas aeruginosa biofilms are common in chronic wound infections and recalcitrant to treatment. Survival of cells within oxygen-limited regions in these biofilms is enabled by extracellular electron transfer (EET), whereby small redox active molecules act as electron shuttles to access distal oxidants. Here, we report that electrochemically controlling the redox state of these electron shuttles, specifically pyocyanin (PYO), can impact cell survival within anaerobic P. aeruginosa biofilms and can act synergistically with antibiotic treatment. Prior results demonstrated that under anoxic conditions, an electrode poised at sufficiently oxidizing potential (+100 mV vs Ag/AgCl) promotes EET within P. aeruginosa biofilms by re-oxidizing PYO for reuse by the cells. Here, when a reducing potential (-400 mV vs Ag/AgCl) was used to disrupt PYO redox cycling by maintaining PYO in the reduced state, we observed a 100-fold decrease in colony forming units within these biofilms compared with those exposed to electrodes poised at +100 mV vs Ag/AgCl. Phenazine-deficient Δphz* biofilms were unaffected by the potential applied to the electrode but were re-sensitized by adding PYO. The effect at -400 mV was exacerbated when biofilms were treated with sub-MICs of a range of antibiotics. Most notably, addition of the aminoglycoside gentamicin in a reductive environment almost completely eradicated wild-type biofilms but had no effect on the survival of Δphz* biofilms in the absence of phenazines. These data suggest that antibiotic treatment combined with the electrochemical disruption of PYO redox cycling, either through the toxicity of accumulated reduced PYO or the disruption of EET, or both, can lead to extensive killing. IMPORTANCE Biofilms provide a protective environment but also present challenges to the cells living within them, such as overcoming nutrient and oxygen diffusion limitations. Pseudomonas aeruginosa overcomes oxygen limitation by secreting soluble redox active phenazines, which act as electron shuttles to distal oxygen. Here, we show that electrochemically blocking the re-oxidation of one of these electron shuttles, pyocyanin, decreases cell survival within biofilms and acts synergistically with gentamicin to kill cells. Our results highlight the importance of the role that the redox cycling of electron shuttles fulfills within P. aeruginosa biofilms.","container-title":"mBio","DOI":"10.1128/mbio.00702-23","ISSN":"2150-7511","issue":"4","journalAbbreviation":"mBio","language":"eng","note":"PMID: 37314185\nPMCID: PMC10470778","page":"e0070223","source":"PubMed","title":"Pyocyanin-dependent electrochemical inhibition of Pseudomonas aeruginosa biofilms is synergistic with antibiotic treatment","volume":"14","author":[{"family":"Jiménez Otero","given":"Fernanda"},{"family":"Newman","given":"Dianne K."},{"family":"Tender","given":"Leonard M."}],"issued":{"date-parts":[["2023",8,31]]}}}],"schema":"https://github.com/citation-style-language/schema/raw/master/csl-citation.json"} </w:instrText>
      </w:r>
      <w:r w:rsidR="00B32AEF">
        <w:rPr>
          <w:rFonts w:ascii="Cambria" w:hAnsi="Cambria"/>
        </w:rPr>
        <w:fldChar w:fldCharType="separate"/>
      </w:r>
      <w:r w:rsidR="006B6D80" w:rsidRPr="006B6D80">
        <w:rPr>
          <w:rFonts w:ascii="Cambria" w:hAnsi="Cambria"/>
        </w:rPr>
        <w:t>(19)</w:t>
      </w:r>
      <w:r w:rsidR="00B32AEF">
        <w:rPr>
          <w:rFonts w:ascii="Cambria" w:hAnsi="Cambria"/>
        </w:rPr>
        <w:fldChar w:fldCharType="end"/>
      </w:r>
      <w:ins w:id="263" w:author="tara gallagher" w:date="2024-10-25T11:28:00Z">
        <w:r w:rsidR="00B32AEF">
          <w:rPr>
            <w:rFonts w:ascii="Cambria" w:hAnsi="Cambria"/>
          </w:rPr>
          <w:t>.</w:t>
        </w:r>
      </w:ins>
      <w:del w:id="264" w:author="tara gallagher" w:date="2024-10-22T10:20:00Z">
        <w:r w:rsidR="00F27C25" w:rsidRPr="00CD0D15" w:rsidDel="00CF783E">
          <w:rPr>
            <w:rFonts w:ascii="Cambria" w:hAnsi="Cambria"/>
          </w:rPr>
          <w:delText xml:space="preserve"> </w:delText>
        </w:r>
      </w:del>
      <w:moveFromRangeStart w:id="265" w:author="tara gallagher" w:date="2024-09-15T18:55:00Z" w:name="move177318938"/>
      <w:moveFrom w:id="266" w:author="tara gallagher" w:date="2024-09-15T18:55:00Z">
        <w:del w:id="267" w:author="tara gallagher" w:date="2024-10-23T09:13:00Z">
          <w:r w:rsidR="00F27C25" w:rsidRPr="001C0C9E" w:rsidDel="00927F76">
            <w:rPr>
              <w:rFonts w:ascii="Cambria" w:hAnsi="Cambria"/>
              <w:highlight w:val="yellow"/>
              <w:rPrChange w:id="268" w:author="tara gallagher" w:date="2024-08-04T19:29:00Z">
                <w:rPr>
                  <w:rFonts w:ascii="Cambria" w:hAnsi="Cambria"/>
                </w:rPr>
              </w:rPrChange>
            </w:rPr>
            <w:delText xml:space="preserve">Pyocyanin, the final product in the phenazine pathway, has the highest affinity for oxygen </w:delText>
          </w:r>
          <w:r w:rsidR="00F27C25" w:rsidRPr="001C0C9E" w:rsidDel="00927F76">
            <w:rPr>
              <w:rFonts w:ascii="Cambria" w:hAnsi="Cambria"/>
              <w:highlight w:val="yellow"/>
              <w:rPrChange w:id="269" w:author="tara gallagher" w:date="2024-08-04T19:29:00Z">
                <w:rPr>
                  <w:rFonts w:ascii="Cambria" w:hAnsi="Cambria"/>
                </w:rPr>
              </w:rPrChange>
            </w:rPr>
            <w:fldChar w:fldCharType="begin"/>
          </w:r>
          <w:r w:rsidR="00870EC7" w:rsidRPr="001C0C9E" w:rsidDel="00927F76">
            <w:rPr>
              <w:rFonts w:ascii="Cambria" w:hAnsi="Cambria"/>
              <w:highlight w:val="yellow"/>
              <w:rPrChange w:id="270" w:author="tara gallagher" w:date="2024-08-04T19:29:00Z">
                <w:rPr>
                  <w:rFonts w:ascii="Cambria" w:hAnsi="Cambria"/>
                </w:rPr>
              </w:rPrChange>
            </w:rPr>
            <w:delInstrText xml:space="preserve"> ADDIN ZOTERO_ITEM CSL_CITATION {"citationID":"Ky0x0h9M","properties":{"formattedCitation":"(8)","plainCitation":"(8)","noteIndex":0},"citationItems":[{"id":380,"uris":["http://zotero.org/users/6261839/items/GM93JK4E",["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delInstrText>
          </w:r>
          <w:r w:rsidR="00F27C25" w:rsidRPr="001C0C9E" w:rsidDel="00927F76">
            <w:rPr>
              <w:rFonts w:ascii="Cambria" w:hAnsi="Cambria"/>
              <w:highlight w:val="yellow"/>
              <w:rPrChange w:id="271" w:author="tara gallagher" w:date="2024-08-04T19:29:00Z">
                <w:rPr>
                  <w:rFonts w:ascii="Cambria" w:hAnsi="Cambria"/>
                </w:rPr>
              </w:rPrChange>
            </w:rPr>
            <w:fldChar w:fldCharType="separate"/>
          </w:r>
          <w:r w:rsidR="00CF5F7C" w:rsidRPr="001C0C9E" w:rsidDel="00927F76">
            <w:rPr>
              <w:rFonts w:ascii="Cambria" w:hAnsi="Cambria"/>
              <w:noProof/>
              <w:highlight w:val="yellow"/>
              <w:rPrChange w:id="272" w:author="tara gallagher" w:date="2024-08-04T19:29:00Z">
                <w:rPr>
                  <w:rFonts w:ascii="Cambria" w:hAnsi="Cambria"/>
                  <w:noProof/>
                </w:rPr>
              </w:rPrChange>
            </w:rPr>
            <w:delText>(8)</w:delText>
          </w:r>
          <w:r w:rsidR="00F27C25" w:rsidRPr="001C0C9E" w:rsidDel="00927F76">
            <w:rPr>
              <w:rFonts w:ascii="Cambria" w:hAnsi="Cambria"/>
              <w:highlight w:val="yellow"/>
              <w:rPrChange w:id="273" w:author="tara gallagher" w:date="2024-08-04T19:29:00Z">
                <w:rPr>
                  <w:rFonts w:ascii="Cambria" w:hAnsi="Cambria"/>
                </w:rPr>
              </w:rPrChange>
            </w:rPr>
            <w:fldChar w:fldCharType="end"/>
          </w:r>
          <w:r w:rsidR="00D62B84" w:rsidRPr="001C0C9E" w:rsidDel="00927F76">
            <w:rPr>
              <w:rFonts w:ascii="Cambria" w:hAnsi="Cambria"/>
              <w:highlight w:val="yellow"/>
              <w:rPrChange w:id="274" w:author="tara gallagher" w:date="2024-08-04T19:29:00Z">
                <w:rPr>
                  <w:rFonts w:ascii="Cambria" w:hAnsi="Cambria"/>
                </w:rPr>
              </w:rPrChange>
            </w:rPr>
            <w:delText>. W</w:delText>
          </w:r>
          <w:r w:rsidR="0060176B" w:rsidRPr="001C0C9E" w:rsidDel="00927F76">
            <w:rPr>
              <w:rFonts w:ascii="Cambria" w:hAnsi="Cambria"/>
              <w:highlight w:val="yellow"/>
              <w:rPrChange w:id="275" w:author="tara gallagher" w:date="2024-08-04T19:29:00Z">
                <w:rPr>
                  <w:rFonts w:ascii="Cambria" w:hAnsi="Cambria"/>
                </w:rPr>
              </w:rPrChange>
            </w:rPr>
            <w:delText xml:space="preserve">hen fully oxidized, </w:delText>
          </w:r>
          <w:r w:rsidR="00D62B84" w:rsidRPr="001C0C9E" w:rsidDel="00927F76">
            <w:rPr>
              <w:rFonts w:ascii="Cambria" w:hAnsi="Cambria"/>
              <w:highlight w:val="yellow"/>
              <w:rPrChange w:id="276" w:author="tara gallagher" w:date="2024-08-04T19:29:00Z">
                <w:rPr>
                  <w:rFonts w:ascii="Cambria" w:hAnsi="Cambria"/>
                </w:rPr>
              </w:rPrChange>
            </w:rPr>
            <w:delText xml:space="preserve">pyocyanin </w:delText>
          </w:r>
          <w:r w:rsidR="0060176B" w:rsidRPr="001C0C9E" w:rsidDel="00927F76">
            <w:rPr>
              <w:rFonts w:ascii="Cambria" w:hAnsi="Cambria"/>
              <w:highlight w:val="yellow"/>
              <w:rPrChange w:id="277" w:author="tara gallagher" w:date="2024-08-04T19:29:00Z">
                <w:rPr>
                  <w:rFonts w:ascii="Cambria" w:hAnsi="Cambria"/>
                </w:rPr>
              </w:rPrChange>
            </w:rPr>
            <w:delText>can be reduced by</w:delText>
          </w:r>
          <w:r w:rsidR="00F27C25" w:rsidRPr="001C0C9E" w:rsidDel="00927F76">
            <w:rPr>
              <w:rFonts w:ascii="Cambria" w:hAnsi="Cambria"/>
              <w:highlight w:val="yellow"/>
              <w:rPrChange w:id="278" w:author="tara gallagher" w:date="2024-08-04T19:29:00Z">
                <w:rPr>
                  <w:rFonts w:ascii="Cambria" w:hAnsi="Cambria"/>
                </w:rPr>
              </w:rPrChange>
            </w:rPr>
            <w:delText xml:space="preserve"> </w:delText>
          </w:r>
          <w:r w:rsidR="00F27C25" w:rsidRPr="001C0C9E" w:rsidDel="00927F76">
            <w:rPr>
              <w:rFonts w:ascii="Cambria" w:hAnsi="Cambria"/>
              <w:i/>
              <w:highlight w:val="yellow"/>
              <w:rPrChange w:id="279" w:author="tara gallagher" w:date="2024-08-04T19:29:00Z">
                <w:rPr>
                  <w:rFonts w:ascii="Cambria" w:hAnsi="Cambria"/>
                  <w:i/>
                </w:rPr>
              </w:rPrChange>
            </w:rPr>
            <w:delText>P. aeruginosa</w:delText>
          </w:r>
          <w:r w:rsidR="00F27C25" w:rsidRPr="001C0C9E" w:rsidDel="00927F76">
            <w:rPr>
              <w:rFonts w:ascii="Cambria" w:hAnsi="Cambria"/>
              <w:highlight w:val="yellow"/>
              <w:rPrChange w:id="280" w:author="tara gallagher" w:date="2024-08-04T19:29:00Z">
                <w:rPr>
                  <w:rFonts w:ascii="Cambria" w:hAnsi="Cambria"/>
                </w:rPr>
              </w:rPrChange>
            </w:rPr>
            <w:delText xml:space="preserve"> </w:delText>
          </w:r>
          <w:r w:rsidR="0060176B" w:rsidRPr="001C0C9E" w:rsidDel="00927F76">
            <w:rPr>
              <w:rFonts w:ascii="Cambria" w:hAnsi="Cambria"/>
              <w:highlight w:val="yellow"/>
              <w:rPrChange w:id="281" w:author="tara gallagher" w:date="2024-08-04T19:29:00Z">
                <w:rPr>
                  <w:rFonts w:ascii="Cambria" w:hAnsi="Cambria"/>
                </w:rPr>
              </w:rPrChange>
            </w:rPr>
            <w:delText>cells as they</w:delText>
          </w:r>
          <w:r w:rsidR="00F27C25" w:rsidRPr="001C0C9E" w:rsidDel="00927F76">
            <w:rPr>
              <w:rFonts w:ascii="Cambria" w:hAnsi="Cambria"/>
              <w:highlight w:val="yellow"/>
              <w:rPrChange w:id="282" w:author="tara gallagher" w:date="2024-08-04T19:29:00Z">
                <w:rPr>
                  <w:rFonts w:ascii="Cambria" w:hAnsi="Cambria"/>
                </w:rPr>
              </w:rPrChange>
            </w:rPr>
            <w:delText xml:space="preserve"> metabolize glucose into acetate</w:delText>
          </w:r>
          <w:r w:rsidR="0060176B" w:rsidRPr="001C0C9E" w:rsidDel="00927F76">
            <w:rPr>
              <w:rFonts w:ascii="Cambria" w:hAnsi="Cambria"/>
              <w:highlight w:val="yellow"/>
              <w:rPrChange w:id="283" w:author="tara gallagher" w:date="2024-08-04T19:29:00Z">
                <w:rPr>
                  <w:rFonts w:ascii="Cambria" w:hAnsi="Cambria"/>
                </w:rPr>
              </w:rPrChange>
            </w:rPr>
            <w:delText xml:space="preserve"> </w:delText>
          </w:r>
          <w:r w:rsidR="00D64A67" w:rsidRPr="001C0C9E" w:rsidDel="00927F76">
            <w:rPr>
              <w:rFonts w:ascii="Cambria" w:hAnsi="Cambria"/>
              <w:highlight w:val="yellow"/>
              <w:rPrChange w:id="284" w:author="tara gallagher" w:date="2024-08-04T19:29:00Z">
                <w:rPr>
                  <w:rFonts w:ascii="Cambria" w:hAnsi="Cambria"/>
                </w:rPr>
              </w:rPrChange>
            </w:rPr>
            <w:fldChar w:fldCharType="begin"/>
          </w:r>
          <w:r w:rsidR="00870EC7" w:rsidRPr="001C0C9E" w:rsidDel="00927F76">
            <w:rPr>
              <w:rFonts w:ascii="Cambria" w:hAnsi="Cambria"/>
              <w:highlight w:val="yellow"/>
              <w:rPrChange w:id="285" w:author="tara gallagher" w:date="2024-08-04T19:29:00Z">
                <w:rPr>
                  <w:rFonts w:ascii="Cambria" w:hAnsi="Cambria"/>
                </w:rPr>
              </w:rPrChange>
            </w:rPr>
            <w:delInstrText xml:space="preserve"> ADDIN ZOTERO_ITEM CSL_CITATION {"citationID":"a26tcqqioe7","properties":{"formattedCitation":"(6)","plainCitation":"(6)","noteIndex":0},"citationItems":[{"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delInstrText>
          </w:r>
          <w:r w:rsidR="00D64A67" w:rsidRPr="001C0C9E" w:rsidDel="00927F76">
            <w:rPr>
              <w:rFonts w:ascii="Cambria" w:hAnsi="Cambria"/>
              <w:highlight w:val="yellow"/>
              <w:rPrChange w:id="286" w:author="tara gallagher" w:date="2024-08-04T19:29:00Z">
                <w:rPr>
                  <w:rFonts w:ascii="Cambria" w:hAnsi="Cambria"/>
                </w:rPr>
              </w:rPrChange>
            </w:rPr>
            <w:fldChar w:fldCharType="separate"/>
          </w:r>
          <w:r w:rsidR="00CF5F7C" w:rsidRPr="001C0C9E" w:rsidDel="00927F76">
            <w:rPr>
              <w:rFonts w:ascii="Cambria" w:hAnsi="Cambria"/>
              <w:highlight w:val="yellow"/>
              <w:rPrChange w:id="287" w:author="tara gallagher" w:date="2024-08-04T19:29:00Z">
                <w:rPr>
                  <w:rFonts w:ascii="Cambria" w:hAnsi="Cambria"/>
                </w:rPr>
              </w:rPrChange>
            </w:rPr>
            <w:delText>(6)</w:delText>
          </w:r>
          <w:r w:rsidR="00D64A67" w:rsidRPr="001C0C9E" w:rsidDel="00927F76">
            <w:rPr>
              <w:rFonts w:ascii="Cambria" w:hAnsi="Cambria"/>
              <w:highlight w:val="yellow"/>
              <w:rPrChange w:id="288" w:author="tara gallagher" w:date="2024-08-04T19:29:00Z">
                <w:rPr>
                  <w:rFonts w:ascii="Cambria" w:hAnsi="Cambria"/>
                </w:rPr>
              </w:rPrChange>
            </w:rPr>
            <w:fldChar w:fldCharType="end"/>
          </w:r>
          <w:r w:rsidR="00F27C25" w:rsidRPr="001C0C9E" w:rsidDel="00927F76">
            <w:rPr>
              <w:rFonts w:ascii="Cambria" w:hAnsi="Cambria"/>
              <w:highlight w:val="yellow"/>
              <w:rPrChange w:id="289" w:author="tara gallagher" w:date="2024-08-04T19:29:00Z">
                <w:rPr>
                  <w:rFonts w:ascii="Cambria" w:hAnsi="Cambria"/>
                </w:rPr>
              </w:rPrChange>
            </w:rPr>
            <w:delText>.</w:delText>
          </w:r>
          <w:r w:rsidR="00AE37C7" w:rsidRPr="001C0C9E" w:rsidDel="00927F76">
            <w:rPr>
              <w:rFonts w:ascii="Cambria" w:hAnsi="Cambria"/>
              <w:highlight w:val="yellow"/>
              <w:rPrChange w:id="290" w:author="tara gallagher" w:date="2024-08-04T19:29:00Z">
                <w:rPr>
                  <w:rFonts w:ascii="Cambria" w:hAnsi="Cambria"/>
                </w:rPr>
              </w:rPrChange>
            </w:rPr>
            <w:delText xml:space="preserve"> </w:delText>
          </w:r>
        </w:del>
      </w:moveFrom>
      <w:moveFromRangeEnd w:id="265"/>
      <w:del w:id="291" w:author="tara gallagher" w:date="2024-09-15T19:26:00Z">
        <w:r w:rsidR="002A079F" w:rsidRPr="001C0C9E" w:rsidDel="009F0430">
          <w:rPr>
            <w:rFonts w:ascii="Cambria" w:hAnsi="Cambria"/>
            <w:highlight w:val="yellow"/>
            <w:lang w:val="en"/>
            <w:rPrChange w:id="292" w:author="tara gallagher" w:date="2024-08-04T19:29:00Z">
              <w:rPr>
                <w:rFonts w:ascii="Cambria" w:hAnsi="Cambria"/>
                <w:lang w:val="en"/>
              </w:rPr>
            </w:rPrChange>
          </w:rPr>
          <w:delText>While p</w:delText>
        </w:r>
      </w:del>
      <w:del w:id="293" w:author="tara gallagher" w:date="2024-10-22T10:22:00Z">
        <w:r w:rsidR="002A079F" w:rsidRPr="001C0C9E" w:rsidDel="001C2CEA">
          <w:rPr>
            <w:rFonts w:ascii="Cambria" w:hAnsi="Cambria"/>
            <w:highlight w:val="yellow"/>
            <w:lang w:val="en"/>
            <w:rPrChange w:id="294" w:author="tara gallagher" w:date="2024-08-04T19:29:00Z">
              <w:rPr>
                <w:rFonts w:ascii="Cambria" w:hAnsi="Cambria"/>
                <w:lang w:val="en"/>
              </w:rPr>
            </w:rPrChange>
          </w:rPr>
          <w:delText xml:space="preserve">yocyanin facilitates </w:delText>
        </w:r>
        <w:r w:rsidR="002A079F" w:rsidRPr="001C0C9E" w:rsidDel="001C2CEA">
          <w:rPr>
            <w:rFonts w:ascii="Cambria" w:hAnsi="Cambria"/>
            <w:i/>
            <w:highlight w:val="yellow"/>
            <w:lang w:val="en"/>
            <w:rPrChange w:id="295" w:author="tara gallagher" w:date="2024-08-04T19:29:00Z">
              <w:rPr>
                <w:rFonts w:ascii="Cambria" w:hAnsi="Cambria"/>
                <w:i/>
                <w:lang w:val="en"/>
              </w:rPr>
            </w:rPrChange>
          </w:rPr>
          <w:delText xml:space="preserve">P. aeruginosa </w:delText>
        </w:r>
        <w:r w:rsidR="002A079F" w:rsidRPr="001C0C9E" w:rsidDel="001C2CEA">
          <w:rPr>
            <w:rFonts w:ascii="Cambria" w:hAnsi="Cambria"/>
            <w:highlight w:val="yellow"/>
            <w:lang w:val="en"/>
            <w:rPrChange w:id="296" w:author="tara gallagher" w:date="2024-08-04T19:29:00Z">
              <w:rPr>
                <w:rFonts w:ascii="Cambria" w:hAnsi="Cambria"/>
                <w:lang w:val="en"/>
              </w:rPr>
            </w:rPrChange>
          </w:rPr>
          <w:delText>survival in hypoxic conditions</w:delText>
        </w:r>
        <w:r w:rsidR="00633EC0" w:rsidRPr="001C0C9E" w:rsidDel="001C2CEA">
          <w:rPr>
            <w:rFonts w:ascii="Cambria" w:hAnsi="Cambria"/>
            <w:highlight w:val="yellow"/>
            <w:lang w:val="en"/>
            <w:rPrChange w:id="297" w:author="tara gallagher" w:date="2024-08-04T19:29:00Z">
              <w:rPr>
                <w:rFonts w:ascii="Cambria" w:hAnsi="Cambria"/>
                <w:lang w:val="en"/>
              </w:rPr>
            </w:rPrChange>
          </w:rPr>
          <w:delText>,</w:delText>
        </w:r>
        <w:r w:rsidR="002A079F" w:rsidRPr="001C0C9E" w:rsidDel="001C2CEA">
          <w:rPr>
            <w:rFonts w:ascii="Cambria" w:hAnsi="Cambria"/>
            <w:highlight w:val="yellow"/>
            <w:lang w:val="en"/>
            <w:rPrChange w:id="298" w:author="tara gallagher" w:date="2024-08-04T19:29:00Z">
              <w:rPr>
                <w:rFonts w:ascii="Cambria" w:hAnsi="Cambria"/>
                <w:lang w:val="en"/>
              </w:rPr>
            </w:rPrChange>
          </w:rPr>
          <w:delText xml:space="preserve"> </w:delText>
        </w:r>
      </w:del>
      <w:del w:id="299" w:author="tara gallagher" w:date="2024-09-15T19:26:00Z">
        <w:r w:rsidR="002A079F" w:rsidRPr="001C0C9E" w:rsidDel="009F0430">
          <w:rPr>
            <w:rFonts w:ascii="Cambria" w:hAnsi="Cambria"/>
            <w:highlight w:val="yellow"/>
            <w:lang w:val="en"/>
            <w:rPrChange w:id="300" w:author="tara gallagher" w:date="2024-08-04T19:29:00Z">
              <w:rPr>
                <w:rFonts w:ascii="Cambria" w:hAnsi="Cambria"/>
                <w:lang w:val="en"/>
              </w:rPr>
            </w:rPrChange>
          </w:rPr>
          <w:delText xml:space="preserve">it also </w:delText>
        </w:r>
      </w:del>
      <w:del w:id="301" w:author="tara gallagher" w:date="2024-09-15T19:29:00Z">
        <w:r w:rsidR="002A079F" w:rsidRPr="001C0C9E" w:rsidDel="00E83288">
          <w:rPr>
            <w:rFonts w:ascii="Cambria" w:hAnsi="Cambria"/>
            <w:highlight w:val="yellow"/>
            <w:lang w:val="en"/>
            <w:rPrChange w:id="302" w:author="tara gallagher" w:date="2024-08-04T19:29:00Z">
              <w:rPr>
                <w:rFonts w:ascii="Cambria" w:hAnsi="Cambria"/>
                <w:lang w:val="en"/>
              </w:rPr>
            </w:rPrChange>
          </w:rPr>
          <w:delText xml:space="preserve"> contributes to disease progression </w:delText>
        </w:r>
        <w:r w:rsidR="002A079F" w:rsidRPr="001C0C9E" w:rsidDel="00E83288">
          <w:rPr>
            <w:rFonts w:ascii="Cambria" w:hAnsi="Cambria"/>
            <w:highlight w:val="yellow"/>
            <w:lang w:val="en"/>
            <w:rPrChange w:id="303" w:author="tara gallagher" w:date="2024-08-04T19:29:00Z">
              <w:rPr>
                <w:rFonts w:ascii="Cambria" w:hAnsi="Cambria"/>
                <w:lang w:val="en"/>
              </w:rPr>
            </w:rPrChange>
          </w:rPr>
          <w:fldChar w:fldCharType="begin"/>
        </w:r>
        <w:r w:rsidR="00870EC7" w:rsidRPr="001C0C9E" w:rsidDel="00E83288">
          <w:rPr>
            <w:rFonts w:ascii="Cambria" w:hAnsi="Cambria"/>
            <w:highlight w:val="yellow"/>
            <w:lang w:val="en"/>
            <w:rPrChange w:id="304" w:author="tara gallagher" w:date="2024-08-04T19:29:00Z">
              <w:rPr>
                <w:rFonts w:ascii="Cambria" w:hAnsi="Cambria"/>
                <w:lang w:val="en"/>
              </w:rPr>
            </w:rPrChange>
          </w:rPr>
          <w:delInstrText xml:space="preserve"> ADDIN ZOTERO_ITEM CSL_CITATION {"citationID":"al2vlu9toc","properties":{"formattedCitation":"(10, 11)","plainCitation":"(10, 11)","noteIndex":0},"citationItems":[{"id":367,"uris":["http://zotero.org/users/6261839/items/35LQZUB7",["http://zotero.org/users/6261839/items/35LQZUB7"]],"itemData":{"id":367,"type":"article-journal","abstract":"Pseudomonas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J."},{"family":"Mavrodi","given":"Dimitri"}],"issued":{"date-parts":[["2004",7]]}}},{"id":303,"uris":["http://zotero.org/users/6261839/items/QL9TXN4L",["http://zotero.org/users/6261839/items/QL9TXN4L"]],"itemData":{"id":303,"type":"article-journal","abstract":"Pyocyanin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D."}],"accessed":{"date-parts":[["2020",5,15]]},"issued":{"date-parts":[["2016",8,9]]}}}],"schema":"https://github.com/citation-style-language/schema/raw/master/csl-citation.json"} </w:delInstrText>
        </w:r>
        <w:r w:rsidR="002A079F" w:rsidRPr="001C0C9E" w:rsidDel="00E83288">
          <w:rPr>
            <w:rFonts w:ascii="Cambria" w:hAnsi="Cambria"/>
            <w:highlight w:val="yellow"/>
            <w:lang w:val="en"/>
            <w:rPrChange w:id="305" w:author="tara gallagher" w:date="2024-08-04T19:29:00Z">
              <w:rPr>
                <w:rFonts w:ascii="Cambria" w:hAnsi="Cambria"/>
                <w:lang w:val="en"/>
              </w:rPr>
            </w:rPrChange>
          </w:rPr>
          <w:fldChar w:fldCharType="separate"/>
        </w:r>
        <w:r w:rsidR="00CF5F7C" w:rsidRPr="001C0C9E" w:rsidDel="00E83288">
          <w:rPr>
            <w:rFonts w:ascii="Cambria" w:hAnsi="Cambria"/>
            <w:highlight w:val="yellow"/>
            <w:rPrChange w:id="306" w:author="tara gallagher" w:date="2024-08-04T19:29:00Z">
              <w:rPr>
                <w:rFonts w:ascii="Cambria" w:hAnsi="Cambria"/>
              </w:rPr>
            </w:rPrChange>
          </w:rPr>
          <w:delText>(10, 11)</w:delText>
        </w:r>
        <w:r w:rsidR="002A079F" w:rsidRPr="001C0C9E" w:rsidDel="00E83288">
          <w:rPr>
            <w:rFonts w:ascii="Cambria" w:hAnsi="Cambria"/>
            <w:highlight w:val="yellow"/>
            <w:lang w:val="en"/>
            <w:rPrChange w:id="307" w:author="tara gallagher" w:date="2024-08-04T19:29:00Z">
              <w:rPr>
                <w:rFonts w:ascii="Cambria" w:hAnsi="Cambria"/>
                <w:lang w:val="en"/>
              </w:rPr>
            </w:rPrChange>
          </w:rPr>
          <w:fldChar w:fldCharType="end"/>
        </w:r>
      </w:del>
    </w:p>
    <w:p w14:paraId="268E29A0" w14:textId="170D5202" w:rsidR="00C559F3" w:rsidRPr="00CF783E" w:rsidDel="009F0430" w:rsidRDefault="00927F76">
      <w:pPr>
        <w:spacing w:line="480" w:lineRule="auto"/>
        <w:ind w:firstLine="720"/>
        <w:outlineLvl w:val="0"/>
        <w:rPr>
          <w:del w:id="308" w:author="tara gallagher" w:date="2024-09-15T18:56:00Z"/>
          <w:rFonts w:ascii="Cambria" w:hAnsi="Cambria"/>
          <w:highlight w:val="yellow"/>
          <w:lang w:val="en"/>
          <w:rPrChange w:id="309" w:author="tara gallagher" w:date="2024-10-22T10:16:00Z">
            <w:rPr>
              <w:del w:id="310" w:author="tara gallagher" w:date="2024-09-15T18:56:00Z"/>
              <w:rFonts w:ascii="Cambria" w:hAnsi="Cambria"/>
            </w:rPr>
          </w:rPrChange>
        </w:rPr>
        <w:pPrChange w:id="311" w:author="tara gallagher" w:date="2024-10-22T10:17:00Z">
          <w:pPr>
            <w:spacing w:line="480" w:lineRule="auto"/>
            <w:outlineLvl w:val="0"/>
          </w:pPr>
        </w:pPrChange>
      </w:pPr>
      <w:ins w:id="312" w:author="tara gallagher" w:date="2024-10-23T09:16:00Z">
        <w:r>
          <w:rPr>
            <w:rFonts w:ascii="Cambria" w:hAnsi="Cambria"/>
            <w:highlight w:val="yellow"/>
            <w:lang w:val="en"/>
          </w:rPr>
          <w:t xml:space="preserve">Due to its role in </w:t>
        </w:r>
      </w:ins>
      <w:ins w:id="313" w:author="tara gallagher" w:date="2024-10-23T09:17:00Z">
        <w:r>
          <w:rPr>
            <w:rFonts w:ascii="Cambria" w:hAnsi="Cambria"/>
            <w:highlight w:val="yellow"/>
            <w:lang w:val="en"/>
          </w:rPr>
          <w:t xml:space="preserve">low-oxygen survival and </w:t>
        </w:r>
      </w:ins>
      <w:ins w:id="314" w:author="tara gallagher" w:date="2024-10-23T09:16:00Z">
        <w:r>
          <w:rPr>
            <w:rFonts w:ascii="Cambria" w:hAnsi="Cambria"/>
            <w:highlight w:val="yellow"/>
            <w:lang w:val="en"/>
          </w:rPr>
          <w:t xml:space="preserve">disease progression, there has been </w:t>
        </w:r>
      </w:ins>
      <w:ins w:id="315" w:author="tara gallagher" w:date="2024-10-23T09:17:00Z">
        <w:r>
          <w:rPr>
            <w:rFonts w:ascii="Cambria" w:hAnsi="Cambria"/>
            <w:highlight w:val="yellow"/>
            <w:lang w:val="en"/>
          </w:rPr>
          <w:t>interest</w:t>
        </w:r>
      </w:ins>
      <w:ins w:id="316" w:author="tara gallagher" w:date="2024-10-23T09:16:00Z">
        <w:r>
          <w:rPr>
            <w:rFonts w:ascii="Cambria" w:hAnsi="Cambria"/>
            <w:highlight w:val="yellow"/>
            <w:lang w:val="en"/>
          </w:rPr>
          <w:t xml:space="preserve"> in </w:t>
        </w:r>
      </w:ins>
      <w:ins w:id="317" w:author="tara gallagher" w:date="2024-10-23T09:18:00Z">
        <w:r w:rsidR="00231D50">
          <w:rPr>
            <w:rFonts w:ascii="Cambria" w:hAnsi="Cambria"/>
            <w:highlight w:val="yellow"/>
            <w:lang w:val="en"/>
          </w:rPr>
          <w:t>detecting</w:t>
        </w:r>
      </w:ins>
      <w:ins w:id="318" w:author="tara gallagher" w:date="2024-10-23T09:16:00Z">
        <w:r>
          <w:rPr>
            <w:rFonts w:ascii="Cambria" w:hAnsi="Cambria"/>
            <w:highlight w:val="yellow"/>
            <w:lang w:val="en"/>
          </w:rPr>
          <w:t xml:space="preserve"> </w:t>
        </w:r>
      </w:ins>
      <w:ins w:id="319" w:author="tara gallagher" w:date="2024-10-23T09:17:00Z">
        <w:r>
          <w:rPr>
            <w:rFonts w:ascii="Cambria" w:hAnsi="Cambria"/>
            <w:highlight w:val="yellow"/>
            <w:lang w:val="en"/>
          </w:rPr>
          <w:t>pyocyanin</w:t>
        </w:r>
      </w:ins>
      <w:ins w:id="320" w:author="tara gallagher" w:date="2024-10-23T09:16:00Z">
        <w:r>
          <w:rPr>
            <w:rFonts w:ascii="Cambria" w:hAnsi="Cambria"/>
            <w:highlight w:val="yellow"/>
            <w:lang w:val="en"/>
          </w:rPr>
          <w:t xml:space="preserve"> in models that recapitulate infection-relevant conditions. </w:t>
        </w:r>
      </w:ins>
      <w:ins w:id="321" w:author="tara gallagher" w:date="2024-09-15T19:26:00Z">
        <w:r w:rsidR="009F0430">
          <w:rPr>
            <w:rFonts w:ascii="Cambria" w:hAnsi="Cambria"/>
            <w:highlight w:val="yellow"/>
            <w:lang w:val="en"/>
          </w:rPr>
          <w:t>P</w:t>
        </w:r>
      </w:ins>
      <w:del w:id="322" w:author="tara gallagher" w:date="2024-09-15T18:55:00Z">
        <w:r w:rsidR="00633EC0" w:rsidRPr="001C0C9E" w:rsidDel="009F0430">
          <w:rPr>
            <w:rFonts w:ascii="Cambria" w:hAnsi="Cambria"/>
            <w:highlight w:val="yellow"/>
            <w:lang w:val="en"/>
            <w:rPrChange w:id="323" w:author="tara gallagher" w:date="2024-08-04T19:29:00Z">
              <w:rPr>
                <w:rFonts w:ascii="Cambria" w:hAnsi="Cambria"/>
                <w:lang w:val="en"/>
              </w:rPr>
            </w:rPrChange>
          </w:rPr>
          <w:delText xml:space="preserve">. Pyocyanin </w:delText>
        </w:r>
        <w:r w:rsidR="002A079F" w:rsidRPr="001C0C9E" w:rsidDel="009F0430">
          <w:rPr>
            <w:rFonts w:ascii="Cambria" w:hAnsi="Cambria"/>
            <w:highlight w:val="yellow"/>
            <w:lang w:val="en"/>
            <w:rPrChange w:id="324" w:author="tara gallagher" w:date="2024-08-04T19:29:00Z">
              <w:rPr>
                <w:rFonts w:ascii="Cambria" w:hAnsi="Cambria"/>
                <w:lang w:val="en"/>
              </w:rPr>
            </w:rPrChange>
          </w:rPr>
          <w:delText xml:space="preserve">production </w:delText>
        </w:r>
      </w:del>
      <w:del w:id="325" w:author="tara gallagher" w:date="2024-09-15T18:56:00Z">
        <w:r w:rsidR="002A079F" w:rsidRPr="001C0C9E" w:rsidDel="009F0430">
          <w:rPr>
            <w:rFonts w:ascii="Cambria" w:hAnsi="Cambria"/>
            <w:highlight w:val="yellow"/>
            <w:lang w:val="en"/>
            <w:rPrChange w:id="326" w:author="tara gallagher" w:date="2024-08-04T19:29:00Z">
              <w:rPr>
                <w:rFonts w:ascii="Cambria" w:hAnsi="Cambria"/>
                <w:lang w:val="en"/>
              </w:rPr>
            </w:rPrChange>
          </w:rPr>
          <w:delText xml:space="preserve">has been associated with fermentation metabolites produced by co-colonizing microbes </w:delText>
        </w:r>
        <w:r w:rsidR="002A079F" w:rsidRPr="001C0C9E" w:rsidDel="009F0430">
          <w:rPr>
            <w:rFonts w:ascii="Cambria" w:hAnsi="Cambria"/>
            <w:highlight w:val="yellow"/>
            <w:lang w:val="en"/>
            <w:rPrChange w:id="327" w:author="tara gallagher" w:date="2024-08-04T19:29:00Z">
              <w:rPr>
                <w:rFonts w:ascii="Cambria" w:hAnsi="Cambria"/>
                <w:lang w:val="en"/>
              </w:rPr>
            </w:rPrChange>
          </w:rPr>
          <w:fldChar w:fldCharType="begin"/>
        </w:r>
        <w:r w:rsidR="00870EC7" w:rsidRPr="001C0C9E" w:rsidDel="009F0430">
          <w:rPr>
            <w:rFonts w:ascii="Cambria" w:hAnsi="Cambria"/>
            <w:highlight w:val="yellow"/>
            <w:lang w:val="en"/>
            <w:rPrChange w:id="328" w:author="tara gallagher" w:date="2024-08-04T19:29:00Z">
              <w:rPr>
                <w:rFonts w:ascii="Cambria" w:hAnsi="Cambria"/>
                <w:lang w:val="en"/>
              </w:rPr>
            </w:rPrChange>
          </w:rPr>
          <w:delInstrText xml:space="preserve"> ADDIN ZOTERO_ITEM CSL_CITATION {"citationID":"apkant6p87","properties":{"formattedCitation":"(12, 13)","plainCitation":"(12, 13)","noteIndex":0},"citationItems":[{"id":222,"uris":["http://zotero.org/users/6261839/items/HP3U7RV9",["http://zotero.org/users/6261839/items/HP3U7RV9"]],"itemData":{"id":222,"type":"article-journal","abstract":"The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J","language":"en","license":"© 2014 Nature Publishing Group","page":"1210-1220","source":"www.nature.com","title":"Metabolite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T."}],"issued":{"date-parts":[["2014",6]]}}},{"id":1460,"uris":["http://zotero.org/users/6261839/items/42MA2H8I",["http://zotero.org/users/6261839/items/42MA2H8I"]],"itemData":{"id":1460,"type":"article-journal","container-title":"FEMS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delInstrText>
        </w:r>
        <w:r w:rsidR="002A079F" w:rsidRPr="001C0C9E" w:rsidDel="009F0430">
          <w:rPr>
            <w:rFonts w:ascii="Cambria" w:hAnsi="Cambria"/>
            <w:highlight w:val="yellow"/>
            <w:lang w:val="en"/>
            <w:rPrChange w:id="329" w:author="tara gallagher" w:date="2024-08-04T19:29:00Z">
              <w:rPr>
                <w:rFonts w:ascii="Cambria" w:hAnsi="Cambria"/>
                <w:lang w:val="en"/>
              </w:rPr>
            </w:rPrChange>
          </w:rPr>
          <w:fldChar w:fldCharType="separate"/>
        </w:r>
        <w:r w:rsidR="00CF5F7C" w:rsidRPr="001C0C9E" w:rsidDel="009F0430">
          <w:rPr>
            <w:rFonts w:ascii="Cambria" w:hAnsi="Cambria"/>
            <w:highlight w:val="yellow"/>
            <w:rPrChange w:id="330" w:author="tara gallagher" w:date="2024-08-04T19:29:00Z">
              <w:rPr>
                <w:rFonts w:ascii="Cambria" w:hAnsi="Cambria"/>
              </w:rPr>
            </w:rPrChange>
          </w:rPr>
          <w:delText>(12, 13)</w:delText>
        </w:r>
        <w:r w:rsidR="002A079F" w:rsidRPr="001C0C9E" w:rsidDel="009F0430">
          <w:rPr>
            <w:rFonts w:ascii="Cambria" w:hAnsi="Cambria"/>
            <w:highlight w:val="yellow"/>
            <w:lang w:val="en"/>
            <w:rPrChange w:id="331" w:author="tara gallagher" w:date="2024-08-04T19:29:00Z">
              <w:rPr>
                <w:rFonts w:ascii="Cambria" w:hAnsi="Cambria"/>
                <w:lang w:val="en"/>
              </w:rPr>
            </w:rPrChange>
          </w:rPr>
          <w:fldChar w:fldCharType="end"/>
        </w:r>
        <w:r w:rsidR="002A079F" w:rsidRPr="001C0C9E" w:rsidDel="009F0430">
          <w:rPr>
            <w:rFonts w:ascii="Cambria" w:hAnsi="Cambria"/>
            <w:highlight w:val="yellow"/>
            <w:lang w:val="en"/>
            <w:rPrChange w:id="332" w:author="tara gallagher" w:date="2024-08-04T19:29:00Z">
              <w:rPr>
                <w:rFonts w:ascii="Cambria" w:hAnsi="Cambria"/>
                <w:lang w:val="en"/>
              </w:rPr>
            </w:rPrChange>
          </w:rPr>
          <w:delText xml:space="preserve">. </w:delText>
        </w:r>
        <w:r w:rsidR="00C559F3" w:rsidRPr="001C0C9E" w:rsidDel="009F0430">
          <w:rPr>
            <w:rFonts w:ascii="Cambria" w:hAnsi="Cambria"/>
            <w:highlight w:val="yellow"/>
            <w:rPrChange w:id="333" w:author="tara gallagher" w:date="2024-08-04T19:29:00Z">
              <w:rPr>
                <w:rFonts w:ascii="Cambria" w:hAnsi="Cambria"/>
              </w:rPr>
            </w:rPrChange>
          </w:rPr>
          <w:delText xml:space="preserve"> </w:delText>
        </w:r>
      </w:del>
    </w:p>
    <w:p w14:paraId="7D77B263" w14:textId="3CE1BACC" w:rsidR="00F27C25" w:rsidRPr="00CD0D15" w:rsidDel="00927F76" w:rsidRDefault="00466ABA">
      <w:pPr>
        <w:spacing w:line="480" w:lineRule="auto"/>
        <w:ind w:firstLine="720"/>
        <w:outlineLvl w:val="0"/>
        <w:rPr>
          <w:del w:id="334" w:author="tara gallagher" w:date="2024-10-23T09:15:00Z"/>
          <w:rFonts w:ascii="Cambria" w:hAnsi="Cambria"/>
        </w:rPr>
        <w:pPrChange w:id="335" w:author="tara gallagher" w:date="2024-10-22T10:17:00Z">
          <w:pPr>
            <w:spacing w:line="480" w:lineRule="auto"/>
            <w:outlineLvl w:val="0"/>
          </w:pPr>
        </w:pPrChange>
      </w:pPr>
      <w:del w:id="336" w:author="tara gallagher" w:date="2024-09-15T19:25:00Z">
        <w:r w:rsidRPr="001C0C9E" w:rsidDel="009F0430">
          <w:rPr>
            <w:rFonts w:ascii="Cambria" w:hAnsi="Cambria"/>
            <w:highlight w:val="yellow"/>
            <w:rPrChange w:id="337" w:author="tara gallagher" w:date="2024-08-04T19:29:00Z">
              <w:rPr>
                <w:rFonts w:ascii="Cambria" w:hAnsi="Cambria"/>
              </w:rPr>
            </w:rPrChange>
          </w:rPr>
          <w:tab/>
        </w:r>
        <w:r w:rsidR="00C559F3" w:rsidRPr="001C0C9E" w:rsidDel="009F0430">
          <w:rPr>
            <w:rFonts w:ascii="Cambria" w:hAnsi="Cambria"/>
            <w:highlight w:val="yellow"/>
            <w:rPrChange w:id="338" w:author="tara gallagher" w:date="2024-08-04T19:29:00Z">
              <w:rPr>
                <w:rFonts w:ascii="Cambria" w:hAnsi="Cambria"/>
              </w:rPr>
            </w:rPrChange>
          </w:rPr>
          <w:delText>P</w:delText>
        </w:r>
      </w:del>
      <w:proofErr w:type="spellStart"/>
      <w:r w:rsidR="00C955D9" w:rsidRPr="001C0C9E">
        <w:rPr>
          <w:rFonts w:ascii="Cambria" w:hAnsi="Cambria"/>
          <w:highlight w:val="yellow"/>
          <w:rPrChange w:id="339" w:author="tara gallagher" w:date="2024-08-04T19:29:00Z">
            <w:rPr>
              <w:rFonts w:ascii="Cambria" w:hAnsi="Cambria"/>
            </w:rPr>
          </w:rPrChange>
        </w:rPr>
        <w:t>yocyanin</w:t>
      </w:r>
      <w:proofErr w:type="spellEnd"/>
      <w:ins w:id="340" w:author="tara gallagher" w:date="2024-10-25T11:31:00Z">
        <w:r w:rsidR="009F5C51">
          <w:rPr>
            <w:rFonts w:ascii="Cambria" w:hAnsi="Cambria"/>
            <w:highlight w:val="yellow"/>
          </w:rPr>
          <w:t xml:space="preserve"> is a </w:t>
        </w:r>
      </w:ins>
      <w:del w:id="341" w:author="tara gallagher" w:date="2024-10-25T11:31:00Z">
        <w:r w:rsidR="00C559F3" w:rsidRPr="001C0C9E" w:rsidDel="009F5C51">
          <w:rPr>
            <w:rFonts w:ascii="Cambria" w:hAnsi="Cambria"/>
            <w:highlight w:val="yellow"/>
            <w:rPrChange w:id="342" w:author="tara gallagher" w:date="2024-08-04T19:29:00Z">
              <w:rPr>
                <w:rFonts w:ascii="Cambria" w:hAnsi="Cambria"/>
              </w:rPr>
            </w:rPrChange>
          </w:rPr>
          <w:delText xml:space="preserve"> </w:delText>
        </w:r>
      </w:del>
      <w:del w:id="343" w:author="tara gallagher" w:date="2024-10-23T09:17:00Z">
        <w:r w:rsidR="00EE04A7" w:rsidRPr="001C0C9E" w:rsidDel="00927F76">
          <w:rPr>
            <w:rFonts w:ascii="Cambria" w:hAnsi="Cambria"/>
            <w:highlight w:val="yellow"/>
            <w:rPrChange w:id="344" w:author="tara gallagher" w:date="2024-08-04T19:29:00Z">
              <w:rPr>
                <w:rFonts w:ascii="Cambria" w:hAnsi="Cambria"/>
              </w:rPr>
            </w:rPrChange>
          </w:rPr>
          <w:delText xml:space="preserve">is </w:delText>
        </w:r>
        <w:r w:rsidR="00C559F3" w:rsidRPr="001C0C9E" w:rsidDel="00927F76">
          <w:rPr>
            <w:rFonts w:ascii="Cambria" w:hAnsi="Cambria"/>
            <w:highlight w:val="yellow"/>
            <w:rPrChange w:id="345" w:author="tara gallagher" w:date="2024-08-04T19:29:00Z">
              <w:rPr>
                <w:rFonts w:ascii="Cambria" w:hAnsi="Cambria"/>
              </w:rPr>
            </w:rPrChange>
          </w:rPr>
          <w:delText xml:space="preserve">a non-fluorescent, </w:delText>
        </w:r>
      </w:del>
      <w:r w:rsidR="00C559F3" w:rsidRPr="001C0C9E">
        <w:rPr>
          <w:rFonts w:ascii="Cambria" w:hAnsi="Cambria"/>
          <w:highlight w:val="yellow"/>
          <w:rPrChange w:id="346" w:author="tara gallagher" w:date="2024-08-04T19:29:00Z">
            <w:rPr>
              <w:rFonts w:ascii="Cambria" w:hAnsi="Cambria"/>
            </w:rPr>
          </w:rPrChange>
        </w:rPr>
        <w:t>blue</w:t>
      </w:r>
      <w:r w:rsidR="00EE04A7" w:rsidRPr="001C0C9E">
        <w:rPr>
          <w:rFonts w:ascii="Cambria" w:hAnsi="Cambria"/>
          <w:highlight w:val="yellow"/>
          <w:rPrChange w:id="347" w:author="tara gallagher" w:date="2024-08-04T19:29:00Z">
            <w:rPr>
              <w:rFonts w:ascii="Cambria" w:hAnsi="Cambria"/>
            </w:rPr>
          </w:rPrChange>
        </w:rPr>
        <w:t>-</w:t>
      </w:r>
      <w:r w:rsidR="00C559F3" w:rsidRPr="001C0C9E">
        <w:rPr>
          <w:rFonts w:ascii="Cambria" w:hAnsi="Cambria"/>
          <w:highlight w:val="yellow"/>
          <w:rPrChange w:id="348" w:author="tara gallagher" w:date="2024-08-04T19:29:00Z">
            <w:rPr>
              <w:rFonts w:ascii="Cambria" w:hAnsi="Cambria"/>
            </w:rPr>
          </w:rPrChange>
        </w:rPr>
        <w:t>pigment</w:t>
      </w:r>
      <w:r w:rsidR="00EE04A7" w:rsidRPr="001C0C9E">
        <w:rPr>
          <w:rFonts w:ascii="Cambria" w:hAnsi="Cambria"/>
          <w:highlight w:val="yellow"/>
          <w:rPrChange w:id="349" w:author="tara gallagher" w:date="2024-08-04T19:29:00Z">
            <w:rPr>
              <w:rFonts w:ascii="Cambria" w:hAnsi="Cambria"/>
            </w:rPr>
          </w:rPrChange>
        </w:rPr>
        <w:t>ed</w:t>
      </w:r>
      <w:ins w:id="350" w:author="tara gallagher" w:date="2024-10-25T11:31:00Z">
        <w:r w:rsidR="009F5C51">
          <w:rPr>
            <w:rFonts w:ascii="Cambria" w:hAnsi="Cambria"/>
            <w:highlight w:val="yellow"/>
          </w:rPr>
          <w:t>, non-fluorescent</w:t>
        </w:r>
      </w:ins>
      <w:r w:rsidR="00EE04A7" w:rsidRPr="001C0C9E">
        <w:rPr>
          <w:rFonts w:ascii="Cambria" w:hAnsi="Cambria"/>
          <w:highlight w:val="yellow"/>
          <w:rPrChange w:id="351" w:author="tara gallagher" w:date="2024-08-04T19:29:00Z">
            <w:rPr>
              <w:rFonts w:ascii="Cambria" w:hAnsi="Cambria"/>
            </w:rPr>
          </w:rPrChange>
        </w:rPr>
        <w:t xml:space="preserve"> molecule</w:t>
      </w:r>
      <w:r w:rsidR="00C559F3" w:rsidRPr="001C0C9E">
        <w:rPr>
          <w:rFonts w:ascii="Cambria" w:hAnsi="Cambria"/>
          <w:highlight w:val="yellow"/>
          <w:rPrChange w:id="352" w:author="tara gallagher" w:date="2024-08-04T19:29:00Z">
            <w:rPr>
              <w:rFonts w:ascii="Cambria" w:hAnsi="Cambria"/>
            </w:rPr>
          </w:rPrChange>
        </w:rPr>
        <w:t xml:space="preserve"> in its oxidized form </w:t>
      </w:r>
      <w:r w:rsidR="00C955D9" w:rsidRPr="001C0C9E">
        <w:rPr>
          <w:rFonts w:ascii="Cambria" w:hAnsi="Cambria"/>
          <w:highlight w:val="yellow"/>
          <w:rPrChange w:id="353" w:author="tara gallagher" w:date="2024-08-04T19:29:00Z">
            <w:rPr>
              <w:rFonts w:ascii="Cambria" w:hAnsi="Cambria"/>
            </w:rPr>
          </w:rPrChange>
        </w:rPr>
        <w:fldChar w:fldCharType="begin"/>
      </w:r>
      <w:r w:rsidR="006B6D80">
        <w:rPr>
          <w:rFonts w:ascii="Cambria" w:hAnsi="Cambria"/>
          <w:highlight w:val="yellow"/>
        </w:rPr>
        <w:instrText xml:space="preserve"> ADDIN ZOTERO_ITEM CSL_CITATION {"citationID":"b57eBWhD","properties":{"formattedCitation":"(12, 20)","plainCitation":"(12, 20)","noteIndex":0},"citationItems":[{"id":303,"uris":["http://zotero.org/users/6261839/items/QL9TXN4L",["http://zotero.org/users/6261839/items/QL9TXN4L"]],"itemData":{"id":303,"type":"article-journal","abstract":"Pyocyanin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D."}],"accessed":{"date-parts":[["2020",5,15]]},"issued":{"date-parts":[["2016",8,9]]}}},{"id":367,"uris":["http://zotero.org/users/6261839/items/35LQZUB7",["http://zotero.org/users/6261839/items/35LQZUB7"]],"itemData":{"id":367,"type":"article-journal","abstract":"Pseudomonas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J."},{"family":"Mavrodi","given":"Dimitri"}],"issued":{"date-parts":[["2004",7]]}}}],"schema":"https://github.com/citation-style-language/schema/raw/master/csl-citation.json"} </w:instrText>
      </w:r>
      <w:r w:rsidR="00C955D9" w:rsidRPr="001C0C9E">
        <w:rPr>
          <w:rFonts w:ascii="Cambria" w:hAnsi="Cambria"/>
          <w:highlight w:val="yellow"/>
          <w:rPrChange w:id="354" w:author="tara gallagher" w:date="2024-08-04T19:29:00Z">
            <w:rPr>
              <w:rFonts w:ascii="Cambria" w:hAnsi="Cambria"/>
            </w:rPr>
          </w:rPrChange>
        </w:rPr>
        <w:fldChar w:fldCharType="separate"/>
      </w:r>
      <w:r w:rsidR="006B6D80">
        <w:rPr>
          <w:rFonts w:ascii="Cambria" w:hAnsi="Cambria"/>
          <w:noProof/>
          <w:highlight w:val="yellow"/>
        </w:rPr>
        <w:t>(12, 20)</w:t>
      </w:r>
      <w:r w:rsidR="00C955D9" w:rsidRPr="001C0C9E">
        <w:rPr>
          <w:rFonts w:ascii="Cambria" w:hAnsi="Cambria"/>
          <w:highlight w:val="yellow"/>
          <w:rPrChange w:id="355" w:author="tara gallagher" w:date="2024-08-04T19:29:00Z">
            <w:rPr>
              <w:rFonts w:ascii="Cambria" w:hAnsi="Cambria"/>
            </w:rPr>
          </w:rPrChange>
        </w:rPr>
        <w:fldChar w:fldCharType="end"/>
      </w:r>
      <w:r w:rsidR="00C955D9" w:rsidRPr="001C0C9E">
        <w:rPr>
          <w:rFonts w:ascii="Cambria" w:hAnsi="Cambria"/>
          <w:highlight w:val="yellow"/>
          <w:rPrChange w:id="356" w:author="tara gallagher" w:date="2024-08-04T19:29:00Z">
            <w:rPr>
              <w:rFonts w:ascii="Cambria" w:hAnsi="Cambria"/>
            </w:rPr>
          </w:rPrChange>
        </w:rPr>
        <w:t>.</w:t>
      </w:r>
      <w:r w:rsidR="00C955D9" w:rsidRPr="00CD0D15">
        <w:rPr>
          <w:rFonts w:ascii="Cambria" w:hAnsi="Cambria"/>
        </w:rPr>
        <w:t xml:space="preserve"> </w:t>
      </w:r>
      <w:del w:id="357" w:author="tara gallagher" w:date="2024-09-15T19:14:00Z">
        <w:r w:rsidR="00837652" w:rsidDel="009F0430">
          <w:rPr>
            <w:rFonts w:ascii="Cambria" w:hAnsi="Cambria"/>
          </w:rPr>
          <w:delText>How</w:delText>
        </w:r>
        <w:r w:rsidR="009D648A" w:rsidDel="009F0430">
          <w:rPr>
            <w:rFonts w:ascii="Cambria" w:hAnsi="Cambria"/>
          </w:rPr>
          <w:delText>e</w:delText>
        </w:r>
        <w:r w:rsidR="00837652" w:rsidDel="009F0430">
          <w:rPr>
            <w:rFonts w:ascii="Cambria" w:hAnsi="Cambria"/>
          </w:rPr>
          <w:delText xml:space="preserve">ver, </w:delText>
        </w:r>
      </w:del>
      <w:ins w:id="358" w:author="tara gallagher" w:date="2024-09-15T19:14:00Z">
        <w:r w:rsidR="009F0430">
          <w:rPr>
            <w:rFonts w:ascii="Cambria" w:hAnsi="Cambria"/>
          </w:rPr>
          <w:t>T</w:t>
        </w:r>
      </w:ins>
      <w:del w:id="359" w:author="tara gallagher" w:date="2024-09-15T19:14:00Z">
        <w:r w:rsidR="00837652" w:rsidDel="009F0430">
          <w:rPr>
            <w:rFonts w:ascii="Cambria" w:hAnsi="Cambria"/>
          </w:rPr>
          <w:delText>t</w:delText>
        </w:r>
      </w:del>
      <w:r w:rsidR="00F27C25" w:rsidRPr="00CD0D15">
        <w:rPr>
          <w:rFonts w:ascii="Cambria" w:hAnsi="Cambria"/>
        </w:rPr>
        <w:t>he reduced form of pyocyanin is fluorescen</w:t>
      </w:r>
      <w:r w:rsidR="00837652">
        <w:rPr>
          <w:rFonts w:ascii="Cambria" w:hAnsi="Cambria"/>
        </w:rPr>
        <w:t>t, and</w:t>
      </w:r>
      <w:r w:rsidR="00F27C25" w:rsidRPr="00CD0D15">
        <w:rPr>
          <w:rFonts w:ascii="Cambria" w:hAnsi="Cambria"/>
        </w:rPr>
        <w:t xml:space="preserve"> </w:t>
      </w:r>
      <w:r w:rsidR="00837652">
        <w:rPr>
          <w:rFonts w:ascii="Cambria" w:hAnsi="Cambria"/>
        </w:rPr>
        <w:t>t</w:t>
      </w:r>
      <w:r w:rsidR="00F27C25" w:rsidRPr="00CD0D15">
        <w:rPr>
          <w:rFonts w:ascii="Cambria" w:hAnsi="Cambria"/>
        </w:rPr>
        <w:t xml:space="preserve">he emission spectrum overlaps with other </w:t>
      </w:r>
      <w:r w:rsidR="003E6157">
        <w:rPr>
          <w:rFonts w:ascii="Cambria" w:hAnsi="Cambria"/>
        </w:rPr>
        <w:t>fluorophores</w:t>
      </w:r>
      <w:r w:rsidR="00837652">
        <w:rPr>
          <w:rFonts w:ascii="Cambria" w:hAnsi="Cambria"/>
        </w:rPr>
        <w:t xml:space="preserve"> </w:t>
      </w:r>
      <w:r w:rsidR="00F27C25" w:rsidRPr="00CD0D15">
        <w:rPr>
          <w:rFonts w:ascii="Cambria" w:hAnsi="Cambria"/>
        </w:rPr>
        <w:t>including NADH and pyoverdin</w:t>
      </w:r>
      <w:r w:rsidR="00837652">
        <w:rPr>
          <w:rFonts w:ascii="Cambria" w:hAnsi="Cambria"/>
        </w:rPr>
        <w:t>e</w:t>
      </w:r>
      <w:r w:rsidR="00271AC8">
        <w:rPr>
          <w:rFonts w:ascii="Cambria" w:hAnsi="Cambria"/>
        </w:rPr>
        <w:t xml:space="preserve"> </w:t>
      </w:r>
      <w:r w:rsidR="00F27C25" w:rsidRPr="00CD0D15">
        <w:rPr>
          <w:rFonts w:ascii="Cambria" w:hAnsi="Cambria"/>
        </w:rPr>
        <w:fldChar w:fldCharType="begin"/>
      </w:r>
      <w:r w:rsidR="006B6D80">
        <w:rPr>
          <w:rFonts w:ascii="Cambria" w:hAnsi="Cambria"/>
        </w:rPr>
        <w:instrText xml:space="preserve"> ADDIN ZOTERO_ITEM CSL_CITATION {"citationID":"VJyl9c2g","properties":{"formattedCitation":"(21)","plainCitation":"(21)","noteIndex":0},"citationItems":[{"id":308,"uris":["http://zotero.org/users/6261839/items/JRPV4WK7",["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F27C25" w:rsidRPr="00CD0D15">
        <w:rPr>
          <w:rFonts w:ascii="Cambria" w:hAnsi="Cambria"/>
        </w:rPr>
        <w:fldChar w:fldCharType="separate"/>
      </w:r>
      <w:r w:rsidR="006B6D80">
        <w:rPr>
          <w:rFonts w:ascii="Cambria" w:hAnsi="Cambria"/>
          <w:noProof/>
        </w:rPr>
        <w:t>(21)</w:t>
      </w:r>
      <w:r w:rsidR="00F27C25" w:rsidRPr="00CD0D15">
        <w:rPr>
          <w:rFonts w:ascii="Cambria" w:hAnsi="Cambria"/>
        </w:rPr>
        <w:fldChar w:fldCharType="end"/>
      </w:r>
      <w:r w:rsidR="00F27C25" w:rsidRPr="00CD0D15">
        <w:rPr>
          <w:rFonts w:ascii="Cambria" w:hAnsi="Cambria"/>
        </w:rPr>
        <w:t>.</w:t>
      </w:r>
      <w:del w:id="360" w:author="tara gallagher" w:date="2024-10-25T11:32:00Z">
        <w:r w:rsidR="00F27C25" w:rsidRPr="00CD0D15" w:rsidDel="009F5C51">
          <w:rPr>
            <w:rFonts w:ascii="Cambria" w:hAnsi="Cambria"/>
          </w:rPr>
          <w:delText xml:space="preserve"> </w:delText>
        </w:r>
        <w:r w:rsidR="00D62B84" w:rsidDel="009F5C51">
          <w:rPr>
            <w:rFonts w:ascii="Cambria" w:hAnsi="Cambria"/>
          </w:rPr>
          <w:delText xml:space="preserve">The overlapping spectra makes it challenging to resolve the fluorescent signal of </w:delText>
        </w:r>
        <w:r w:rsidR="00633EC0" w:rsidDel="009F5C51">
          <w:rPr>
            <w:rFonts w:ascii="Cambria" w:hAnsi="Cambria"/>
          </w:rPr>
          <w:delText>pyocyanin</w:delText>
        </w:r>
        <w:r w:rsidR="00D62B84" w:rsidDel="009F5C51">
          <w:rPr>
            <w:rFonts w:ascii="Cambria" w:hAnsi="Cambria"/>
          </w:rPr>
          <w:delText xml:space="preserve"> using single-channel fluorescent microscopy.</w:delText>
        </w:r>
      </w:del>
      <w:r w:rsidR="00D62B84">
        <w:rPr>
          <w:rFonts w:ascii="Cambria" w:hAnsi="Cambria"/>
        </w:rPr>
        <w:t xml:space="preserve"> </w:t>
      </w:r>
    </w:p>
    <w:p w14:paraId="3E49931E" w14:textId="23DDA5FB" w:rsidR="00633EC0" w:rsidRDefault="00F27C25">
      <w:pPr>
        <w:spacing w:line="480" w:lineRule="auto"/>
        <w:ind w:firstLine="720"/>
        <w:outlineLvl w:val="0"/>
        <w:rPr>
          <w:rFonts w:ascii="Cambria" w:hAnsi="Cambria"/>
        </w:rPr>
        <w:pPrChange w:id="361" w:author="tara gallagher" w:date="2024-10-23T09:15:00Z">
          <w:pPr>
            <w:spacing w:line="480" w:lineRule="auto"/>
            <w:outlineLvl w:val="0"/>
          </w:pPr>
        </w:pPrChange>
      </w:pPr>
      <w:del w:id="362" w:author="tara gallagher" w:date="2024-10-23T09:15:00Z">
        <w:r w:rsidRPr="00CD0D15" w:rsidDel="00927F76">
          <w:rPr>
            <w:rFonts w:ascii="Cambria" w:hAnsi="Cambria"/>
          </w:rPr>
          <w:tab/>
        </w:r>
      </w:del>
      <w:r w:rsidR="002261D7">
        <w:rPr>
          <w:rFonts w:ascii="Cambria" w:hAnsi="Cambria"/>
        </w:rPr>
        <w:t>H</w:t>
      </w:r>
      <w:r w:rsidR="00271AC8">
        <w:rPr>
          <w:rFonts w:ascii="Cambria" w:hAnsi="Cambria"/>
        </w:rPr>
        <w:t>yperspectral imaging</w:t>
      </w:r>
      <w:r w:rsidR="002261D7">
        <w:rPr>
          <w:rFonts w:ascii="Cambria" w:hAnsi="Cambria"/>
        </w:rPr>
        <w:t xml:space="preserve"> </w:t>
      </w:r>
      <w:del w:id="363" w:author="tara gallagher" w:date="2024-09-15T19:27:00Z">
        <w:r w:rsidR="002261D7" w:rsidDel="00653C1B">
          <w:rPr>
            <w:rFonts w:ascii="Cambria" w:hAnsi="Cambria"/>
          </w:rPr>
          <w:delText>is an approach used to</w:delText>
        </w:r>
      </w:del>
      <w:ins w:id="364" w:author="tara gallagher" w:date="2024-09-15T19:27:00Z">
        <w:r w:rsidR="00653C1B">
          <w:rPr>
            <w:rFonts w:ascii="Cambria" w:hAnsi="Cambria"/>
          </w:rPr>
          <w:t xml:space="preserve">can </w:t>
        </w:r>
      </w:ins>
      <w:del w:id="365" w:author="tara gallagher" w:date="2024-10-25T16:42:00Z">
        <w:r w:rsidR="002261D7" w:rsidDel="00891AD7">
          <w:rPr>
            <w:rFonts w:ascii="Cambria" w:hAnsi="Cambria"/>
          </w:rPr>
          <w:delText xml:space="preserve"> </w:delText>
        </w:r>
      </w:del>
      <w:r w:rsidR="002261D7">
        <w:rPr>
          <w:rFonts w:ascii="Cambria" w:hAnsi="Cambria"/>
        </w:rPr>
        <w:t>unmix multiple fluorophores</w:t>
      </w:r>
      <w:r w:rsidR="00271AC8">
        <w:rPr>
          <w:rFonts w:ascii="Cambria" w:hAnsi="Cambria"/>
        </w:rPr>
        <w:t xml:space="preserve"> </w:t>
      </w:r>
      <w:r w:rsidRPr="00CD0D15">
        <w:rPr>
          <w:rFonts w:ascii="Cambria" w:hAnsi="Cambria"/>
        </w:rPr>
        <w:fldChar w:fldCharType="begin"/>
      </w:r>
      <w:r w:rsidR="006B6D80">
        <w:rPr>
          <w:rFonts w:ascii="Cambria" w:hAnsi="Cambria"/>
        </w:rPr>
        <w:instrText xml:space="preserve"> ADDIN ZOTERO_ITEM CSL_CITATION {"citationID":"Yavouzm5","properties":{"formattedCitation":"(21)","plainCitation":"(21)","noteIndex":0},"citationItems":[{"id":308,"uris":["http://zotero.org/users/6261839/items/JRPV4WK7",["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CD0D15">
        <w:rPr>
          <w:rFonts w:ascii="Cambria" w:hAnsi="Cambria"/>
        </w:rPr>
        <w:fldChar w:fldCharType="separate"/>
      </w:r>
      <w:r w:rsidR="006B6D80">
        <w:rPr>
          <w:rFonts w:ascii="Cambria" w:hAnsi="Cambria"/>
          <w:noProof/>
        </w:rPr>
        <w:t>(21)</w:t>
      </w:r>
      <w:r w:rsidRPr="00CD0D15">
        <w:rPr>
          <w:rFonts w:ascii="Cambria" w:hAnsi="Cambria"/>
        </w:rPr>
        <w:fldChar w:fldCharType="end"/>
      </w:r>
      <w:r w:rsidRPr="00CD0D15">
        <w:rPr>
          <w:rFonts w:ascii="Cambria" w:hAnsi="Cambria"/>
        </w:rPr>
        <w:t xml:space="preserve">. </w:t>
      </w:r>
      <w:r w:rsidR="00DE717C">
        <w:rPr>
          <w:rFonts w:ascii="Cambria" w:hAnsi="Cambria"/>
        </w:rPr>
        <w:t>However,</w:t>
      </w:r>
      <w:r w:rsidR="001E53A8">
        <w:rPr>
          <w:rFonts w:ascii="Cambria" w:hAnsi="Cambria"/>
        </w:rPr>
        <w:t xml:space="preserve"> </w:t>
      </w:r>
      <w:r w:rsidR="002261D7">
        <w:rPr>
          <w:rFonts w:ascii="Cambria" w:hAnsi="Cambria"/>
        </w:rPr>
        <w:t xml:space="preserve">the limited </w:t>
      </w:r>
      <w:r w:rsidR="001E53A8">
        <w:rPr>
          <w:rFonts w:ascii="Cambria" w:hAnsi="Cambria"/>
        </w:rPr>
        <w:t xml:space="preserve">imaging depths of commercial microscopes </w:t>
      </w:r>
      <w:r w:rsidR="006B1AA4">
        <w:rPr>
          <w:rFonts w:ascii="Cambria" w:hAnsi="Cambria"/>
        </w:rPr>
        <w:t>pose</w:t>
      </w:r>
      <w:r w:rsidR="005743C6">
        <w:rPr>
          <w:rFonts w:ascii="Cambria" w:hAnsi="Cambria"/>
        </w:rPr>
        <w:t>s</w:t>
      </w:r>
      <w:r w:rsidR="006B1AA4">
        <w:rPr>
          <w:rFonts w:ascii="Cambria" w:hAnsi="Cambria"/>
        </w:rPr>
        <w:t xml:space="preserve"> challenges to </w:t>
      </w:r>
      <w:r w:rsidR="002261D7">
        <w:rPr>
          <w:rFonts w:ascii="Cambria" w:hAnsi="Cambria"/>
        </w:rPr>
        <w:t>spatial</w:t>
      </w:r>
      <w:r w:rsidR="006B1AA4">
        <w:rPr>
          <w:rFonts w:ascii="Cambria" w:hAnsi="Cambria"/>
        </w:rPr>
        <w:t>ly resolving signal</w:t>
      </w:r>
      <w:r w:rsidR="005743C6">
        <w:rPr>
          <w:rFonts w:ascii="Cambria" w:hAnsi="Cambria"/>
        </w:rPr>
        <w:t>s</w:t>
      </w:r>
      <w:r w:rsidR="006B1AA4">
        <w:rPr>
          <w:rFonts w:ascii="Cambria" w:hAnsi="Cambria"/>
        </w:rPr>
        <w:t xml:space="preserve"> </w:t>
      </w:r>
      <w:r w:rsidR="005743C6">
        <w:rPr>
          <w:rFonts w:ascii="Cambria" w:hAnsi="Cambria"/>
        </w:rPr>
        <w:t>throughout</w:t>
      </w:r>
      <w:r w:rsidR="006B1AA4">
        <w:rPr>
          <w:rFonts w:ascii="Cambria" w:hAnsi="Cambria"/>
        </w:rPr>
        <w:t xml:space="preserve"> </w:t>
      </w:r>
      <w:proofErr w:type="gramStart"/>
      <w:r w:rsidR="00DE717C">
        <w:rPr>
          <w:rFonts w:ascii="Cambria" w:hAnsi="Cambria"/>
        </w:rPr>
        <w:t>naturally</w:t>
      </w:r>
      <w:r w:rsidR="00D62B84">
        <w:rPr>
          <w:rFonts w:ascii="Cambria" w:hAnsi="Cambria"/>
        </w:rPr>
        <w:t>-</w:t>
      </w:r>
      <w:r w:rsidR="00DE717C">
        <w:rPr>
          <w:rFonts w:ascii="Cambria" w:hAnsi="Cambria"/>
        </w:rPr>
        <w:t>formed</w:t>
      </w:r>
      <w:proofErr w:type="gramEnd"/>
      <w:r w:rsidR="00DE717C">
        <w:rPr>
          <w:rFonts w:ascii="Cambria" w:hAnsi="Cambria"/>
        </w:rPr>
        <w:t xml:space="preserve"> </w:t>
      </w:r>
      <w:ins w:id="366" w:author="tara gallagher" w:date="2024-09-15T19:27:00Z">
        <w:r w:rsidR="00653C1B">
          <w:rPr>
            <w:rFonts w:ascii="Cambria" w:hAnsi="Cambria"/>
          </w:rPr>
          <w:t xml:space="preserve">chemical </w:t>
        </w:r>
      </w:ins>
      <w:del w:id="367" w:author="tara gallagher" w:date="2024-09-15T19:27:00Z">
        <w:r w:rsidR="00DE717C" w:rsidDel="00653C1B">
          <w:rPr>
            <w:rFonts w:ascii="Cambria" w:hAnsi="Cambria"/>
          </w:rPr>
          <w:delText xml:space="preserve">oxygen </w:delText>
        </w:r>
      </w:del>
      <w:r w:rsidR="00DE717C">
        <w:rPr>
          <w:rFonts w:ascii="Cambria" w:hAnsi="Cambria"/>
        </w:rPr>
        <w:t>gradients</w:t>
      </w:r>
      <w:r w:rsidR="00660ED8" w:rsidRPr="00CD0D15">
        <w:rPr>
          <w:rFonts w:ascii="Cambria" w:hAnsi="Cambria"/>
        </w:rPr>
        <w:t xml:space="preserve">. </w:t>
      </w:r>
      <w:r w:rsidRPr="00CD0D15">
        <w:rPr>
          <w:rFonts w:ascii="Cambria" w:hAnsi="Cambria"/>
        </w:rPr>
        <w:t xml:space="preserve">The DIVER </w:t>
      </w:r>
      <w:r w:rsidR="00892543">
        <w:rPr>
          <w:rFonts w:ascii="Cambria" w:hAnsi="Cambria"/>
        </w:rPr>
        <w:t>(</w:t>
      </w:r>
      <w:r w:rsidR="00892543" w:rsidRPr="00CD0D15">
        <w:rPr>
          <w:rFonts w:ascii="Cambria" w:hAnsi="Cambria"/>
        </w:rPr>
        <w:t>Deep Imaging Via Enhanced Recovery</w:t>
      </w:r>
      <w:r w:rsidR="00892543">
        <w:rPr>
          <w:rFonts w:ascii="Cambria" w:hAnsi="Cambria"/>
        </w:rPr>
        <w:t xml:space="preserve">) </w:t>
      </w:r>
      <w:r w:rsidRPr="00CD0D15">
        <w:rPr>
          <w:rFonts w:ascii="Cambria" w:hAnsi="Cambria"/>
        </w:rPr>
        <w:fldChar w:fldCharType="begin"/>
      </w:r>
      <w:r w:rsidR="006B6D80">
        <w:rPr>
          <w:rFonts w:ascii="Cambria" w:hAnsi="Cambria"/>
        </w:rPr>
        <w:instrText xml:space="preserve"> ADDIN ZOTERO_ITEM CSL_CITATION {"citationID":"a2q4rhvjui6","properties":{"formattedCitation":"(22\\uc0\\u8211{}24)","plainCitation":"(22–24)","noteIndex":0},"citationItems":[{"id":383,"uris":["http://zotero.org/users/6261839/items/GZJLL3YJ",["http://zotero.org/users/6261839/items/GZJLL3YJ"]],"itemData":{"id":383,"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Protocols","DOI":"10.3390/mps2020053","issue":"2","language":"en","license":"http://creativecommons.org/licenses/by/3.0/","note":"number: 2\npublisher: Multidisciplinary Digital Publishing Institute","page":"53","source":"www.mdpi.com","title":"The DIVER Microscope for Imaging in Scattering Media","volume":"2","author":[{"family":"Dvornikov","given":"Alexander"},{"family":"Malacrida","given":"Leonel"},{"family":"Gratton","given":"Enrico"}],"issued":{"date-parts":[["2019",6]]}}},{"id":384,"uris":["http://zotero.org/users/6261839/items/SPQVFHIW",["http://zotero.org/users/6261839/items/SPQVFHIW"]],"itemData":{"id":384,"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id":1490,"uris":["http://zotero.org/users/6261839/items/763PBGU8"],"itemData":{"id":1490,"type":"article-journal","container-title":"APL Photonics","issue":"12","note":"publisher: AIP Publishing","source":"Google Scholar","title":"AO DIVER: Development of a three-dimensional adaptive optics system to advance the depth limits of multiphoton imaging","title-short":"AO DIVER","URL":"https://pubs.aip.org/aip/app/article/5/12/120801/1024395","volume":"5","author":[{"family":"Leemans","given":"S."},{"family":"Dvornikov","given":"A."},{"family":"Gallagher","given":"T."},{"family":"Gratton","given":"E."}],"accessed":{"date-parts":[["2024",6,12]]},"issued":{"date-parts":[["2020"]]}}}],"schema":"https://github.com/citation-style-language/schema/raw/master/csl-citation.json"} </w:instrText>
      </w:r>
      <w:r w:rsidRPr="00CD0D15">
        <w:rPr>
          <w:rFonts w:ascii="Cambria" w:hAnsi="Cambria"/>
        </w:rPr>
        <w:fldChar w:fldCharType="separate"/>
      </w:r>
      <w:r w:rsidR="006B6D80" w:rsidRPr="006B6D80">
        <w:rPr>
          <w:rFonts w:ascii="Cambria" w:hAnsi="Cambria"/>
        </w:rPr>
        <w:t>(22–24)</w:t>
      </w:r>
      <w:r w:rsidRPr="00CD0D15">
        <w:rPr>
          <w:rFonts w:ascii="Cambria" w:hAnsi="Cambria"/>
        </w:rPr>
        <w:fldChar w:fldCharType="end"/>
      </w:r>
      <w:r w:rsidRPr="00CD0D15">
        <w:rPr>
          <w:rFonts w:ascii="Cambria" w:hAnsi="Cambria"/>
        </w:rPr>
        <w:t xml:space="preserve"> is a custom-made microscope </w:t>
      </w:r>
      <w:r w:rsidR="00C92BE9">
        <w:rPr>
          <w:rFonts w:ascii="Cambria" w:hAnsi="Cambria"/>
        </w:rPr>
        <w:t>that measure</w:t>
      </w:r>
      <w:r w:rsidR="006B1AA4">
        <w:rPr>
          <w:rFonts w:ascii="Cambria" w:hAnsi="Cambria"/>
        </w:rPr>
        <w:t>s</w:t>
      </w:r>
      <w:r w:rsidR="00C92BE9">
        <w:rPr>
          <w:rFonts w:ascii="Cambria" w:hAnsi="Cambria"/>
        </w:rPr>
        <w:t xml:space="preserve"> </w:t>
      </w:r>
      <w:r w:rsidRPr="00CD0D15">
        <w:rPr>
          <w:rFonts w:ascii="Cambria" w:hAnsi="Cambria"/>
        </w:rPr>
        <w:t>fluorescen</w:t>
      </w:r>
      <w:ins w:id="368" w:author="tara gallagher" w:date="2024-10-25T11:32:00Z">
        <w:r w:rsidR="009F5C51">
          <w:rPr>
            <w:rFonts w:ascii="Cambria" w:hAnsi="Cambria"/>
          </w:rPr>
          <w:t>t</w:t>
        </w:r>
      </w:ins>
      <w:del w:id="369" w:author="tara gallagher" w:date="2024-10-25T11:32:00Z">
        <w:r w:rsidRPr="00CD0D15" w:rsidDel="009F5C51">
          <w:rPr>
            <w:rFonts w:ascii="Cambria" w:hAnsi="Cambria"/>
          </w:rPr>
          <w:delText>ce</w:delText>
        </w:r>
      </w:del>
      <w:r w:rsidRPr="00CD0D15">
        <w:rPr>
          <w:rFonts w:ascii="Cambria" w:hAnsi="Cambria"/>
        </w:rPr>
        <w:t xml:space="preserve"> </w:t>
      </w:r>
      <w:r w:rsidR="00371711">
        <w:rPr>
          <w:rFonts w:ascii="Cambria" w:hAnsi="Cambria"/>
        </w:rPr>
        <w:t xml:space="preserve">intensity and </w:t>
      </w:r>
      <w:del w:id="370" w:author="tara gallagher" w:date="2024-10-25T11:32:00Z">
        <w:r w:rsidRPr="00CD0D15" w:rsidDel="009F5C51">
          <w:rPr>
            <w:rFonts w:ascii="Cambria" w:hAnsi="Cambria"/>
          </w:rPr>
          <w:delText>lifetime</w:delText>
        </w:r>
      </w:del>
      <w:ins w:id="371" w:author="tara gallagher" w:date="2024-10-25T11:32:00Z">
        <w:r w:rsidR="009F5C51">
          <w:rPr>
            <w:rFonts w:ascii="Cambria" w:hAnsi="Cambria"/>
          </w:rPr>
          <w:t>fluorescent</w:t>
        </w:r>
        <w:r w:rsidR="009F5C51" w:rsidRPr="00CD0D15">
          <w:rPr>
            <w:rFonts w:ascii="Cambria" w:hAnsi="Cambria"/>
          </w:rPr>
          <w:t xml:space="preserve"> lifetime</w:t>
        </w:r>
      </w:ins>
      <w:r w:rsidR="00D62B84">
        <w:rPr>
          <w:rFonts w:ascii="Cambria" w:hAnsi="Cambria"/>
        </w:rPr>
        <w:t xml:space="preserve"> throughout </w:t>
      </w:r>
      <w:r w:rsidR="00633EC0">
        <w:rPr>
          <w:rFonts w:ascii="Cambria" w:hAnsi="Cambria"/>
        </w:rPr>
        <w:t>high-scattering samples</w:t>
      </w:r>
      <w:r w:rsidR="00542F38">
        <w:rPr>
          <w:rFonts w:ascii="Cambria" w:hAnsi="Cambria"/>
        </w:rPr>
        <w:t>.</w:t>
      </w:r>
      <w:del w:id="372" w:author="tara gallagher" w:date="2024-10-25T11:32:00Z">
        <w:r w:rsidR="00542F38" w:rsidDel="009F5C51">
          <w:rPr>
            <w:rFonts w:ascii="Cambria" w:hAnsi="Cambria"/>
          </w:rPr>
          <w:delText xml:space="preserve"> </w:delText>
        </w:r>
      </w:del>
    </w:p>
    <w:p w14:paraId="17E667A3" w14:textId="4AF600AD" w:rsidR="006C355E" w:rsidDel="00387A4E" w:rsidRDefault="00542F38" w:rsidP="00387A4E">
      <w:pPr>
        <w:spacing w:line="480" w:lineRule="auto"/>
        <w:ind w:firstLine="720"/>
        <w:outlineLvl w:val="0"/>
        <w:rPr>
          <w:del w:id="373" w:author="tara gallagher" w:date="2024-10-25T15:58:00Z"/>
          <w:rFonts w:ascii="Cambria" w:hAnsi="Cambria"/>
        </w:rPr>
      </w:pPr>
      <w:r>
        <w:rPr>
          <w:rFonts w:ascii="Cambria" w:hAnsi="Cambria"/>
        </w:rPr>
        <w:t>The fluorescen</w:t>
      </w:r>
      <w:ins w:id="374" w:author="tara gallagher" w:date="2024-10-25T11:32:00Z">
        <w:r w:rsidR="009F5C51">
          <w:rPr>
            <w:rFonts w:ascii="Cambria" w:hAnsi="Cambria"/>
          </w:rPr>
          <w:t>t</w:t>
        </w:r>
      </w:ins>
      <w:del w:id="375" w:author="tara gallagher" w:date="2024-10-25T11:32:00Z">
        <w:r w:rsidDel="009F5C51">
          <w:rPr>
            <w:rFonts w:ascii="Cambria" w:hAnsi="Cambria"/>
          </w:rPr>
          <w:delText>ce</w:delText>
        </w:r>
      </w:del>
      <w:r>
        <w:rPr>
          <w:rFonts w:ascii="Cambria" w:hAnsi="Cambria"/>
        </w:rPr>
        <w:t xml:space="preserve"> lifetime </w:t>
      </w:r>
      <w:r w:rsidR="002261D7">
        <w:rPr>
          <w:rFonts w:ascii="Cambria" w:hAnsi="Cambria"/>
        </w:rPr>
        <w:t>refers to the</w:t>
      </w:r>
      <w:r>
        <w:rPr>
          <w:rFonts w:ascii="Cambria" w:hAnsi="Cambria"/>
        </w:rPr>
        <w:t xml:space="preserve"> exponential decay of the fluorescen</w:t>
      </w:r>
      <w:r w:rsidR="00CA02B6">
        <w:rPr>
          <w:rFonts w:ascii="Cambria" w:hAnsi="Cambria"/>
        </w:rPr>
        <w:t>t</w:t>
      </w:r>
      <w:r>
        <w:rPr>
          <w:rFonts w:ascii="Cambria" w:hAnsi="Cambria"/>
        </w:rPr>
        <w:t xml:space="preserve"> intensity and </w:t>
      </w:r>
      <w:r w:rsidR="00E771EB">
        <w:rPr>
          <w:rFonts w:ascii="Cambria" w:hAnsi="Cambria"/>
        </w:rPr>
        <w:t xml:space="preserve">can be used to </w:t>
      </w:r>
      <w:del w:id="376" w:author="tara gallagher" w:date="2024-09-07T10:16:00Z">
        <w:r w:rsidR="002261D7" w:rsidDel="002C146F">
          <w:rPr>
            <w:rFonts w:ascii="Cambria" w:hAnsi="Cambria"/>
          </w:rPr>
          <w:delText>identify</w:delText>
        </w:r>
      </w:del>
      <w:del w:id="377" w:author="tara gallagher" w:date="2024-08-04T19:30:00Z">
        <w:r w:rsidR="00E771EB" w:rsidDel="001C0C9E">
          <w:rPr>
            <w:rFonts w:ascii="Cambria" w:hAnsi="Cambria"/>
          </w:rPr>
          <w:delText xml:space="preserve"> the composition of </w:delText>
        </w:r>
      </w:del>
      <w:del w:id="378" w:author="tara gallagher" w:date="2024-09-07T10:16:00Z">
        <w:r w:rsidR="00E771EB" w:rsidDel="002C146F">
          <w:rPr>
            <w:rFonts w:ascii="Cambria" w:hAnsi="Cambria"/>
          </w:rPr>
          <w:delText>multiple</w:delText>
        </w:r>
      </w:del>
      <w:ins w:id="379" w:author="tara gallagher" w:date="2024-09-07T10:16:00Z">
        <w:r w:rsidR="002C146F">
          <w:rPr>
            <w:rFonts w:ascii="Cambria" w:hAnsi="Cambria"/>
          </w:rPr>
          <w:t>identify multiple</w:t>
        </w:r>
      </w:ins>
      <w:r w:rsidR="00E771EB">
        <w:rPr>
          <w:rFonts w:ascii="Cambria" w:hAnsi="Cambria"/>
        </w:rPr>
        <w:t xml:space="preserve"> fluorophores contributing to a signal. </w:t>
      </w:r>
      <w:r w:rsidR="00D62B84" w:rsidRPr="00CD0D15">
        <w:rPr>
          <w:rFonts w:ascii="Cambria" w:hAnsi="Cambria"/>
        </w:rPr>
        <w:t>F</w:t>
      </w:r>
      <w:r w:rsidR="00D62B84">
        <w:rPr>
          <w:rFonts w:ascii="Cambria" w:hAnsi="Cambria"/>
        </w:rPr>
        <w:t>luorescent lifetime imaging microscopy (FLIM)</w:t>
      </w:r>
      <w:r w:rsidR="006C355E" w:rsidRPr="00CD0D15">
        <w:rPr>
          <w:rFonts w:ascii="Cambria" w:hAnsi="Cambria"/>
        </w:rPr>
        <w:t xml:space="preserve"> data can be</w:t>
      </w:r>
      <w:del w:id="380" w:author="tara gallagher" w:date="2024-10-25T14:33:00Z">
        <w:r w:rsidR="006C355E" w:rsidRPr="00CD0D15" w:rsidDel="0076501C">
          <w:rPr>
            <w:rFonts w:ascii="Cambria" w:hAnsi="Cambria"/>
          </w:rPr>
          <w:delText xml:space="preserve"> transformed and</w:delText>
        </w:r>
      </w:del>
      <w:r w:rsidR="006C355E" w:rsidRPr="00CD0D15">
        <w:rPr>
          <w:rFonts w:ascii="Cambria" w:hAnsi="Cambria"/>
        </w:rPr>
        <w:t xml:space="preserve"> represented </w:t>
      </w:r>
      <w:del w:id="381" w:author="tara gallagher" w:date="2024-10-25T14:33:00Z">
        <w:r w:rsidR="006C355E" w:rsidDel="0076501C">
          <w:rPr>
            <w:rFonts w:ascii="Cambria" w:hAnsi="Cambria"/>
          </w:rPr>
          <w:delText>on</w:delText>
        </w:r>
        <w:r w:rsidR="006C355E" w:rsidRPr="00CD0D15" w:rsidDel="0076501C">
          <w:rPr>
            <w:rFonts w:ascii="Cambria" w:hAnsi="Cambria"/>
          </w:rPr>
          <w:delText xml:space="preserve"> </w:delText>
        </w:r>
      </w:del>
      <w:ins w:id="382" w:author="tara gallagher" w:date="2024-10-25T14:33:00Z">
        <w:r w:rsidR="0076501C">
          <w:rPr>
            <w:rFonts w:ascii="Cambria" w:hAnsi="Cambria"/>
          </w:rPr>
          <w:t>using</w:t>
        </w:r>
        <w:r w:rsidR="0076501C" w:rsidRPr="00CD0D15">
          <w:rPr>
            <w:rFonts w:ascii="Cambria" w:hAnsi="Cambria"/>
          </w:rPr>
          <w:t xml:space="preserve"> </w:t>
        </w:r>
      </w:ins>
      <w:r w:rsidR="006C355E" w:rsidRPr="00CD0D15">
        <w:rPr>
          <w:rFonts w:ascii="Cambria" w:hAnsi="Cambria"/>
        </w:rPr>
        <w:t xml:space="preserve">phasors, a </w:t>
      </w:r>
      <w:r w:rsidR="006C355E">
        <w:rPr>
          <w:rFonts w:ascii="Cambria" w:hAnsi="Cambria"/>
        </w:rPr>
        <w:t xml:space="preserve">fit-free </w:t>
      </w:r>
      <w:r w:rsidR="006C355E" w:rsidRPr="00CD0D15">
        <w:rPr>
          <w:rFonts w:ascii="Cambria" w:hAnsi="Cambria"/>
        </w:rPr>
        <w:t xml:space="preserve">approach to analyze </w:t>
      </w:r>
      <w:r w:rsidR="00D62B84">
        <w:rPr>
          <w:rFonts w:ascii="Cambria" w:hAnsi="Cambria"/>
        </w:rPr>
        <w:t xml:space="preserve">FLIM data </w:t>
      </w:r>
      <w:r w:rsidR="006C355E" w:rsidRPr="00CD0D15">
        <w:rPr>
          <w:rFonts w:ascii="Cambria" w:hAnsi="Cambria"/>
        </w:rPr>
        <w:fldChar w:fldCharType="begin"/>
      </w:r>
      <w:r w:rsidR="006B6D80">
        <w:rPr>
          <w:rFonts w:ascii="Cambria" w:hAnsi="Cambria"/>
        </w:rPr>
        <w:instrText xml:space="preserve"> ADDIN ZOTERO_ITEM CSL_CITATION {"citationID":"a1p36u2d9tu","properties":{"formattedCitation":"(25)","plainCitation":"(25)","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6C355E" w:rsidRPr="00CD0D15">
        <w:rPr>
          <w:rFonts w:ascii="Cambria" w:hAnsi="Cambria"/>
        </w:rPr>
        <w:fldChar w:fldCharType="separate"/>
      </w:r>
      <w:r w:rsidR="006B6D80">
        <w:rPr>
          <w:rFonts w:ascii="Cambria" w:hAnsi="Cambria"/>
        </w:rPr>
        <w:t>(25)</w:t>
      </w:r>
      <w:r w:rsidR="006C355E" w:rsidRPr="00CD0D15">
        <w:rPr>
          <w:rFonts w:ascii="Cambria" w:hAnsi="Cambria"/>
        </w:rPr>
        <w:fldChar w:fldCharType="end"/>
      </w:r>
      <w:del w:id="383" w:author="tara gallagher" w:date="2024-10-25T16:01:00Z">
        <w:r w:rsidR="006C355E" w:rsidDel="00387A4E">
          <w:rPr>
            <w:rFonts w:ascii="Cambria" w:hAnsi="Cambria"/>
          </w:rPr>
          <w:delText xml:space="preserve"> (</w:delText>
        </w:r>
        <w:r w:rsidR="006C355E" w:rsidRPr="00E771EB" w:rsidDel="00387A4E">
          <w:rPr>
            <w:rFonts w:ascii="Cambria" w:hAnsi="Cambria"/>
            <w:b/>
            <w:bCs/>
          </w:rPr>
          <w:delText xml:space="preserve">Fig. </w:delText>
        </w:r>
        <w:r w:rsidR="006C355E" w:rsidDel="00387A4E">
          <w:rPr>
            <w:rFonts w:ascii="Cambria" w:hAnsi="Cambria"/>
            <w:b/>
            <w:bCs/>
          </w:rPr>
          <w:delText>1</w:delText>
        </w:r>
        <w:r w:rsidR="006C355E" w:rsidDel="00387A4E">
          <w:rPr>
            <w:rFonts w:ascii="Cambria" w:hAnsi="Cambria"/>
          </w:rPr>
          <w:delText>)</w:delText>
        </w:r>
      </w:del>
      <w:r w:rsidR="006C355E" w:rsidRPr="00CD0D15">
        <w:rPr>
          <w:rFonts w:ascii="Cambria" w:hAnsi="Cambria"/>
        </w:rPr>
        <w:t xml:space="preserve">. </w:t>
      </w:r>
      <w:del w:id="384" w:author="tara gallagher" w:date="2024-10-25T15:59:00Z">
        <w:r w:rsidR="006C355E" w:rsidDel="00387A4E">
          <w:rPr>
            <w:rFonts w:ascii="Cambria" w:hAnsi="Cambria"/>
          </w:rPr>
          <w:delText xml:space="preserve">The </w:delText>
        </w:r>
        <w:r w:rsidR="002310AF" w:rsidDel="00387A4E">
          <w:rPr>
            <w:rFonts w:ascii="Cambria" w:hAnsi="Cambria"/>
          </w:rPr>
          <w:delText>co</w:delText>
        </w:r>
        <w:r w:rsidR="006C355E" w:rsidDel="00387A4E">
          <w:rPr>
            <w:rFonts w:ascii="Cambria" w:hAnsi="Cambria"/>
          </w:rPr>
          <w:delText xml:space="preserve">sine and sine coefficients of the </w:delText>
        </w:r>
        <w:r w:rsidR="00534F22" w:rsidDel="00387A4E">
          <w:rPr>
            <w:rFonts w:ascii="Cambria" w:hAnsi="Cambria"/>
          </w:rPr>
          <w:delText xml:space="preserve">Fourier </w:delText>
        </w:r>
        <w:r w:rsidR="006C355E" w:rsidDel="00387A4E">
          <w:rPr>
            <w:rFonts w:ascii="Cambria" w:hAnsi="Cambria"/>
          </w:rPr>
          <w:delText xml:space="preserve">transform </w:delText>
        </w:r>
        <w:r w:rsidR="00534F22" w:rsidDel="00387A4E">
          <w:rPr>
            <w:rFonts w:ascii="Cambria" w:hAnsi="Cambria"/>
          </w:rPr>
          <w:delText>give</w:delText>
        </w:r>
        <w:r w:rsidR="00534F22" w:rsidRPr="00BA2467" w:rsidDel="00387A4E">
          <w:rPr>
            <w:rFonts w:ascii="Cambria" w:hAnsi="Cambria"/>
          </w:rPr>
          <w:delText xml:space="preserve"> </w:delText>
        </w:r>
        <w:r w:rsidR="006C355E" w:rsidRPr="00BA2467" w:rsidDel="00387A4E">
          <w:rPr>
            <w:rFonts w:ascii="Cambria" w:hAnsi="Cambria"/>
          </w:rPr>
          <w:delText xml:space="preserve">the </w:delText>
        </w:r>
        <w:r w:rsidR="002310AF" w:rsidDel="00387A4E">
          <w:rPr>
            <w:rFonts w:ascii="Cambria" w:hAnsi="Cambria"/>
          </w:rPr>
          <w:delText>x</w:delText>
        </w:r>
        <w:r w:rsidR="006C355E" w:rsidRPr="00BA2467" w:rsidDel="00387A4E">
          <w:rPr>
            <w:rFonts w:ascii="Cambria" w:hAnsi="Cambria"/>
          </w:rPr>
          <w:delText xml:space="preserve">- and </w:delText>
        </w:r>
        <w:r w:rsidR="002310AF" w:rsidDel="00387A4E">
          <w:rPr>
            <w:rFonts w:ascii="Cambria" w:hAnsi="Cambria"/>
          </w:rPr>
          <w:delText>y</w:delText>
        </w:r>
        <w:r w:rsidR="006C355E" w:rsidRPr="00BA2467" w:rsidDel="00387A4E">
          <w:rPr>
            <w:rFonts w:ascii="Cambria" w:hAnsi="Cambria"/>
          </w:rPr>
          <w:delText>-</w:delText>
        </w:r>
        <w:r w:rsidR="00534F22" w:rsidDel="00387A4E">
          <w:rPr>
            <w:rFonts w:ascii="Cambria" w:hAnsi="Cambria"/>
          </w:rPr>
          <w:delText xml:space="preserve"> </w:delText>
        </w:r>
        <w:r w:rsidR="002310AF" w:rsidDel="00387A4E">
          <w:rPr>
            <w:rFonts w:ascii="Cambria" w:hAnsi="Cambria"/>
          </w:rPr>
          <w:delText>axes</w:delText>
        </w:r>
        <w:r w:rsidR="00534F22" w:rsidRPr="00BA2467" w:rsidDel="00387A4E">
          <w:rPr>
            <w:rFonts w:ascii="Cambria" w:hAnsi="Cambria"/>
          </w:rPr>
          <w:delText xml:space="preserve"> </w:delText>
        </w:r>
        <w:r w:rsidR="006C355E" w:rsidRPr="00BA2467" w:rsidDel="00387A4E">
          <w:rPr>
            <w:rFonts w:ascii="Cambria" w:hAnsi="Cambria"/>
          </w:rPr>
          <w:delText>o</w:delText>
        </w:r>
        <w:r w:rsidR="00534F22" w:rsidDel="00387A4E">
          <w:rPr>
            <w:rFonts w:ascii="Cambria" w:hAnsi="Cambria"/>
          </w:rPr>
          <w:delText>f</w:delText>
        </w:r>
        <w:r w:rsidR="006C355E" w:rsidRPr="00BA2467" w:rsidDel="00387A4E">
          <w:rPr>
            <w:rFonts w:ascii="Cambria" w:hAnsi="Cambria"/>
          </w:rPr>
          <w:delText xml:space="preserve"> the lifetime phasor </w:delText>
        </w:r>
        <w:r w:rsidR="002310AF" w:rsidDel="00387A4E">
          <w:rPr>
            <w:rFonts w:ascii="Cambria" w:hAnsi="Cambria"/>
          </w:rPr>
          <w:delText xml:space="preserve"> (G, S coordinates) </w:delText>
        </w:r>
        <w:r w:rsidR="006C355E" w:rsidRPr="00CD0D15" w:rsidDel="00387A4E">
          <w:rPr>
            <w:rFonts w:ascii="Cambria" w:hAnsi="Cambria"/>
          </w:rPr>
          <w:fldChar w:fldCharType="begin"/>
        </w:r>
        <w:r w:rsidR="006B6D80" w:rsidDel="00387A4E">
          <w:rPr>
            <w:rFonts w:ascii="Cambria" w:hAnsi="Cambria"/>
          </w:rPr>
          <w:delInstrText xml:space="preserve"> ADDIN ZOTERO_ITEM CSL_CITATION {"citationID":"7v7BHIrh","properties":{"formattedCitation":"(25)","plainCitation":"(25)","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delInstrText>
        </w:r>
        <w:r w:rsidR="006C355E" w:rsidRPr="00CD0D15" w:rsidDel="00387A4E">
          <w:rPr>
            <w:rFonts w:ascii="Cambria" w:hAnsi="Cambria"/>
          </w:rPr>
          <w:fldChar w:fldCharType="separate"/>
        </w:r>
        <w:r w:rsidR="006B6D80" w:rsidDel="00387A4E">
          <w:rPr>
            <w:rFonts w:ascii="Cambria" w:hAnsi="Cambria"/>
            <w:noProof/>
          </w:rPr>
          <w:delText>(25)</w:delText>
        </w:r>
        <w:r w:rsidR="006C355E" w:rsidRPr="00CD0D15" w:rsidDel="00387A4E">
          <w:rPr>
            <w:rFonts w:ascii="Cambria" w:hAnsi="Cambria"/>
          </w:rPr>
          <w:fldChar w:fldCharType="end"/>
        </w:r>
        <w:r w:rsidR="006C355E" w:rsidRPr="00CD0D15" w:rsidDel="00387A4E">
          <w:rPr>
            <w:rFonts w:ascii="Cambria" w:hAnsi="Cambria"/>
          </w:rPr>
          <w:delText xml:space="preserve">. </w:delText>
        </w:r>
      </w:del>
      <w:r w:rsidR="006C355E">
        <w:rPr>
          <w:rFonts w:ascii="Cambria" w:hAnsi="Cambria"/>
        </w:rPr>
        <w:t xml:space="preserve">Longer lifetimes are near the </w:t>
      </w:r>
      <w:r w:rsidR="00D62B84">
        <w:rPr>
          <w:rFonts w:ascii="Cambria" w:hAnsi="Cambria"/>
        </w:rPr>
        <w:t xml:space="preserve">phasor </w:t>
      </w:r>
      <w:r w:rsidR="006C355E">
        <w:rPr>
          <w:rFonts w:ascii="Cambria" w:hAnsi="Cambria"/>
        </w:rPr>
        <w:t xml:space="preserve">origin (G=0, S=0), while shorter lifetimes are near the right-hand corner (G=0, S=1). </w:t>
      </w:r>
      <w:del w:id="385" w:author="tara gallagher" w:date="2024-10-25T16:06:00Z">
        <w:r w:rsidR="006C355E" w:rsidRPr="00CD0D15" w:rsidDel="00387A4E">
          <w:rPr>
            <w:rFonts w:ascii="Cambria" w:hAnsi="Cambria"/>
          </w:rPr>
          <w:delText xml:space="preserve">Pure species </w:delText>
        </w:r>
      </w:del>
      <w:ins w:id="386" w:author="tara gallagher" w:date="2024-10-25T16:06:00Z">
        <w:r w:rsidR="00387A4E">
          <w:rPr>
            <w:rFonts w:ascii="Cambria" w:hAnsi="Cambria"/>
          </w:rPr>
          <w:t>Fluorophores</w:t>
        </w:r>
        <w:r w:rsidR="00387A4E" w:rsidRPr="00CD0D15">
          <w:rPr>
            <w:rFonts w:ascii="Cambria" w:hAnsi="Cambria"/>
          </w:rPr>
          <w:t xml:space="preserve"> </w:t>
        </w:r>
      </w:ins>
      <w:r w:rsidR="006C355E" w:rsidRPr="00CD0D15">
        <w:rPr>
          <w:rFonts w:ascii="Cambria" w:hAnsi="Cambria"/>
        </w:rPr>
        <w:t xml:space="preserve">with single exponential decays are located on the universal </w:t>
      </w:r>
      <w:r w:rsidR="006C355E">
        <w:rPr>
          <w:rFonts w:ascii="Cambria" w:hAnsi="Cambria"/>
        </w:rPr>
        <w:t>circle of the phasor</w:t>
      </w:r>
      <w:del w:id="387" w:author="tara gallagher" w:date="2024-10-25T16:00:00Z">
        <w:r w:rsidR="006C355E" w:rsidDel="00387A4E">
          <w:rPr>
            <w:rFonts w:ascii="Cambria" w:hAnsi="Cambria"/>
          </w:rPr>
          <w:delText xml:space="preserve"> </w:delText>
        </w:r>
        <w:r w:rsidR="006C355E" w:rsidRPr="00CD0D15" w:rsidDel="00387A4E">
          <w:rPr>
            <w:rFonts w:ascii="Cambria" w:hAnsi="Cambria"/>
          </w:rPr>
          <w:delText>(</w:delText>
        </w:r>
        <w:r w:rsidR="006C355E" w:rsidRPr="00CD0D15" w:rsidDel="00387A4E">
          <w:rPr>
            <w:rFonts w:ascii="Cambria" w:hAnsi="Cambria"/>
            <w:b/>
          </w:rPr>
          <w:delText>Fig. 1</w:delText>
        </w:r>
      </w:del>
      <w:del w:id="388" w:author="tara gallagher" w:date="2024-10-13T16:22:00Z">
        <w:r w:rsidR="006C355E" w:rsidRPr="00CD0D15" w:rsidDel="009B63DD">
          <w:rPr>
            <w:rFonts w:ascii="Cambria" w:hAnsi="Cambria"/>
            <w:b/>
          </w:rPr>
          <w:delText>A</w:delText>
        </w:r>
        <w:r w:rsidR="006C355E" w:rsidRPr="00CD0D15" w:rsidDel="009B63DD">
          <w:rPr>
            <w:rFonts w:ascii="Cambria" w:hAnsi="Cambria"/>
          </w:rPr>
          <w:delText>)</w:delText>
        </w:r>
      </w:del>
      <w:del w:id="389" w:author="tara gallagher" w:date="2024-10-25T16:00:00Z">
        <w:r w:rsidR="006C355E" w:rsidRPr="00CD0D15" w:rsidDel="00387A4E">
          <w:rPr>
            <w:rFonts w:ascii="Cambria" w:hAnsi="Cambria"/>
          </w:rPr>
          <w:delText xml:space="preserve">. </w:delText>
        </w:r>
      </w:del>
      <w:ins w:id="390" w:author="tara gallagher" w:date="2024-10-25T16:03:00Z">
        <w:r w:rsidR="00387A4E">
          <w:rPr>
            <w:rFonts w:ascii="Cambria" w:hAnsi="Cambria"/>
          </w:rPr>
          <w:t xml:space="preserve">, and combinations </w:t>
        </w:r>
      </w:ins>
      <w:ins w:id="391" w:author="tara gallagher" w:date="2024-10-25T16:06:00Z">
        <w:r w:rsidR="00387A4E">
          <w:rPr>
            <w:rFonts w:ascii="Cambria" w:hAnsi="Cambria"/>
          </w:rPr>
          <w:t xml:space="preserve">of different </w:t>
        </w:r>
      </w:ins>
      <w:ins w:id="392" w:author="tara gallagher" w:date="2024-10-25T16:07:00Z">
        <w:r w:rsidR="00387A4E">
          <w:rPr>
            <w:rFonts w:ascii="Cambria" w:hAnsi="Cambria"/>
          </w:rPr>
          <w:t xml:space="preserve">fluorophores </w:t>
        </w:r>
      </w:ins>
      <w:ins w:id="393" w:author="tara gallagher" w:date="2024-10-25T16:04:00Z">
        <w:r w:rsidR="00387A4E">
          <w:rPr>
            <w:rFonts w:ascii="Cambria" w:hAnsi="Cambria"/>
          </w:rPr>
          <w:t xml:space="preserve">fall on the line connecting </w:t>
        </w:r>
      </w:ins>
      <w:ins w:id="394" w:author="tara gallagher" w:date="2024-10-25T16:05:00Z">
        <w:r w:rsidR="00387A4E">
          <w:rPr>
            <w:rFonts w:ascii="Cambria" w:hAnsi="Cambria"/>
          </w:rPr>
          <w:t>the</w:t>
        </w:r>
      </w:ins>
      <w:ins w:id="395" w:author="tara gallagher" w:date="2024-10-25T16:17:00Z">
        <w:r w:rsidR="000636A9">
          <w:rPr>
            <w:rFonts w:ascii="Cambria" w:hAnsi="Cambria"/>
          </w:rPr>
          <w:t xml:space="preserve"> coordinates of</w:t>
        </w:r>
      </w:ins>
      <w:ins w:id="396" w:author="tara gallagher" w:date="2024-10-25T16:05:00Z">
        <w:r w:rsidR="00387A4E">
          <w:rPr>
            <w:rFonts w:ascii="Cambria" w:hAnsi="Cambria"/>
          </w:rPr>
          <w:t xml:space="preserve"> pure species</w:t>
        </w:r>
      </w:ins>
      <w:del w:id="397" w:author="tara gallagher" w:date="2024-10-25T16:02:00Z">
        <w:r w:rsidR="006C355E" w:rsidDel="00387A4E">
          <w:rPr>
            <w:rFonts w:ascii="Cambria" w:hAnsi="Cambria"/>
          </w:rPr>
          <w:delText>Changes in phasor position indicate a shift in the</w:delText>
        </w:r>
      </w:del>
      <w:del w:id="398" w:author="tara gallagher" w:date="2024-10-13T16:05:00Z">
        <w:r w:rsidR="006C355E" w:rsidDel="008B1E8A">
          <w:rPr>
            <w:rFonts w:ascii="Cambria" w:hAnsi="Cambria"/>
          </w:rPr>
          <w:delText xml:space="preserve"> relative</w:delText>
        </w:r>
      </w:del>
      <w:del w:id="399" w:author="tara gallagher" w:date="2024-10-25T16:02:00Z">
        <w:r w:rsidR="006C355E" w:rsidDel="00387A4E">
          <w:rPr>
            <w:rFonts w:ascii="Cambria" w:hAnsi="Cambria"/>
          </w:rPr>
          <w:delText xml:space="preserve"> abundance of fluorophores </w:delText>
        </w:r>
        <w:r w:rsidR="00633EC0" w:rsidDel="00387A4E">
          <w:rPr>
            <w:rFonts w:ascii="Cambria" w:hAnsi="Cambria"/>
          </w:rPr>
          <w:delText>for multi-fluorophore samples</w:delText>
        </w:r>
      </w:del>
      <w:ins w:id="400" w:author="tara gallagher" w:date="2024-10-13T16:23:00Z">
        <w:r w:rsidR="009B63DD">
          <w:rPr>
            <w:rFonts w:ascii="Cambria" w:hAnsi="Cambria"/>
          </w:rPr>
          <w:t>.</w:t>
        </w:r>
      </w:ins>
      <w:ins w:id="401" w:author="tara gallagher" w:date="2024-10-25T16:07:00Z">
        <w:r w:rsidR="000636A9">
          <w:rPr>
            <w:rFonts w:ascii="Cambria" w:hAnsi="Cambria"/>
          </w:rPr>
          <w:t xml:space="preserve"> The distance</w:t>
        </w:r>
      </w:ins>
      <w:ins w:id="402" w:author="tara gallagher" w:date="2024-10-25T16:08:00Z">
        <w:r w:rsidR="000636A9">
          <w:rPr>
            <w:rFonts w:ascii="Cambria" w:hAnsi="Cambria"/>
          </w:rPr>
          <w:t xml:space="preserve"> of the signal</w:t>
        </w:r>
      </w:ins>
      <w:ins w:id="403" w:author="tara gallagher" w:date="2024-10-25T16:07:00Z">
        <w:r w:rsidR="000636A9">
          <w:rPr>
            <w:rFonts w:ascii="Cambria" w:hAnsi="Cambria"/>
          </w:rPr>
          <w:t xml:space="preserve"> from each con</w:t>
        </w:r>
      </w:ins>
      <w:ins w:id="404" w:author="tara gallagher" w:date="2024-10-25T16:08:00Z">
        <w:r w:rsidR="000636A9">
          <w:rPr>
            <w:rFonts w:ascii="Cambria" w:hAnsi="Cambria"/>
          </w:rPr>
          <w:t>tributor can be used to calculate relative contribution.</w:t>
        </w:r>
      </w:ins>
      <w:ins w:id="405" w:author="tara gallagher" w:date="2024-10-13T16:23:00Z">
        <w:r w:rsidR="009B63DD">
          <w:rPr>
            <w:rFonts w:ascii="Cambria" w:hAnsi="Cambria"/>
          </w:rPr>
          <w:t xml:space="preserve"> In samples consisting of three or less </w:t>
        </w:r>
      </w:ins>
      <w:del w:id="406" w:author="tara gallagher" w:date="2024-10-13T16:05:00Z">
        <w:r w:rsidR="006C355E" w:rsidDel="008B1E8A">
          <w:rPr>
            <w:rFonts w:ascii="Cambria" w:hAnsi="Cambria"/>
          </w:rPr>
          <w:delText>.</w:delText>
        </w:r>
      </w:del>
      <w:del w:id="407" w:author="tara gallagher" w:date="2024-10-25T16:00:00Z">
        <w:r w:rsidR="006C355E" w:rsidDel="00387A4E">
          <w:rPr>
            <w:rFonts w:ascii="Cambria" w:hAnsi="Cambria"/>
          </w:rPr>
          <w:delText xml:space="preserve"> </w:delText>
        </w:r>
      </w:del>
      <w:ins w:id="408" w:author="tara gallagher" w:date="2024-10-13T16:23:00Z">
        <w:r w:rsidR="009B63DD">
          <w:rPr>
            <w:rFonts w:ascii="Cambria" w:hAnsi="Cambria"/>
          </w:rPr>
          <w:t xml:space="preserve">species, the </w:t>
        </w:r>
      </w:ins>
      <w:ins w:id="409" w:author="tara gallagher" w:date="2024-10-13T16:24:00Z">
        <w:r w:rsidR="009B63DD">
          <w:rPr>
            <w:rFonts w:ascii="Cambria" w:hAnsi="Cambria"/>
          </w:rPr>
          <w:t>relative abundance of each species can be calculated algebraically</w:t>
        </w:r>
      </w:ins>
      <w:ins w:id="410" w:author="tara gallagher" w:date="2024-10-13T16:28:00Z">
        <w:r w:rsidR="009B63DD">
          <w:rPr>
            <w:rFonts w:ascii="Cambria" w:hAnsi="Cambria"/>
          </w:rPr>
          <w:t xml:space="preserve"> with one harmonic measurement</w:t>
        </w:r>
      </w:ins>
      <w:ins w:id="411" w:author="tara gallagher" w:date="2024-10-13T16:32:00Z">
        <w:r w:rsidR="00F55435">
          <w:rPr>
            <w:rFonts w:ascii="Cambria" w:hAnsi="Cambria"/>
          </w:rPr>
          <w:t xml:space="preserve"> </w:t>
        </w:r>
      </w:ins>
      <w:r w:rsidR="00F55435">
        <w:rPr>
          <w:rFonts w:ascii="Cambria" w:hAnsi="Cambria"/>
        </w:rPr>
        <w:fldChar w:fldCharType="begin"/>
      </w:r>
      <w:r w:rsidR="006B6D80">
        <w:rPr>
          <w:rFonts w:ascii="Cambria" w:hAnsi="Cambria"/>
        </w:rPr>
        <w:instrText xml:space="preserve"> ADDIN ZOTERO_ITEM CSL_CITATION {"citationID":"a27r7364f5o","properties":{"formattedCitation":"(25)","plainCitation":"(25)","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F55435">
        <w:rPr>
          <w:rFonts w:ascii="Cambria" w:hAnsi="Cambria"/>
        </w:rPr>
        <w:fldChar w:fldCharType="separate"/>
      </w:r>
      <w:r w:rsidR="006B6D80">
        <w:rPr>
          <w:rFonts w:ascii="Cambria" w:hAnsi="Cambria"/>
        </w:rPr>
        <w:t>(25)</w:t>
      </w:r>
      <w:r w:rsidR="00F55435">
        <w:rPr>
          <w:rFonts w:ascii="Cambria" w:hAnsi="Cambria"/>
        </w:rPr>
        <w:fldChar w:fldCharType="end"/>
      </w:r>
      <w:ins w:id="412" w:author="tara gallagher" w:date="2024-10-13T16:24:00Z">
        <w:r w:rsidR="009B63DD">
          <w:rPr>
            <w:rFonts w:ascii="Cambria" w:hAnsi="Cambria"/>
          </w:rPr>
          <w:t>.</w:t>
        </w:r>
      </w:ins>
      <w:ins w:id="413" w:author="tara gallagher" w:date="2024-10-13T16:31:00Z">
        <w:r w:rsidR="00F55435">
          <w:rPr>
            <w:rFonts w:ascii="Cambria" w:hAnsi="Cambria"/>
          </w:rPr>
          <w:t xml:space="preserve"> </w:t>
        </w:r>
      </w:ins>
      <w:ins w:id="414" w:author="tara gallagher" w:date="2024-10-13T16:24:00Z">
        <w:r w:rsidR="009B63DD">
          <w:rPr>
            <w:rFonts w:ascii="Cambria" w:hAnsi="Cambria"/>
          </w:rPr>
          <w:t xml:space="preserve"> </w:t>
        </w:r>
      </w:ins>
      <w:del w:id="415" w:author="tara gallagher" w:date="2024-08-04T17:17:00Z">
        <w:r w:rsidR="006C355E" w:rsidDel="00B71182">
          <w:rPr>
            <w:rFonts w:ascii="Cambria" w:hAnsi="Cambria"/>
          </w:rPr>
          <w:delText xml:space="preserve">For example, when bound to enzymes, NADH displays a </w:delText>
        </w:r>
        <w:r w:rsidR="00AA06A3" w:rsidDel="00B71182">
          <w:rPr>
            <w:rFonts w:ascii="Cambria" w:hAnsi="Cambria"/>
          </w:rPr>
          <w:delText>left</w:delText>
        </w:r>
        <w:r w:rsidR="006C355E" w:rsidDel="00B71182">
          <w:rPr>
            <w:rFonts w:ascii="Cambria" w:hAnsi="Cambria"/>
          </w:rPr>
          <w:delText xml:space="preserve">-shifted signal (or longer lifetime) relative to free NADH </w:delText>
        </w:r>
      </w:del>
      <w:del w:id="416" w:author="tara gallagher" w:date="2024-10-13T16:22:00Z">
        <w:r w:rsidR="006C355E" w:rsidDel="009B63DD">
          <w:rPr>
            <w:rFonts w:ascii="Cambria" w:hAnsi="Cambria"/>
          </w:rPr>
          <w:delText>(</w:delText>
        </w:r>
        <w:r w:rsidR="006C355E" w:rsidRPr="0083319A" w:rsidDel="009B63DD">
          <w:rPr>
            <w:rFonts w:ascii="Cambria" w:hAnsi="Cambria"/>
            <w:b/>
            <w:bCs/>
          </w:rPr>
          <w:delText>Fig. 1B</w:delText>
        </w:r>
        <w:r w:rsidR="006C355E" w:rsidDel="009B63DD">
          <w:rPr>
            <w:rFonts w:ascii="Cambria" w:hAnsi="Cambria"/>
          </w:rPr>
          <w:delText xml:space="preserve">). </w:delText>
        </w:r>
      </w:del>
      <w:del w:id="417" w:author="tara gallagher" w:date="2024-10-13T16:05:00Z">
        <w:r w:rsidR="006C355E" w:rsidDel="008B1E8A">
          <w:rPr>
            <w:rFonts w:ascii="Cambria" w:hAnsi="Cambria"/>
          </w:rPr>
          <w:delText>Another powerful feature of the phasor is the ability to overlay phasor analyses</w:delText>
        </w:r>
        <w:r w:rsidR="006C355E" w:rsidRPr="00CD0D15" w:rsidDel="008B1E8A">
          <w:rPr>
            <w:rFonts w:ascii="Cambria" w:hAnsi="Cambria"/>
          </w:rPr>
          <w:delText xml:space="preserve"> </w:delText>
        </w:r>
        <w:r w:rsidR="006C355E" w:rsidDel="008B1E8A">
          <w:rPr>
            <w:rFonts w:ascii="Cambria" w:hAnsi="Cambria"/>
          </w:rPr>
          <w:delText>onto</w:delText>
        </w:r>
        <w:r w:rsidR="006C355E" w:rsidRPr="00CD0D15" w:rsidDel="008B1E8A">
          <w:rPr>
            <w:rFonts w:ascii="Cambria" w:hAnsi="Cambria"/>
          </w:rPr>
          <w:delText xml:space="preserve"> </w:delText>
        </w:r>
        <w:r w:rsidR="006C355E" w:rsidDel="008B1E8A">
          <w:rPr>
            <w:rFonts w:ascii="Cambria" w:hAnsi="Cambria"/>
          </w:rPr>
          <w:delText xml:space="preserve">images, allowing for the visualization of </w:delText>
        </w:r>
      </w:del>
      <w:del w:id="418" w:author="tara gallagher" w:date="2024-08-04T17:18:00Z">
        <w:r w:rsidR="006C355E" w:rsidDel="00B71182">
          <w:rPr>
            <w:rFonts w:ascii="Cambria" w:hAnsi="Cambria"/>
          </w:rPr>
          <w:delText>spatially-dependent lifetime signals</w:delText>
        </w:r>
      </w:del>
      <w:del w:id="419" w:author="tara gallagher" w:date="2024-08-04T17:17:00Z">
        <w:r w:rsidR="006C355E" w:rsidDel="00B71182">
          <w:rPr>
            <w:rFonts w:ascii="Cambria" w:hAnsi="Cambria"/>
          </w:rPr>
          <w:delText xml:space="preserve"> (</w:delText>
        </w:r>
        <w:r w:rsidR="006C355E" w:rsidRPr="00EC153A" w:rsidDel="00B71182">
          <w:rPr>
            <w:rFonts w:ascii="Cambria" w:hAnsi="Cambria"/>
            <w:b/>
            <w:bCs/>
          </w:rPr>
          <w:delText>Fig. 1C</w:delText>
        </w:r>
        <w:r w:rsidR="006C355E" w:rsidDel="00B71182">
          <w:rPr>
            <w:rFonts w:ascii="Cambria" w:hAnsi="Cambria"/>
          </w:rPr>
          <w:delText>).</w:delText>
        </w:r>
      </w:del>
    </w:p>
    <w:p w14:paraId="735254E5" w14:textId="77777777" w:rsidR="00387A4E" w:rsidRPr="00121162" w:rsidRDefault="00387A4E" w:rsidP="00A82580">
      <w:pPr>
        <w:spacing w:line="480" w:lineRule="auto"/>
        <w:ind w:firstLine="720"/>
        <w:outlineLvl w:val="0"/>
        <w:rPr>
          <w:ins w:id="420" w:author="tara gallagher" w:date="2024-10-25T15:58:00Z"/>
          <w:rFonts w:ascii="Cambria" w:hAnsi="Cambria"/>
        </w:rPr>
      </w:pPr>
    </w:p>
    <w:p w14:paraId="7BA3C030" w14:textId="0FCFD3ED" w:rsidR="006C355E" w:rsidDel="00387A4E" w:rsidRDefault="006C355E" w:rsidP="00516B8F">
      <w:pPr>
        <w:rPr>
          <w:del w:id="421" w:author="tara gallagher" w:date="2024-10-25T15:58:00Z"/>
        </w:rPr>
      </w:pPr>
      <w:del w:id="422" w:author="tara gallagher" w:date="2024-10-13T15:52:00Z">
        <w:r w:rsidRPr="00795D1E" w:rsidDel="00F41FEB">
          <w:rPr>
            <w:b/>
            <w:bCs/>
            <w:noProof/>
          </w:rPr>
          <w:lastRenderedPageBreak/>
          <w:drawing>
            <wp:inline distT="0" distB="0" distL="0" distR="0" wp14:anchorId="23823F24" wp14:editId="521492F1">
              <wp:extent cx="3505813" cy="5526741"/>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3521250" cy="5551076"/>
                      </a:xfrm>
                      <a:prstGeom prst="rect">
                        <a:avLst/>
                      </a:prstGeom>
                    </pic:spPr>
                  </pic:pic>
                </a:graphicData>
              </a:graphic>
            </wp:inline>
          </w:drawing>
        </w:r>
      </w:del>
    </w:p>
    <w:p w14:paraId="5410F96E" w14:textId="6DC5B7B8" w:rsidR="006C355E" w:rsidDel="00387A4E" w:rsidRDefault="006C355E" w:rsidP="00516B8F">
      <w:pPr>
        <w:rPr>
          <w:del w:id="423" w:author="tara gallagher" w:date="2024-10-25T15:58:00Z"/>
        </w:rPr>
      </w:pPr>
    </w:p>
    <w:p w14:paraId="4E1F204A" w14:textId="37AF2B9C" w:rsidR="00EE04A7" w:rsidDel="008D4BDD" w:rsidRDefault="006C355E">
      <w:pPr>
        <w:pStyle w:val="NormalWeb"/>
        <w:rPr>
          <w:del w:id="424" w:author="tara gallagher" w:date="2024-10-23T14:25:00Z"/>
        </w:rPr>
        <w:pPrChange w:id="425" w:author="tara gallagher" w:date="2024-10-25T15:58:00Z">
          <w:pPr>
            <w:pStyle w:val="NormalWeb"/>
            <w:ind w:left="360"/>
          </w:pPr>
        </w:pPrChange>
      </w:pPr>
      <w:del w:id="426" w:author="tara gallagher" w:date="2024-10-25T15:58:00Z">
        <w:r w:rsidRPr="0030454E" w:rsidDel="00387A4E">
          <w:rPr>
            <w:b/>
            <w:bCs/>
          </w:rPr>
          <w:delText xml:space="preserve">Figure 1: </w:delText>
        </w:r>
        <w:r w:rsidRPr="0030454E" w:rsidDel="00387A4E">
          <w:delText xml:space="preserve">A simplified representation of the </w:delText>
        </w:r>
      </w:del>
      <w:del w:id="427" w:author="tara gallagher" w:date="2024-10-13T16:19:00Z">
        <w:r w:rsidRPr="0030454E" w:rsidDel="009B63DD">
          <w:delText>transformation of fluorescence exponential decays into the</w:delText>
        </w:r>
        <w:r w:rsidDel="009B63DD">
          <w:delText xml:space="preserve"> </w:delText>
        </w:r>
      </w:del>
      <w:del w:id="428" w:author="tara gallagher" w:date="2024-10-25T15:58:00Z">
        <w:r w:rsidRPr="0030454E" w:rsidDel="00387A4E">
          <w:delText>fluorescen</w:delText>
        </w:r>
      </w:del>
      <w:del w:id="429" w:author="tara gallagher" w:date="2024-10-25T11:33:00Z">
        <w:r w:rsidRPr="0030454E" w:rsidDel="009F5C51">
          <w:delText>ce</w:delText>
        </w:r>
      </w:del>
      <w:del w:id="430" w:author="tara gallagher" w:date="2024-10-25T15:58:00Z">
        <w:r w:rsidRPr="0030454E" w:rsidDel="00387A4E">
          <w:delText xml:space="preserve"> lifetime phaso</w:delText>
        </w:r>
        <w:r w:rsidDel="00387A4E">
          <w:delText>r.</w:delText>
        </w:r>
      </w:del>
      <w:del w:id="431" w:author="tara gallagher" w:date="2024-10-13T16:19:00Z">
        <w:r w:rsidDel="009B63DD">
          <w:delText xml:space="preserve"> </w:delText>
        </w:r>
        <w:r w:rsidRPr="0030454E" w:rsidDel="009B63DD">
          <w:rPr>
            <w:b/>
            <w:bCs/>
          </w:rPr>
          <w:delText>(A)</w:delText>
        </w:r>
      </w:del>
      <w:del w:id="432" w:author="tara gallagher" w:date="2024-10-25T15:58:00Z">
        <w:r w:rsidRPr="0030454E" w:rsidDel="00387A4E">
          <w:delText xml:space="preserve"> </w:delText>
        </w:r>
      </w:del>
      <w:del w:id="433" w:author="tara gallagher" w:date="2024-10-25T14:36:00Z">
        <w:r w:rsidDel="0076501C">
          <w:delText xml:space="preserve">A </w:delText>
        </w:r>
        <w:r w:rsidRPr="0030454E" w:rsidDel="0076501C">
          <w:delText>Fourier transform is used to calculate the modulation (M) and phase shift (</w:delText>
        </w:r>
        <w:r w:rsidDel="0076501C">
          <w:sym w:font="Symbol" w:char="F066"/>
        </w:r>
        <w:r w:rsidRPr="0030454E" w:rsidDel="0076501C">
          <w:delText xml:space="preserve">) relative to the laser pulse excitation source. </w:delText>
        </w:r>
      </w:del>
      <w:del w:id="434" w:author="tara gallagher" w:date="2024-10-13T16:20:00Z">
        <w:r w:rsidRPr="0030454E" w:rsidDel="009B63DD">
          <w:delText xml:space="preserve">M and </w:delText>
        </w:r>
        <w:r w:rsidDel="009B63DD">
          <w:sym w:font="Symbol" w:char="F066"/>
        </w:r>
        <w:r w:rsidRPr="0030454E" w:rsidDel="009B63DD">
          <w:delText xml:space="preserve"> are represented graphically for two pure fluorophores (orange dash line, blue dash-dot line)</w:delText>
        </w:r>
      </w:del>
      <w:del w:id="435" w:author="tara gallagher" w:date="2024-10-13T16:04:00Z">
        <w:r w:rsidRPr="0030454E" w:rsidDel="00E93182">
          <w:delText xml:space="preserve"> and a sample containing a mix of the two species (green solid line)</w:delText>
        </w:r>
        <w:r w:rsidDel="00E93182">
          <w:delText xml:space="preserve"> </w:delText>
        </w:r>
        <w:r w:rsidDel="00E93182">
          <w:fldChar w:fldCharType="begin"/>
        </w:r>
        <w:r w:rsidR="00870EC7" w:rsidDel="00E93182">
          <w:delInstrText xml:space="preserve"> ADDIN ZOTERO_ITEM CSL_CITATION {"citationID":"QVjtEhUD","properties":{"formattedCitation":"(18)","plainCitation":"(18)","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delInstrText>
        </w:r>
        <w:r w:rsidDel="00E93182">
          <w:fldChar w:fldCharType="separate"/>
        </w:r>
        <w:r w:rsidR="00CF5F7C" w:rsidDel="00E93182">
          <w:rPr>
            <w:noProof/>
          </w:rPr>
          <w:delText>(18)</w:delText>
        </w:r>
        <w:r w:rsidDel="00E93182">
          <w:fldChar w:fldCharType="end"/>
        </w:r>
      </w:del>
      <w:del w:id="436" w:author="tara gallagher" w:date="2024-10-13T16:20:00Z">
        <w:r w:rsidDel="009B63DD">
          <w:delText>.</w:delText>
        </w:r>
        <w:r w:rsidRPr="0030454E" w:rsidDel="009B63DD">
          <w:delText xml:space="preserve"> </w:delText>
        </w:r>
        <w:r w:rsidDel="009B63DD">
          <w:rPr>
            <w:b/>
            <w:bCs/>
          </w:rPr>
          <w:delText xml:space="preserve">(B) </w:delText>
        </w:r>
      </w:del>
      <w:del w:id="437" w:author="tara gallagher" w:date="2024-10-25T15:58:00Z">
        <w:r w:rsidRPr="0030454E" w:rsidDel="00387A4E">
          <w:delText>The phasor G and S coordinates are the cosine and sine components of the Fourier transforms. Species closer to the origin of the phasor have long lifetimes, whereas species on the right corner of the phasor have short lifetimes</w:delText>
        </w:r>
        <w:r w:rsidDel="00387A4E">
          <w:delText xml:space="preserve"> </w:delText>
        </w:r>
        <w:r w:rsidDel="00387A4E">
          <w:fldChar w:fldCharType="begin"/>
        </w:r>
        <w:r w:rsidR="006B6D80" w:rsidDel="00387A4E">
          <w:delInstrText xml:space="preserve"> ADDIN ZOTERO_ITEM CSL_CITATION {"citationID":"aTZAXEW1","properties":{"formattedCitation":"(25)","plainCitation":"(25)","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delInstrText>
        </w:r>
        <w:r w:rsidDel="00387A4E">
          <w:fldChar w:fldCharType="separate"/>
        </w:r>
        <w:r w:rsidR="006B6D80" w:rsidDel="00387A4E">
          <w:rPr>
            <w:noProof/>
          </w:rPr>
          <w:delText>(25)</w:delText>
        </w:r>
        <w:r w:rsidDel="00387A4E">
          <w:fldChar w:fldCharType="end"/>
        </w:r>
      </w:del>
      <w:del w:id="438" w:author="tara gallagher" w:date="2024-10-13T16:04:00Z">
        <w:r w:rsidDel="00E93182">
          <w:delText xml:space="preserve">. </w:delText>
        </w:r>
        <w:r w:rsidRPr="0030454E" w:rsidDel="00E93182">
          <w:rPr>
            <w:b/>
            <w:bCs/>
          </w:rPr>
          <w:delText>(C)</w:delText>
        </w:r>
        <w:r w:rsidDel="00E93182">
          <w:rPr>
            <w:b/>
            <w:bCs/>
          </w:rPr>
          <w:delText xml:space="preserve"> </w:delText>
        </w:r>
        <w:r w:rsidRPr="0030454E" w:rsidDel="00E93182">
          <w:delText xml:space="preserve">Shifts in the phasor coordinates of samples can be indicative of changes in the </w:delText>
        </w:r>
        <w:r w:rsidDel="00E93182">
          <w:delText xml:space="preserve">relative </w:delText>
        </w:r>
        <w:r w:rsidRPr="0030454E" w:rsidDel="00E93182">
          <w:delText>abundance of fluorescence species</w:delText>
        </w:r>
        <w:r w:rsidDel="00E93182">
          <w:delText xml:space="preserve">. For example, in a sample containing two fluorescent species, shifts in the phasor position are associated with shifts in the abundance of the two fluorescent species </w:delText>
        </w:r>
        <w:r w:rsidDel="00E93182">
          <w:fldChar w:fldCharType="begin"/>
        </w:r>
        <w:r w:rsidR="00870EC7" w:rsidDel="00E93182">
          <w:delInstrText xml:space="preserve"> ADDIN ZOTERO_ITEM CSL_CITATION {"citationID":"ankpohluvn","properties":{"formattedCitation":"(18)","plainCitation":"(18)","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delInstrText>
        </w:r>
        <w:r w:rsidDel="00E93182">
          <w:fldChar w:fldCharType="separate"/>
        </w:r>
        <w:r w:rsidR="00CF5F7C" w:rsidRPr="00CF5F7C" w:rsidDel="00E93182">
          <w:delText>(18)</w:delText>
        </w:r>
        <w:r w:rsidDel="00E93182">
          <w:fldChar w:fldCharType="end"/>
        </w:r>
        <w:r w:rsidDel="00E93182">
          <w:delText>.</w:delText>
        </w:r>
      </w:del>
    </w:p>
    <w:p w14:paraId="03B519A9" w14:textId="77777777" w:rsidR="00CF783E" w:rsidRPr="00CD0D15" w:rsidRDefault="00CF783E">
      <w:pPr>
        <w:spacing w:line="480" w:lineRule="auto"/>
        <w:ind w:firstLine="720"/>
        <w:outlineLvl w:val="0"/>
        <w:pPrChange w:id="439" w:author="tara gallagher" w:date="2024-10-25T15:58:00Z">
          <w:pPr>
            <w:spacing w:line="480" w:lineRule="auto"/>
            <w:outlineLvl w:val="0"/>
          </w:pPr>
        </w:pPrChange>
      </w:pPr>
    </w:p>
    <w:p w14:paraId="5298757D" w14:textId="47D14D50" w:rsidR="00121AA2" w:rsidRPr="00CD0D15" w:rsidRDefault="009467E1" w:rsidP="00F27C25">
      <w:pPr>
        <w:spacing w:line="480" w:lineRule="auto"/>
        <w:rPr>
          <w:rFonts w:ascii="Cambria" w:hAnsi="Cambria"/>
          <w:b/>
          <w:bCs/>
        </w:rPr>
      </w:pPr>
      <w:r>
        <w:rPr>
          <w:rFonts w:ascii="Cambria" w:hAnsi="Cambria"/>
          <w:b/>
          <w:bCs/>
        </w:rPr>
        <w:t>RESULTS</w:t>
      </w:r>
      <w:r w:rsidR="00542C50">
        <w:rPr>
          <w:rFonts w:ascii="Cambria" w:hAnsi="Cambria"/>
          <w:b/>
          <w:bCs/>
        </w:rPr>
        <w:t xml:space="preserve"> &amp; DISCUSSION</w:t>
      </w:r>
      <w:r>
        <w:rPr>
          <w:rFonts w:ascii="Cambria" w:hAnsi="Cambria"/>
          <w:b/>
          <w:bCs/>
        </w:rPr>
        <w:t>:</w:t>
      </w:r>
    </w:p>
    <w:p w14:paraId="0D9D3B75" w14:textId="6046B0A2" w:rsidR="00F27C25" w:rsidRPr="0030615F" w:rsidRDefault="007D1AFF" w:rsidP="00F27C25">
      <w:pPr>
        <w:spacing w:line="480" w:lineRule="auto"/>
        <w:rPr>
          <w:rFonts w:ascii="Cambria" w:hAnsi="Cambria"/>
          <w:b/>
          <w:bCs/>
        </w:rPr>
      </w:pPr>
      <w:r>
        <w:rPr>
          <w:rFonts w:ascii="Cambria" w:hAnsi="Cambria"/>
          <w:b/>
          <w:bCs/>
        </w:rPr>
        <w:t>Spectra</w:t>
      </w:r>
      <w:r w:rsidR="000914C0" w:rsidRPr="0030615F">
        <w:rPr>
          <w:rFonts w:ascii="Cambria" w:hAnsi="Cambria"/>
          <w:b/>
          <w:bCs/>
        </w:rPr>
        <w:t>l</w:t>
      </w:r>
      <w:r w:rsidR="003D7DCB">
        <w:rPr>
          <w:rFonts w:ascii="Cambria" w:hAnsi="Cambria"/>
          <w:b/>
          <w:bCs/>
        </w:rPr>
        <w:t xml:space="preserve"> and FLIM </w:t>
      </w:r>
      <w:r w:rsidR="00F27C25" w:rsidRPr="0030615F">
        <w:rPr>
          <w:rFonts w:ascii="Cambria" w:hAnsi="Cambria"/>
          <w:b/>
          <w:bCs/>
        </w:rPr>
        <w:t xml:space="preserve">characterization of </w:t>
      </w:r>
      <w:r w:rsidR="00F27C25" w:rsidRPr="0030615F">
        <w:rPr>
          <w:rFonts w:ascii="Cambria" w:hAnsi="Cambria"/>
          <w:b/>
          <w:bCs/>
          <w:i/>
          <w:iCs/>
        </w:rPr>
        <w:t>P. aeruginosa</w:t>
      </w:r>
      <w:r w:rsidR="00F27C25" w:rsidRPr="0030615F">
        <w:rPr>
          <w:rFonts w:ascii="Cambria" w:hAnsi="Cambria"/>
          <w:b/>
          <w:bCs/>
        </w:rPr>
        <w:t xml:space="preserve"> fluorophores.</w:t>
      </w:r>
    </w:p>
    <w:p w14:paraId="01DA93D6" w14:textId="158CCCE3" w:rsidR="00EA2D07" w:rsidRDefault="00F27C25" w:rsidP="00F27C25">
      <w:pPr>
        <w:spacing w:line="480" w:lineRule="auto"/>
        <w:rPr>
          <w:rFonts w:ascii="Cambria" w:hAnsi="Cambria"/>
        </w:rPr>
      </w:pPr>
      <w:r w:rsidRPr="00CD0D15">
        <w:rPr>
          <w:rFonts w:ascii="Cambria" w:hAnsi="Cambria"/>
        </w:rPr>
        <w:tab/>
        <w:t xml:space="preserve"> The </w:t>
      </w:r>
      <w:r w:rsidR="00EE04A7">
        <w:rPr>
          <w:rFonts w:ascii="Cambria" w:hAnsi="Cambria"/>
        </w:rPr>
        <w:t>2</w:t>
      </w:r>
      <w:r w:rsidRPr="00CD0D15">
        <w:rPr>
          <w:rFonts w:ascii="Cambria" w:hAnsi="Cambria"/>
        </w:rPr>
        <w:t>-photon emission spectra of</w:t>
      </w:r>
      <w:r w:rsidR="00C45958">
        <w:rPr>
          <w:rFonts w:ascii="Cambria" w:hAnsi="Cambria"/>
        </w:rPr>
        <w:t xml:space="preserve"> eight</w:t>
      </w:r>
      <w:r w:rsidRPr="00CD0D15">
        <w:rPr>
          <w:rFonts w:ascii="Cambria" w:hAnsi="Cambria"/>
        </w:rPr>
        <w:t xml:space="preserve"> fluorophores</w:t>
      </w:r>
      <w:r w:rsidR="00C45958">
        <w:rPr>
          <w:rFonts w:ascii="Cambria" w:hAnsi="Cambria"/>
        </w:rPr>
        <w:t xml:space="preserve"> </w:t>
      </w:r>
      <w:r w:rsidRPr="00CD0D15">
        <w:rPr>
          <w:rFonts w:ascii="Cambria" w:hAnsi="Cambria"/>
        </w:rPr>
        <w:t>were characterized</w:t>
      </w:r>
      <w:r w:rsidR="00AD2C27">
        <w:rPr>
          <w:rFonts w:ascii="Cambria" w:hAnsi="Cambria"/>
        </w:rPr>
        <w:t xml:space="preserve"> </w:t>
      </w:r>
      <w:r w:rsidR="0096585D">
        <w:rPr>
          <w:rFonts w:ascii="Cambria" w:hAnsi="Cambria"/>
        </w:rPr>
        <w:t xml:space="preserve">with a hyperspectral imaging microscope </w:t>
      </w:r>
      <w:r w:rsidR="00633EC0">
        <w:rPr>
          <w:rFonts w:ascii="Cambria" w:hAnsi="Cambria"/>
        </w:rPr>
        <w:t>(</w:t>
      </w:r>
      <w:r w:rsidR="00C45958">
        <w:rPr>
          <w:rFonts w:ascii="Cambria" w:hAnsi="Cambria"/>
        </w:rPr>
        <w:t xml:space="preserve">740 </w:t>
      </w:r>
      <w:proofErr w:type="spellStart"/>
      <w:r w:rsidR="00C45958">
        <w:rPr>
          <w:rFonts w:ascii="Cambria" w:hAnsi="Cambria"/>
        </w:rPr>
        <w:t>nM</w:t>
      </w:r>
      <w:proofErr w:type="spellEnd"/>
      <w:r w:rsidR="00C45958">
        <w:rPr>
          <w:rFonts w:ascii="Cambria" w:hAnsi="Cambria"/>
        </w:rPr>
        <w:t xml:space="preserve"> excitation and emission range of 400-</w:t>
      </w:r>
      <w:r w:rsidR="003D7DCB">
        <w:rPr>
          <w:rFonts w:ascii="Cambria" w:hAnsi="Cambria"/>
        </w:rPr>
        <w:t>6</w:t>
      </w:r>
      <w:r w:rsidR="00C45958">
        <w:rPr>
          <w:rFonts w:ascii="Cambria" w:hAnsi="Cambria"/>
        </w:rPr>
        <w:t>90 nm</w:t>
      </w:r>
      <w:r w:rsidR="00633EC0">
        <w:rPr>
          <w:rFonts w:ascii="Cambria" w:hAnsi="Cambria"/>
        </w:rPr>
        <w:t>)</w:t>
      </w:r>
      <w:r w:rsidR="003D7DCB">
        <w:rPr>
          <w:rFonts w:ascii="Cambria" w:hAnsi="Cambria"/>
        </w:rPr>
        <w:t>. The fluorophores included</w:t>
      </w:r>
      <w:r w:rsidR="00CA3509">
        <w:rPr>
          <w:rFonts w:ascii="Cambria" w:hAnsi="Cambria"/>
        </w:rPr>
        <w:t xml:space="preserve"> ubiquitous metabolites such as </w:t>
      </w:r>
      <w:r w:rsidR="003D7DCB">
        <w:rPr>
          <w:rFonts w:ascii="Cambria" w:hAnsi="Cambria"/>
        </w:rPr>
        <w:t>c</w:t>
      </w:r>
      <w:r w:rsidR="003D7DCB" w:rsidRPr="00C45958">
        <w:rPr>
          <w:rFonts w:ascii="Cambria" w:hAnsi="Cambria"/>
        </w:rPr>
        <w:t>oproporphyr</w:t>
      </w:r>
      <w:r w:rsidR="003D7DCB">
        <w:rPr>
          <w:rFonts w:ascii="Cambria" w:hAnsi="Cambria"/>
        </w:rPr>
        <w:t>in</w:t>
      </w:r>
      <w:r w:rsidR="003D7DCB" w:rsidRPr="00C45958">
        <w:rPr>
          <w:rFonts w:ascii="Cambria" w:hAnsi="Cambria"/>
        </w:rPr>
        <w:t>, flavin adenine dinucleotide</w:t>
      </w:r>
      <w:r w:rsidR="003D7DCB">
        <w:rPr>
          <w:rFonts w:ascii="Cambria" w:hAnsi="Cambria"/>
        </w:rPr>
        <w:t xml:space="preserve"> and </w:t>
      </w:r>
      <w:r w:rsidR="003D7DCB" w:rsidRPr="00C45958">
        <w:rPr>
          <w:rFonts w:ascii="Cambria" w:hAnsi="Cambria"/>
        </w:rPr>
        <w:t xml:space="preserve">nicotinamide adenine </w:t>
      </w:r>
      <w:r w:rsidR="003D7DCB">
        <w:rPr>
          <w:rFonts w:ascii="Cambria" w:hAnsi="Cambria"/>
        </w:rPr>
        <w:t>dinucleotide, in addition to</w:t>
      </w:r>
      <w:r w:rsidR="00A52306">
        <w:rPr>
          <w:rFonts w:ascii="Cambria" w:hAnsi="Cambria"/>
        </w:rPr>
        <w:t xml:space="preserve"> pyoverdine and</w:t>
      </w:r>
      <w:r w:rsidR="003D7DCB">
        <w:rPr>
          <w:rFonts w:ascii="Cambria" w:hAnsi="Cambria"/>
        </w:rPr>
        <w:t xml:space="preserve"> </w:t>
      </w:r>
      <w:del w:id="440" w:author="tara gallagher" w:date="2024-09-15T14:15:00Z">
        <w:r w:rsidR="00633EC0" w:rsidDel="00463C4B">
          <w:rPr>
            <w:rFonts w:ascii="Cambria" w:hAnsi="Cambria"/>
          </w:rPr>
          <w:delText xml:space="preserve">the </w:delText>
        </w:r>
      </w:del>
      <w:r w:rsidR="00A52306">
        <w:rPr>
          <w:rFonts w:ascii="Cambria" w:hAnsi="Cambria"/>
        </w:rPr>
        <w:t>phenazines</w:t>
      </w:r>
      <w:r w:rsidR="003D7DCB">
        <w:rPr>
          <w:rFonts w:ascii="Cambria" w:hAnsi="Cambria"/>
        </w:rPr>
        <w:t xml:space="preserve"> </w:t>
      </w:r>
      <w:r w:rsidR="00D07781">
        <w:rPr>
          <w:rFonts w:ascii="Cambria" w:hAnsi="Cambria"/>
          <w:i/>
          <w:iCs/>
        </w:rPr>
        <w:t>–</w:t>
      </w:r>
      <w:r w:rsidR="003D7DCB">
        <w:rPr>
          <w:rFonts w:ascii="Cambria" w:hAnsi="Cambria"/>
          <w:i/>
          <w:iCs/>
        </w:rPr>
        <w:t xml:space="preserve"> </w:t>
      </w:r>
      <w:r w:rsidR="003D7DCB" w:rsidRPr="00C45958">
        <w:rPr>
          <w:rFonts w:ascii="Cambria" w:hAnsi="Cambria"/>
        </w:rPr>
        <w:t xml:space="preserve">1-hydroxyphenazine, phenazine-1-carboxylic acid, </w:t>
      </w:r>
      <w:ins w:id="441" w:author="tara gallagher" w:date="2024-09-15T14:15:00Z">
        <w:r w:rsidR="00463C4B" w:rsidRPr="00463C4B">
          <w:rPr>
            <w:rFonts w:ascii="Cambria" w:hAnsi="Cambria"/>
          </w:rPr>
          <w:t>5-</w:t>
        </w:r>
        <w:r w:rsidR="00463C4B">
          <w:rPr>
            <w:rFonts w:ascii="Cambria" w:hAnsi="Cambria"/>
          </w:rPr>
          <w:t>m</w:t>
        </w:r>
        <w:r w:rsidR="00463C4B" w:rsidRPr="00463C4B">
          <w:rPr>
            <w:rFonts w:ascii="Cambria" w:hAnsi="Cambria"/>
          </w:rPr>
          <w:t>ethyl phenazine-1-carboxylic acid</w:t>
        </w:r>
        <w:r w:rsidR="00463C4B">
          <w:rPr>
            <w:rFonts w:ascii="Cambria" w:hAnsi="Cambria"/>
          </w:rPr>
          <w:t>,</w:t>
        </w:r>
        <w:r w:rsidR="00463C4B" w:rsidRPr="00463C4B">
          <w:rPr>
            <w:rFonts w:ascii="Cambria" w:hAnsi="Cambria"/>
          </w:rPr>
          <w:t xml:space="preserve"> </w:t>
        </w:r>
      </w:ins>
      <w:r w:rsidR="003D7DCB" w:rsidRPr="00C45958">
        <w:rPr>
          <w:rFonts w:ascii="Cambria" w:hAnsi="Cambria"/>
        </w:rPr>
        <w:t>phenazine-1-carboxamide,</w:t>
      </w:r>
      <w:r w:rsidR="003D7DCB">
        <w:rPr>
          <w:rFonts w:ascii="Cambria" w:hAnsi="Cambria"/>
        </w:rPr>
        <w:t xml:space="preserve"> </w:t>
      </w:r>
      <w:r w:rsidR="003D7DCB" w:rsidRPr="00C45958">
        <w:rPr>
          <w:rFonts w:ascii="Cambria" w:hAnsi="Cambria"/>
        </w:rPr>
        <w:t>pyocyanin</w:t>
      </w:r>
      <w:r w:rsidR="003D7DCB">
        <w:rPr>
          <w:rFonts w:ascii="Cambria" w:hAnsi="Cambria"/>
        </w:rPr>
        <w:t xml:space="preserve"> </w:t>
      </w:r>
      <w:r w:rsidR="00AD2C27">
        <w:rPr>
          <w:rFonts w:ascii="Cambria" w:hAnsi="Cambria"/>
        </w:rPr>
        <w:t>(</w:t>
      </w:r>
      <w:r w:rsidR="000324A5">
        <w:rPr>
          <w:rFonts w:ascii="Cambria" w:hAnsi="Cambria"/>
          <w:b/>
          <w:bCs/>
        </w:rPr>
        <w:t>Fig. S1</w:t>
      </w:r>
      <w:r w:rsidR="00AD2C27">
        <w:rPr>
          <w:rFonts w:ascii="Cambria" w:hAnsi="Cambria"/>
        </w:rPr>
        <w:t>)</w:t>
      </w:r>
      <w:r w:rsidR="00192ADE">
        <w:rPr>
          <w:rFonts w:ascii="Cambria" w:hAnsi="Cambria"/>
        </w:rPr>
        <w:t xml:space="preserve">. </w:t>
      </w:r>
      <w:r w:rsidR="009652D5">
        <w:rPr>
          <w:rFonts w:ascii="Cambria" w:hAnsi="Cambria"/>
        </w:rPr>
        <w:t>C</w:t>
      </w:r>
      <w:r w:rsidR="00BD7C9D">
        <w:rPr>
          <w:rFonts w:ascii="Cambria" w:hAnsi="Cambria"/>
        </w:rPr>
        <w:t xml:space="preserve">hemically and electrochemically </w:t>
      </w:r>
      <w:r w:rsidR="0096585D">
        <w:rPr>
          <w:rFonts w:ascii="Cambria" w:hAnsi="Cambria"/>
        </w:rPr>
        <w:t xml:space="preserve">reduced </w:t>
      </w:r>
      <w:r w:rsidR="00CE19EB">
        <w:rPr>
          <w:rFonts w:ascii="Cambria" w:hAnsi="Cambria"/>
        </w:rPr>
        <w:t xml:space="preserve">pyocyanin had </w:t>
      </w:r>
      <w:ins w:id="442" w:author="tara gallagher" w:date="2024-09-15T15:29:00Z">
        <w:r w:rsidR="00FB1F4E">
          <w:rPr>
            <w:rFonts w:ascii="Cambria" w:hAnsi="Cambria"/>
          </w:rPr>
          <w:t xml:space="preserve">a peak emission at </w:t>
        </w:r>
      </w:ins>
      <w:del w:id="443" w:author="tara gallagher" w:date="2024-09-15T15:29:00Z">
        <w:r w:rsidR="00EE4191" w:rsidDel="00FB1F4E">
          <w:rPr>
            <w:rFonts w:ascii="Cambria" w:hAnsi="Cambria"/>
          </w:rPr>
          <w:delText xml:space="preserve">two </w:delText>
        </w:r>
        <w:r w:rsidR="00CE19EB" w:rsidDel="00FB1F4E">
          <w:rPr>
            <w:rFonts w:ascii="Cambria" w:hAnsi="Cambria"/>
          </w:rPr>
          <w:delText>peak</w:delText>
        </w:r>
        <w:r w:rsidR="00F4741B" w:rsidDel="00FB1F4E">
          <w:rPr>
            <w:rFonts w:ascii="Cambria" w:hAnsi="Cambria"/>
          </w:rPr>
          <w:delText xml:space="preserve"> wavelengths:</w:delText>
        </w:r>
        <w:r w:rsidR="00CE19EB" w:rsidDel="00FB1F4E">
          <w:rPr>
            <w:rFonts w:ascii="Cambria" w:hAnsi="Cambria"/>
          </w:rPr>
          <w:delText xml:space="preserve"> </w:delText>
        </w:r>
        <w:r w:rsidR="00833BF0" w:rsidDel="00FB1F4E">
          <w:rPr>
            <w:rFonts w:ascii="Cambria" w:hAnsi="Cambria"/>
          </w:rPr>
          <w:delText xml:space="preserve">475 and </w:delText>
        </w:r>
      </w:del>
      <w:r w:rsidR="00833BF0">
        <w:rPr>
          <w:rFonts w:ascii="Cambria" w:hAnsi="Cambria"/>
        </w:rPr>
        <w:t>520 nm</w:t>
      </w:r>
      <w:r w:rsidR="00C45958">
        <w:rPr>
          <w:rFonts w:ascii="Cambria" w:hAnsi="Cambria"/>
        </w:rPr>
        <w:t xml:space="preserve"> (</w:t>
      </w:r>
      <w:r w:rsidR="00C45958" w:rsidRPr="00C45958">
        <w:rPr>
          <w:rFonts w:ascii="Cambria" w:hAnsi="Cambria"/>
          <w:b/>
          <w:bCs/>
        </w:rPr>
        <w:t>Fig. S2</w:t>
      </w:r>
      <w:r w:rsidR="00D7071A">
        <w:rPr>
          <w:rFonts w:ascii="Cambria" w:hAnsi="Cambria"/>
          <w:b/>
          <w:bCs/>
        </w:rPr>
        <w:t>, Fig. 2A</w:t>
      </w:r>
      <w:r w:rsidR="00C45958">
        <w:rPr>
          <w:rFonts w:ascii="Cambria" w:hAnsi="Cambria"/>
        </w:rPr>
        <w:t>)</w:t>
      </w:r>
      <w:ins w:id="444" w:author="tara gallagher" w:date="2024-09-15T15:37:00Z">
        <w:r w:rsidR="00A40B44">
          <w:rPr>
            <w:rFonts w:ascii="Cambria" w:hAnsi="Cambria"/>
          </w:rPr>
          <w:t xml:space="preserve">. </w:t>
        </w:r>
      </w:ins>
      <w:ins w:id="445" w:author="tara gallagher" w:date="2024-10-25T11:34:00Z">
        <w:r w:rsidR="006B6D80">
          <w:rPr>
            <w:rFonts w:ascii="Cambria" w:hAnsi="Cambria"/>
          </w:rPr>
          <w:t xml:space="preserve">The </w:t>
        </w:r>
      </w:ins>
      <w:ins w:id="446" w:author="tara gallagher" w:date="2024-09-15T15:38:00Z">
        <w:r w:rsidR="00A40B44">
          <w:rPr>
            <w:rFonts w:ascii="Cambria" w:hAnsi="Cambria"/>
          </w:rPr>
          <w:t xml:space="preserve"> </w:t>
        </w:r>
      </w:ins>
      <w:ins w:id="447" w:author="tara gallagher" w:date="2024-09-15T15:37:00Z">
        <w:r w:rsidR="00A40B44">
          <w:rPr>
            <w:rFonts w:ascii="Cambria" w:hAnsi="Cambria"/>
          </w:rPr>
          <w:t>peak emission</w:t>
        </w:r>
      </w:ins>
      <w:ins w:id="448" w:author="tara gallagher" w:date="2024-10-25T11:34:00Z">
        <w:r w:rsidR="006B6D80">
          <w:rPr>
            <w:rFonts w:ascii="Cambria" w:hAnsi="Cambria"/>
          </w:rPr>
          <w:t xml:space="preserve"> at 520 nm </w:t>
        </w:r>
      </w:ins>
      <w:del w:id="449" w:author="tara gallagher" w:date="2024-09-15T15:37:00Z">
        <w:r w:rsidR="00C45958" w:rsidDel="00A40B44">
          <w:rPr>
            <w:rFonts w:ascii="Cambria" w:hAnsi="Cambria"/>
          </w:rPr>
          <w:delText xml:space="preserve">, which </w:delText>
        </w:r>
      </w:del>
      <w:r w:rsidR="00C45958">
        <w:rPr>
          <w:rFonts w:ascii="Cambria" w:hAnsi="Cambria"/>
        </w:rPr>
        <w:t xml:space="preserve">differed from </w:t>
      </w:r>
      <w:del w:id="450" w:author="tara gallagher" w:date="2024-09-15T15:38:00Z">
        <w:r w:rsidR="00C45958" w:rsidDel="00A40B44">
          <w:rPr>
            <w:rFonts w:ascii="Cambria" w:hAnsi="Cambria"/>
          </w:rPr>
          <w:delText>other studies which</w:delText>
        </w:r>
        <w:r w:rsidR="00E2098F" w:rsidDel="00A40B44">
          <w:rPr>
            <w:rFonts w:ascii="Cambria" w:hAnsi="Cambria"/>
          </w:rPr>
          <w:delText xml:space="preserve"> </w:delText>
        </w:r>
        <w:r w:rsidR="007831AA" w:rsidDel="00A40B44">
          <w:rPr>
            <w:rFonts w:ascii="Cambria" w:hAnsi="Cambria"/>
          </w:rPr>
          <w:delText xml:space="preserve">found </w:delText>
        </w:r>
        <w:r w:rsidR="00F4741B" w:rsidDel="00A40B44">
          <w:rPr>
            <w:rFonts w:ascii="Cambria" w:hAnsi="Cambria"/>
          </w:rPr>
          <w:delText xml:space="preserve">reduced pyocyanin </w:delText>
        </w:r>
      </w:del>
      <w:del w:id="451" w:author="tara gallagher" w:date="2024-09-15T15:29:00Z">
        <w:r w:rsidR="00F4741B" w:rsidDel="00FB1F4E">
          <w:rPr>
            <w:rFonts w:ascii="Cambria" w:hAnsi="Cambria"/>
          </w:rPr>
          <w:delText>ha</w:delText>
        </w:r>
        <w:r w:rsidR="00EA2D07" w:rsidDel="00FB1F4E">
          <w:rPr>
            <w:rFonts w:ascii="Cambria" w:hAnsi="Cambria"/>
          </w:rPr>
          <w:delText>d</w:delText>
        </w:r>
        <w:r w:rsidR="00F4741B" w:rsidDel="00FB1F4E">
          <w:rPr>
            <w:rFonts w:ascii="Cambria" w:hAnsi="Cambria"/>
          </w:rPr>
          <w:delText xml:space="preserve"> </w:delText>
        </w:r>
        <w:r w:rsidR="0096585D" w:rsidDel="00FB1F4E">
          <w:rPr>
            <w:rFonts w:ascii="Cambria" w:hAnsi="Cambria"/>
          </w:rPr>
          <w:delText>a single</w:delText>
        </w:r>
        <w:r w:rsidR="00F4741B" w:rsidDel="00FB1F4E">
          <w:rPr>
            <w:rFonts w:ascii="Cambria" w:hAnsi="Cambria"/>
          </w:rPr>
          <w:delText xml:space="preserve"> peak </w:delText>
        </w:r>
      </w:del>
      <w:del w:id="452" w:author="tara gallagher" w:date="2024-09-15T15:38:00Z">
        <w:r w:rsidR="00F4741B" w:rsidDel="00A40B44">
          <w:rPr>
            <w:rFonts w:ascii="Cambria" w:hAnsi="Cambria"/>
          </w:rPr>
          <w:delText>around 475 nm</w:delText>
        </w:r>
      </w:del>
      <w:ins w:id="453" w:author="tara gallagher" w:date="2024-09-15T15:38:00Z">
        <w:r w:rsidR="00A40B44">
          <w:rPr>
            <w:rFonts w:ascii="Cambria" w:hAnsi="Cambria"/>
          </w:rPr>
          <w:t>a previous study</w:t>
        </w:r>
      </w:ins>
      <w:ins w:id="454" w:author="tara gallagher" w:date="2024-10-25T11:34:00Z">
        <w:r w:rsidR="006B6D80">
          <w:rPr>
            <w:rFonts w:ascii="Cambria" w:hAnsi="Cambria"/>
          </w:rPr>
          <w:t>,</w:t>
        </w:r>
      </w:ins>
      <w:ins w:id="455" w:author="tara gallagher" w:date="2024-09-15T15:38:00Z">
        <w:r w:rsidR="00A40B44">
          <w:rPr>
            <w:rFonts w:ascii="Cambria" w:hAnsi="Cambria"/>
          </w:rPr>
          <w:t xml:space="preserve"> which found chemically-reduced pyocyanin had a peak at 475 nm, </w:t>
        </w:r>
      </w:ins>
      <w:ins w:id="456" w:author="tara gallagher" w:date="2024-09-15T15:39:00Z">
        <w:r w:rsidR="00A40B44">
          <w:rPr>
            <w:rFonts w:ascii="Cambria" w:hAnsi="Cambria"/>
          </w:rPr>
          <w:t xml:space="preserve">despite using identical reduction methods </w:t>
        </w:r>
      </w:ins>
      <w:del w:id="457" w:author="tara gallagher" w:date="2024-09-15T15:38:00Z">
        <w:r w:rsidR="00C63C86" w:rsidDel="00A40B44">
          <w:rPr>
            <w:rFonts w:ascii="Cambria" w:hAnsi="Cambria"/>
          </w:rPr>
          <w:delText xml:space="preserve"> </w:delText>
        </w:r>
      </w:del>
      <w:r w:rsidR="00C63C86">
        <w:rPr>
          <w:rFonts w:ascii="Cambria" w:hAnsi="Cambria"/>
        </w:rPr>
        <w:fldChar w:fldCharType="begin"/>
      </w:r>
      <w:r w:rsidR="006B6D80">
        <w:rPr>
          <w:rFonts w:ascii="Cambria" w:hAnsi="Cambria"/>
        </w:rPr>
        <w:instrText xml:space="preserve"> ADDIN ZOTERO_ITEM CSL_CITATION {"citationID":"ao2jpro02l","properties":{"formattedCitation":"(21)","plainCitation":"(21)","noteIndex":0},"citationItems":[{"id":308,"uris":["http://zotero.org/users/6261839/items/JRPV4WK7",["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C63C86">
        <w:rPr>
          <w:rFonts w:ascii="Cambria" w:hAnsi="Cambria"/>
        </w:rPr>
        <w:fldChar w:fldCharType="separate"/>
      </w:r>
      <w:r w:rsidR="006B6D80">
        <w:rPr>
          <w:rFonts w:ascii="Cambria" w:hAnsi="Cambria"/>
        </w:rPr>
        <w:t>(21)</w:t>
      </w:r>
      <w:r w:rsidR="00C63C86">
        <w:rPr>
          <w:rFonts w:ascii="Cambria" w:hAnsi="Cambria"/>
        </w:rPr>
        <w:fldChar w:fldCharType="end"/>
      </w:r>
      <w:r w:rsidR="00F4741B">
        <w:rPr>
          <w:rFonts w:ascii="Cambria" w:hAnsi="Cambria"/>
        </w:rPr>
        <w:t>.</w:t>
      </w:r>
      <w:r w:rsidR="00EE04A7">
        <w:rPr>
          <w:rFonts w:ascii="Cambria" w:hAnsi="Cambria"/>
        </w:rPr>
        <w:t xml:space="preserve"> </w:t>
      </w:r>
    </w:p>
    <w:p w14:paraId="4A6D2DCC" w14:textId="73461E97" w:rsidR="006575C5" w:rsidRDefault="00F27C25" w:rsidP="006B6D80">
      <w:pPr>
        <w:spacing w:line="480" w:lineRule="auto"/>
        <w:rPr>
          <w:rFonts w:ascii="Cambria" w:hAnsi="Cambria"/>
        </w:rPr>
      </w:pPr>
      <w:r w:rsidRPr="00CD0D15">
        <w:rPr>
          <w:rFonts w:ascii="Cambria" w:hAnsi="Cambria"/>
        </w:rPr>
        <w:tab/>
      </w:r>
      <w:r w:rsidR="003A4044">
        <w:rPr>
          <w:rFonts w:ascii="Cambria" w:hAnsi="Cambria"/>
        </w:rPr>
        <w:t>Based on</w:t>
      </w:r>
      <w:del w:id="458" w:author="tara gallagher" w:date="2024-09-15T14:15:00Z">
        <w:r w:rsidR="003A4044" w:rsidDel="00463C4B">
          <w:rPr>
            <w:rFonts w:ascii="Cambria" w:hAnsi="Cambria"/>
          </w:rPr>
          <w:delText xml:space="preserve"> the</w:delText>
        </w:r>
      </w:del>
      <w:r w:rsidR="003A4044">
        <w:rPr>
          <w:rFonts w:ascii="Cambria" w:hAnsi="Cambria"/>
        </w:rPr>
        <w:t xml:space="preserve"> spectral analyses</w:t>
      </w:r>
      <w:ins w:id="459" w:author="tara gallagher" w:date="2024-09-15T14:16:00Z">
        <w:r w:rsidR="00463C4B">
          <w:rPr>
            <w:rFonts w:ascii="Cambria" w:hAnsi="Cambria"/>
          </w:rPr>
          <w:t xml:space="preserve"> </w:t>
        </w:r>
      </w:ins>
      <w:del w:id="460" w:author="tara gallagher" w:date="2024-09-15T14:16:00Z">
        <w:r w:rsidR="00641D80" w:rsidDel="00463C4B">
          <w:rPr>
            <w:rFonts w:ascii="Cambria" w:hAnsi="Cambria"/>
          </w:rPr>
          <w:delText xml:space="preserve"> </w:delText>
        </w:r>
      </w:del>
      <w:r w:rsidR="00641D80">
        <w:rPr>
          <w:rFonts w:ascii="Cambria" w:hAnsi="Cambria"/>
        </w:rPr>
        <w:t>(</w:t>
      </w:r>
      <w:r w:rsidR="00641D80" w:rsidRPr="00FB56B4">
        <w:rPr>
          <w:rFonts w:ascii="Cambria" w:hAnsi="Cambria"/>
          <w:b/>
          <w:bCs/>
        </w:rPr>
        <w:t>Fig. 2</w:t>
      </w:r>
      <w:r w:rsidR="00D7071A">
        <w:rPr>
          <w:rFonts w:ascii="Cambria" w:hAnsi="Cambria"/>
          <w:b/>
          <w:bCs/>
        </w:rPr>
        <w:t>A</w:t>
      </w:r>
      <w:r w:rsidR="00641D80" w:rsidRPr="00FB56B4">
        <w:rPr>
          <w:rFonts w:ascii="Cambria" w:hAnsi="Cambria"/>
          <w:b/>
          <w:bCs/>
        </w:rPr>
        <w:t>, S1</w:t>
      </w:r>
      <w:r w:rsidR="00641D80">
        <w:rPr>
          <w:rFonts w:ascii="Cambria" w:hAnsi="Cambria"/>
        </w:rPr>
        <w:t>)</w:t>
      </w:r>
      <w:ins w:id="461" w:author="tara gallagher" w:date="2024-09-15T14:16:00Z">
        <w:r w:rsidR="00463C4B">
          <w:rPr>
            <w:rFonts w:ascii="Cambria" w:hAnsi="Cambria"/>
          </w:rPr>
          <w:t xml:space="preserve">, </w:t>
        </w:r>
      </w:ins>
      <w:del w:id="462" w:author="tara gallagher" w:date="2024-09-15T14:16:00Z">
        <w:r w:rsidR="003A4044" w:rsidDel="00463C4B">
          <w:rPr>
            <w:rFonts w:ascii="Cambria" w:hAnsi="Cambria"/>
          </w:rPr>
          <w:delText xml:space="preserve">, </w:delText>
        </w:r>
      </w:del>
      <w:r w:rsidR="003A4044">
        <w:rPr>
          <w:rFonts w:ascii="Cambria" w:hAnsi="Cambria"/>
        </w:rPr>
        <w:t>f</w:t>
      </w:r>
      <w:r w:rsidR="00AE3DC2">
        <w:rPr>
          <w:rFonts w:ascii="Cambria" w:hAnsi="Cambria"/>
        </w:rPr>
        <w:t>our</w:t>
      </w:r>
      <w:r w:rsidR="0096585D">
        <w:rPr>
          <w:rFonts w:ascii="Cambria" w:hAnsi="Cambria"/>
        </w:rPr>
        <w:t xml:space="preserve"> </w:t>
      </w:r>
      <w:r w:rsidR="00357A6E">
        <w:rPr>
          <w:rFonts w:ascii="Cambria" w:hAnsi="Cambria"/>
        </w:rPr>
        <w:t>o</w:t>
      </w:r>
      <w:r w:rsidR="002C39F5">
        <w:rPr>
          <w:rFonts w:ascii="Cambria" w:hAnsi="Cambria"/>
        </w:rPr>
        <w:t>f the eight</w:t>
      </w:r>
      <w:r w:rsidR="002C39F5" w:rsidRPr="00CD0D15">
        <w:rPr>
          <w:rFonts w:ascii="Cambria" w:hAnsi="Cambria"/>
        </w:rPr>
        <w:t xml:space="preserve"> </w:t>
      </w:r>
      <w:r w:rsidR="002C39F5">
        <w:rPr>
          <w:rFonts w:ascii="Cambria" w:hAnsi="Cambria"/>
        </w:rPr>
        <w:t>fluorophores</w:t>
      </w:r>
      <w:r w:rsidR="002C39F5" w:rsidRPr="00CD0D15">
        <w:rPr>
          <w:rFonts w:ascii="Cambria" w:hAnsi="Cambria"/>
        </w:rPr>
        <w:t xml:space="preserve"> </w:t>
      </w:r>
      <w:r w:rsidR="006575C5">
        <w:rPr>
          <w:rFonts w:ascii="Cambria" w:hAnsi="Cambria"/>
        </w:rPr>
        <w:t>(</w:t>
      </w:r>
      <w:r w:rsidR="006575C5" w:rsidRPr="00CD0D15">
        <w:rPr>
          <w:rFonts w:ascii="Cambria" w:hAnsi="Cambria"/>
        </w:rPr>
        <w:t>NADH, reduced pyocyanin,</w:t>
      </w:r>
      <w:r w:rsidR="006575C5">
        <w:rPr>
          <w:rFonts w:ascii="Cambria" w:hAnsi="Cambria"/>
        </w:rPr>
        <w:t xml:space="preserve"> </w:t>
      </w:r>
      <w:r w:rsidR="00C81C0F">
        <w:rPr>
          <w:rFonts w:ascii="Cambria" w:hAnsi="Cambria"/>
        </w:rPr>
        <w:t xml:space="preserve">reduced </w:t>
      </w:r>
      <w:r w:rsidR="006575C5">
        <w:rPr>
          <w:rFonts w:ascii="Cambria" w:hAnsi="Cambria"/>
        </w:rPr>
        <w:t>1-hydroxy-phenazine,</w:t>
      </w:r>
      <w:r w:rsidR="006575C5" w:rsidRPr="00CD0D15">
        <w:rPr>
          <w:rFonts w:ascii="Cambria" w:hAnsi="Cambria"/>
        </w:rPr>
        <w:t xml:space="preserve"> and pyoverdine</w:t>
      </w:r>
      <w:r w:rsidR="006575C5">
        <w:rPr>
          <w:rFonts w:ascii="Cambria" w:hAnsi="Cambria"/>
        </w:rPr>
        <w:t xml:space="preserve">) </w:t>
      </w:r>
      <w:r w:rsidR="00570DEB">
        <w:rPr>
          <w:rFonts w:ascii="Cambria" w:hAnsi="Cambria"/>
        </w:rPr>
        <w:t>can be</w:t>
      </w:r>
      <w:r w:rsidR="003A4044">
        <w:rPr>
          <w:rFonts w:ascii="Cambria" w:hAnsi="Cambria"/>
        </w:rPr>
        <w:t xml:space="preserve"> </w:t>
      </w:r>
      <w:r w:rsidRPr="00CD0D15">
        <w:rPr>
          <w:rFonts w:ascii="Cambria" w:hAnsi="Cambria"/>
        </w:rPr>
        <w:t xml:space="preserve">captured by </w:t>
      </w:r>
      <w:r w:rsidR="00247A68">
        <w:rPr>
          <w:rFonts w:ascii="Cambria" w:hAnsi="Cambria"/>
        </w:rPr>
        <w:t xml:space="preserve">the </w:t>
      </w:r>
      <w:r w:rsidRPr="00CD0D15">
        <w:rPr>
          <w:rFonts w:ascii="Cambria" w:hAnsi="Cambria"/>
        </w:rPr>
        <w:t>FLIM acquisition parameters</w:t>
      </w:r>
      <w:r w:rsidR="00247A68">
        <w:rPr>
          <w:rFonts w:ascii="Cambria" w:hAnsi="Cambria"/>
        </w:rPr>
        <w:t xml:space="preserve"> used </w:t>
      </w:r>
      <w:r w:rsidR="00EE04A7">
        <w:rPr>
          <w:rFonts w:ascii="Cambria" w:hAnsi="Cambria"/>
        </w:rPr>
        <w:t xml:space="preserve">in </w:t>
      </w:r>
      <w:r w:rsidR="00247A68">
        <w:rPr>
          <w:rFonts w:ascii="Cambria" w:hAnsi="Cambria"/>
        </w:rPr>
        <w:t>downstream</w:t>
      </w:r>
      <w:r w:rsidR="00EE04A7">
        <w:rPr>
          <w:rFonts w:ascii="Cambria" w:hAnsi="Cambria"/>
        </w:rPr>
        <w:t xml:space="preserve"> experiments</w:t>
      </w:r>
      <w:r w:rsidR="00E2098F">
        <w:rPr>
          <w:rFonts w:ascii="Cambria" w:hAnsi="Cambria"/>
        </w:rPr>
        <w:t xml:space="preserve">, </w:t>
      </w:r>
      <w:r w:rsidRPr="00CD0D15">
        <w:rPr>
          <w:rFonts w:ascii="Cambria" w:hAnsi="Cambria"/>
        </w:rPr>
        <w:t>which included</w:t>
      </w:r>
      <w:ins w:id="463" w:author="tara gallagher" w:date="2024-10-25T11:34:00Z">
        <w:r w:rsidR="006B6D80">
          <w:rPr>
            <w:rFonts w:ascii="Cambria" w:hAnsi="Cambria"/>
          </w:rPr>
          <w:t xml:space="preserve"> a</w:t>
        </w:r>
      </w:ins>
      <w:del w:id="464" w:author="tara gallagher" w:date="2024-10-25T11:34:00Z">
        <w:r w:rsidRPr="00CD0D15" w:rsidDel="006B6D80">
          <w:rPr>
            <w:rFonts w:ascii="Cambria" w:hAnsi="Cambria"/>
          </w:rPr>
          <w:delText xml:space="preserve"> </w:delText>
        </w:r>
        <w:r w:rsidR="00AD2C27" w:rsidDel="006B6D80">
          <w:rPr>
            <w:rFonts w:ascii="Cambria" w:hAnsi="Cambria"/>
          </w:rPr>
          <w:delText xml:space="preserve">a two-photon excitation of 740 nm and </w:delText>
        </w:r>
        <w:r w:rsidRPr="00CD0D15" w:rsidDel="006B6D80">
          <w:rPr>
            <w:rFonts w:ascii="Cambria" w:hAnsi="Cambria"/>
          </w:rPr>
          <w:delText>a</w:delText>
        </w:r>
      </w:del>
      <w:r w:rsidR="00AC4688">
        <w:rPr>
          <w:rFonts w:ascii="Cambria" w:hAnsi="Cambria"/>
        </w:rPr>
        <w:t xml:space="preserve"> blue</w:t>
      </w:r>
      <w:r w:rsidRPr="00CD0D15">
        <w:rPr>
          <w:rFonts w:ascii="Cambria" w:hAnsi="Cambria"/>
        </w:rPr>
        <w:t xml:space="preserve"> emission filter (400-500 nm)</w:t>
      </w:r>
      <w:r w:rsidR="006575C5">
        <w:rPr>
          <w:rFonts w:ascii="Cambria" w:hAnsi="Cambria"/>
        </w:rPr>
        <w:t>.</w:t>
      </w:r>
      <w:r w:rsidR="003A4044">
        <w:rPr>
          <w:rFonts w:ascii="Cambria" w:hAnsi="Cambria"/>
        </w:rPr>
        <w:t xml:space="preserve"> </w:t>
      </w:r>
      <w:ins w:id="465" w:author="tara gallagher" w:date="2024-09-15T14:26:00Z">
        <w:r w:rsidR="00DA3358" w:rsidRPr="00DA3358">
          <w:rPr>
            <w:rFonts w:ascii="Cambria" w:hAnsi="Cambria"/>
          </w:rPr>
          <w:t>While the spectrum of the pyocyanin precursor, 5-methyl phenazine-1-carboxylic acid, was not measured in this study due to</w:t>
        </w:r>
        <w:r w:rsidR="00DA3358">
          <w:rPr>
            <w:rFonts w:ascii="Cambria" w:hAnsi="Cambria"/>
          </w:rPr>
          <w:t xml:space="preserve"> </w:t>
        </w:r>
      </w:ins>
      <w:ins w:id="466" w:author="tara gallagher" w:date="2024-09-15T14:51:00Z">
        <w:r w:rsidR="00C01C34">
          <w:rPr>
            <w:rFonts w:ascii="Cambria" w:hAnsi="Cambria"/>
          </w:rPr>
          <w:t>commercial</w:t>
        </w:r>
      </w:ins>
      <w:ins w:id="467" w:author="tara gallagher" w:date="2024-09-15T14:26:00Z">
        <w:r w:rsidR="00DA3358" w:rsidRPr="00DA3358">
          <w:rPr>
            <w:rFonts w:ascii="Cambria" w:hAnsi="Cambria"/>
          </w:rPr>
          <w:t xml:space="preserve"> unavailability, previous studies have reported an emission peak at 620 nm</w:t>
        </w:r>
      </w:ins>
      <w:ins w:id="468" w:author="tara gallagher" w:date="2024-09-15T14:51:00Z">
        <w:r w:rsidR="00C01C34">
          <w:rPr>
            <w:rFonts w:ascii="Cambria" w:hAnsi="Cambria"/>
          </w:rPr>
          <w:t xml:space="preserve"> </w:t>
        </w:r>
      </w:ins>
      <w:r w:rsidR="00C01C34">
        <w:rPr>
          <w:rFonts w:ascii="Cambria" w:hAnsi="Cambria"/>
        </w:rPr>
        <w:fldChar w:fldCharType="begin"/>
      </w:r>
      <w:r w:rsidR="006B6D80">
        <w:rPr>
          <w:rFonts w:ascii="Cambria" w:hAnsi="Cambria"/>
        </w:rPr>
        <w:instrText xml:space="preserve"> ADDIN ZOTERO_ITEM CSL_CITATION {"citationID":"a2letm1rjb3","properties":{"formattedCitation":"(21, 26)","plainCitation":"(21, 26)","noteIndex":0},"citationItems":[{"id":1499,"uris":["http://zotero.org/users/6261839/items/ISJLIK85"],"itemData":{"id":1499,"type":"article-journal","abstract":"Efflux-based drug resistance complicates the treatment of infectious diseases and cancers. Cellular exposure to ecological toxins or reactive metabolites may influence the conservation and activity of efflux pumps. Yet, for most such systems, we know very little about their natural substrates and the signals controlling pump expression. Using diverse approaches, including a chip-based method of electrochemical detection, we show that the endogenous and reactive antibiotic 5-methylphenazine-1-carboxylate (5-Me-PCA) is transported by the efflux pump MexGHI-OpmD in Pseudomonas aeruginosa. Furthermore, we demonstrate that 5-Me-PCA activates expression of its cognate transporter and that it is required for normal P. aeruginosa biofilm morphogenesis. Our results provide insight into mechanisms of self-resistance and determinants of multicellular behavior in this major cause of biofilm-based infections., Redox-cycling compounds, including endogenously produced phenazine antibiotics, induce expression of the efflux pump MexGHI-OpmD in the opportunistic pathogen Pseudomonas aeruginosa. Previous studies of P. aeruginosa virulence, physiology, and biofilm development have focused on the blue phenazine pyocyanin and the yellow phenazine-1-carboxylic acid (PCA). In P. aeruginosa phenazine biosynthesis, conversion of PCA to pyocyanin is presumed to proceed through the intermediate 5-methylphenazine-1-carboxylate (5-Me-PCA), a reactive compound that has eluded detection in most laboratory samples. Here, we apply electrochemical methods to directly detect 5-Me-PCA and find that it is transported by MexGHI-OpmD in P. aeruginosa strain PA14 planktonic and biofilm cells. We also show that 5-Me-PCA is sufficient to fully induce MexGHI-OpmD expression and that it is required for wild-type colony biofilm morphogenesis. These physiological effects are consistent with the high redox potential of 5-Me-PCA, which distinguishes it from other well-studied P. aeruginosa phenazines. Our observations highlight the importance of this compound, which was previously overlooked due to the challenges associated with its detection, in the context of P. aeruginosa gene expression and multicellular behavior. This study constitutes a unique demonstration of efflux-based self-resistance, controlled by a simple circuit, in a Gram-negative pathogen.","container-title":"Proceedings of the National Academy of Sciences of the United States of America","DOI":"10.1073/pnas.1600424113","ISSN":"0027-8424","issue":"25","journalAbbreviation":"Proc Natl Acad Sci U S A","note":"PMID: 27274079\nPMCID: PMC4922186","page":"E3538-E3547","source":"PubMed Central","title":"The Pseudomonas aeruginosa efflux pump MexGHI-OpmD transports a natural phenazine that controls gene expression and biofilm development","volume":"113","author":[{"family":"Sakhtah","given":"Hassan"},{"family":"Koyama","given":"Leslie"},{"family":"Zhang","given":"Yihan"},{"family":"Morales","given":"Diana K."},{"family":"Fields","given":"Blanche L."},{"family":"Price-Whelan","given":"Alexa"},{"family":"Hogan","given":"Deborah A."},{"family":"Shepard","given":"Kenneth"},{"family":"Dietrich","given":"Lars E. P."}],"issued":{"date-parts":[["2016",6,21]]}}},{"id":308,"uris":["http://zotero.org/users/6261839/items/JRPV4WK7",["http://zotero.org/users/6261839/items/JRPV4WK7"]],"itemData":{"id":308,"type":"article-journal","abstract":"Phenazines,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C01C34">
        <w:rPr>
          <w:rFonts w:ascii="Cambria" w:hAnsi="Cambria"/>
        </w:rPr>
        <w:fldChar w:fldCharType="separate"/>
      </w:r>
      <w:r w:rsidR="006B6D80">
        <w:rPr>
          <w:rFonts w:ascii="Cambria" w:hAnsi="Cambria"/>
        </w:rPr>
        <w:t>(21, 26)</w:t>
      </w:r>
      <w:r w:rsidR="00C01C34">
        <w:rPr>
          <w:rFonts w:ascii="Cambria" w:hAnsi="Cambria"/>
        </w:rPr>
        <w:fldChar w:fldCharType="end"/>
      </w:r>
      <w:ins w:id="469" w:author="tara gallagher" w:date="2024-09-15T14:26:00Z">
        <w:r w:rsidR="00DA3358" w:rsidRPr="00DA3358">
          <w:rPr>
            <w:rFonts w:ascii="Cambria" w:hAnsi="Cambria"/>
          </w:rPr>
          <w:t xml:space="preserve">. </w:t>
        </w:r>
      </w:ins>
      <w:ins w:id="470" w:author="tara gallagher" w:date="2024-09-15T14:51:00Z">
        <w:r w:rsidR="00C01C34">
          <w:rPr>
            <w:rFonts w:ascii="Cambria" w:hAnsi="Cambria"/>
          </w:rPr>
          <w:t xml:space="preserve">The fluorescence of 5-methyl phenazine-1-carboxylic acid </w:t>
        </w:r>
      </w:ins>
      <w:ins w:id="471" w:author="tara gallagher" w:date="2024-09-15T14:26:00Z">
        <w:r w:rsidR="00DA3358" w:rsidRPr="00DA3358">
          <w:rPr>
            <w:rFonts w:ascii="Cambria" w:hAnsi="Cambria"/>
          </w:rPr>
          <w:t>would likely contribute minimally to</w:t>
        </w:r>
      </w:ins>
      <w:ins w:id="472" w:author="tara gallagher" w:date="2024-09-15T14:51:00Z">
        <w:r w:rsidR="00C01C34">
          <w:rPr>
            <w:rFonts w:ascii="Cambria" w:hAnsi="Cambria"/>
          </w:rPr>
          <w:t xml:space="preserve"> signal detected by the blue emission filter. </w:t>
        </w:r>
      </w:ins>
    </w:p>
    <w:p w14:paraId="72CAED56" w14:textId="0DD0E644" w:rsidR="00BF20CA" w:rsidRDefault="00BF20CA" w:rsidP="00BF20CA">
      <w:pPr>
        <w:pStyle w:val="NormalWeb"/>
        <w:spacing w:line="480" w:lineRule="auto"/>
        <w:ind w:left="360"/>
      </w:pPr>
      <w:del w:id="473" w:author="tara gallagher" w:date="2024-10-23T12:20:00Z">
        <w:r w:rsidRPr="00BC18AB" w:rsidDel="00021CFA">
          <w:rPr>
            <w:rFonts w:eastAsia="Times New Roman"/>
            <w:b/>
            <w:bCs/>
            <w:noProof/>
          </w:rPr>
          <w:lastRenderedPageBreak/>
          <w:drawing>
            <wp:inline distT="0" distB="0" distL="0" distR="0" wp14:anchorId="3E3213B3" wp14:editId="14A0672D">
              <wp:extent cx="5943600" cy="5547360"/>
              <wp:effectExtent l="0" t="0" r="0" b="2540"/>
              <wp:docPr id="186828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82520" name=""/>
                      <pic:cNvPicPr/>
                    </pic:nvPicPr>
                    <pic:blipFill>
                      <a:blip r:embed="rId9"/>
                      <a:stretch>
                        <a:fillRect/>
                      </a:stretch>
                    </pic:blipFill>
                    <pic:spPr>
                      <a:xfrm>
                        <a:off x="0" y="0"/>
                        <a:ext cx="5943600" cy="5547360"/>
                      </a:xfrm>
                      <a:prstGeom prst="rect">
                        <a:avLst/>
                      </a:prstGeom>
                    </pic:spPr>
                  </pic:pic>
                </a:graphicData>
              </a:graphic>
            </wp:inline>
          </w:drawing>
        </w:r>
      </w:del>
      <w:ins w:id="474" w:author="tara gallagher" w:date="2024-10-23T12:20:00Z">
        <w:r w:rsidR="00021CFA" w:rsidRPr="00021CFA">
          <w:rPr>
            <w:noProof/>
          </w:rPr>
          <w:t xml:space="preserve"> </w:t>
        </w:r>
        <w:r w:rsidR="00021CFA" w:rsidRPr="00021CFA">
          <w:rPr>
            <w:noProof/>
          </w:rPr>
          <w:drawing>
            <wp:inline distT="0" distB="0" distL="0" distR="0" wp14:anchorId="53ACD99C" wp14:editId="1AB3ADA6">
              <wp:extent cx="5943600" cy="5547360"/>
              <wp:effectExtent l="0" t="0" r="0" b="2540"/>
              <wp:docPr id="1822265355" name="Picture 1" descr="A graph of a normalized fluoresc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65355" name="Picture 1" descr="A graph of a normalized fluorescence&#10;&#10;Description automatically generated"/>
                      <pic:cNvPicPr/>
                    </pic:nvPicPr>
                    <pic:blipFill>
                      <a:blip r:embed="rId10"/>
                      <a:stretch>
                        <a:fillRect/>
                      </a:stretch>
                    </pic:blipFill>
                    <pic:spPr>
                      <a:xfrm>
                        <a:off x="0" y="0"/>
                        <a:ext cx="5943600" cy="5547360"/>
                      </a:xfrm>
                      <a:prstGeom prst="rect">
                        <a:avLst/>
                      </a:prstGeom>
                    </pic:spPr>
                  </pic:pic>
                </a:graphicData>
              </a:graphic>
            </wp:inline>
          </w:drawing>
        </w:r>
      </w:ins>
    </w:p>
    <w:p w14:paraId="6DFFDEEC" w14:textId="77777777" w:rsidR="00BF20CA" w:rsidRDefault="00BF20CA" w:rsidP="00BF20CA"/>
    <w:p w14:paraId="0BE3D369" w14:textId="74FDE89C" w:rsidR="00BF20CA" w:rsidRDefault="00BF20CA" w:rsidP="003A250C">
      <w:r w:rsidRPr="00110D50">
        <w:rPr>
          <w:b/>
          <w:bCs/>
        </w:rPr>
        <w:t xml:space="preserve">Figure 2: Fluorescent spectra and lifetime phasor of some of the fluorescent metabolites produced by </w:t>
      </w:r>
      <w:r w:rsidRPr="00110D50">
        <w:rPr>
          <w:b/>
          <w:bCs/>
          <w:i/>
          <w:iCs/>
        </w:rPr>
        <w:t>P. aeruginosa</w:t>
      </w:r>
      <w:r w:rsidRPr="00110D50">
        <w:rPr>
          <w:i/>
          <w:iCs/>
        </w:rPr>
        <w:t xml:space="preserve"> </w:t>
      </w:r>
      <w:r w:rsidRPr="00110D50">
        <w:t xml:space="preserve">(two-photon excitation = 740 nm). </w:t>
      </w:r>
      <w:r w:rsidRPr="0030454E">
        <w:t>(</w:t>
      </w:r>
      <w:r w:rsidRPr="006120FC">
        <w:rPr>
          <w:b/>
          <w:bCs/>
        </w:rPr>
        <w:t>A</w:t>
      </w:r>
      <w:r w:rsidRPr="0030454E">
        <w:t xml:space="preserve">) </w:t>
      </w:r>
      <w:r>
        <w:t xml:space="preserve">Florescence </w:t>
      </w:r>
      <w:r w:rsidRPr="0030454E">
        <w:t>emission spectra</w:t>
      </w:r>
      <w:r>
        <w:t xml:space="preserve"> normalized </w:t>
      </w:r>
      <w:r w:rsidRPr="0030454E">
        <w:t>by max peak intensity</w:t>
      </w:r>
      <w:r>
        <w:t xml:space="preserve"> of fluorophores which emit in the 400-500 nm window (grey-shaded box)</w:t>
      </w:r>
      <w:r w:rsidR="00CC11DB">
        <w:t xml:space="preserve">. </w:t>
      </w:r>
      <w:del w:id="475" w:author="tara gallagher" w:date="2024-10-25T11:35:00Z">
        <w:r w:rsidR="00CC11DB" w:rsidDel="006B6D80">
          <w:delText>An emission filter in the 400-500 nm range was used for downstream f</w:delText>
        </w:r>
        <w:r w:rsidR="00CC11DB" w:rsidRPr="0030454E" w:rsidDel="006B6D80">
          <w:delText xml:space="preserve">luorescence lifetime </w:delText>
        </w:r>
        <w:r w:rsidR="00CC11DB" w:rsidDel="006B6D80">
          <w:delText xml:space="preserve">acquisition. </w:delText>
        </w:r>
      </w:del>
      <w:r w:rsidRPr="0030454E">
        <w:t>(</w:t>
      </w:r>
      <w:r w:rsidRPr="006120FC">
        <w:rPr>
          <w:b/>
          <w:bCs/>
        </w:rPr>
        <w:t>B</w:t>
      </w:r>
      <w:r w:rsidRPr="0030454E">
        <w:t xml:space="preserve">) Fluorescence lifetime phasor of fluorescent </w:t>
      </w:r>
      <w:r>
        <w:t xml:space="preserve">solutions, collected with a </w:t>
      </w:r>
      <w:r>
        <w:rPr>
          <w:rFonts w:ascii="Cambria" w:hAnsi="Cambria"/>
          <w:shd w:val="clear" w:color="auto" w:fill="FFFFFF"/>
        </w:rPr>
        <w:t>Schott BG-39 filter and NADH-targeted optical bandpass</w:t>
      </w:r>
      <w:r>
        <w:t xml:space="preserve"> emission filter (400-500 nm)</w:t>
      </w:r>
      <w:r w:rsidRPr="0030454E">
        <w:t xml:space="preserve">. Points represent the phasor </w:t>
      </w:r>
      <w:r>
        <w:t>G</w:t>
      </w:r>
      <w:r w:rsidRPr="0030454E">
        <w:t xml:space="preserve"> and </w:t>
      </w:r>
      <w:r>
        <w:t>S</w:t>
      </w:r>
      <w:r w:rsidRPr="0030454E">
        <w:t xml:space="preserve"> coordinates from a fluorescence lifetime image, colored by the number of pixels. The large shapes represent the mean </w:t>
      </w:r>
      <w:r>
        <w:t>G</w:t>
      </w:r>
      <w:r w:rsidRPr="0030454E">
        <w:t xml:space="preserve"> and </w:t>
      </w:r>
      <w:r>
        <w:t xml:space="preserve">S </w:t>
      </w:r>
      <w:r w:rsidRPr="0030454E">
        <w:t>values for each fluorescent s</w:t>
      </w:r>
      <w:r>
        <w:t>olution</w:t>
      </w:r>
      <w:r w:rsidRPr="0030454E">
        <w:t>.</w:t>
      </w:r>
      <w:r>
        <w:t xml:space="preserve"> The mean G and S values for LDH NADH and OLS were determined from previously reported fluorescence lifetimes </w:t>
      </w:r>
      <w:r>
        <w:fldChar w:fldCharType="begin"/>
      </w:r>
      <w:r w:rsidR="006B6D80">
        <w:instrText xml:space="preserve"> ADDIN ZOTERO_ITEM CSL_CITATION {"citationID":"a25ap8pj9ki","properties":{"formattedCitation":"(27\\uc0\\u8211{}30)","plainCitation":"(27–30)","noteIndex":0},"citationItems":[{"id":307,"uris":["http://zotero.org/users/6261839/items/GKIA4VJY",["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1458,"uris":["http://zotero.org/users/6261839/items/7L6LDE5G",["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id":313,"uris":["http://zotero.org/users/6261839/items/SXH2LEQK",["http://zotero.org/users/6261839/items/SXH2LEQK"]],"itemData":{"id":313,"type":"article-journal","abstract":"The fluorescence lifetime of nicotinamide adenine dinucleotide (NADH) is commonly used in conjunction with the phasor approach as a molecular biomarker to provide information on cellular metabolism of autofluorescence imaging of cells and tissue. However, in the phasor approach, the bound and free lifetime defining the phasor metabolic trajectory is a subject of debate. The fluorescence lifetime of NADH increases when bound to an enzyme, in contrast to the short multiexponential lifetime displayed by NADH in solution. The extent of fluorescence lifetime increase depends on the enzyme to which NADH is bound. With proper preparation of lactate dehydrogenase (LDH) using oxalic acid (OA) as an allosteric factor, bound NADH to LDH has a lifetime of 3.4 ns and is positioned on the universal semicircle of the phasor plot, inferring a monoexponential lifetime for this species. Surprisingly, measurements in the cellular environments with different metabolic states show a linear trajectory between free NADH at about 0.37 ns and bound NADH at 3.4 ns. These observations support that in a cellular environment, a 3.4 ns value could be used for bound NADH lifetime. The phasor analysis of many cell types shows a linear combination of fractional contributions of free and bound species NADH.","container-title":"Journal of Biophotonics","DOI":"10.1002/jbio.201900156","ISSN":"1864-0648","issue":"11","language":"en","license":"© 2019 WILEY‐VCH Verlag GmbH &amp; Co. KGaA, Weinheim","note":"_eprint: https://onlinelibrary.wiley.com/doi/pdf/10.1002/jbio.201900156","page":"e201900156","source":"Wiley Online Library","title":"Determination of the metabolic index using the fluorescence lifetime of free and bound nicotinamide adenine dinucleotide using the phasor approach","volume":"12","author":[{"family":"Ranjit","given":"Suman"},{"family":"Malacrida","given":"Leonel"},{"family":"Stakic","given":"Milka"},{"family":"Gratton","given":"Enrico"}],"issued":{"date-parts":[["2019"]]}}},{"id":1484,"uris":["http://zotero.org/users/6261839/items/SGFYMDNE",["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instrText>
      </w:r>
      <w:r>
        <w:fldChar w:fldCharType="separate"/>
      </w:r>
      <w:r w:rsidR="006B6D80" w:rsidRPr="006B6D80">
        <w:t>(27–30)</w:t>
      </w:r>
      <w:r>
        <w:fldChar w:fldCharType="end"/>
      </w:r>
      <w:r>
        <w:t>. LDH</w:t>
      </w:r>
      <w:r w:rsidRPr="0030454E">
        <w:t xml:space="preserve"> = </w:t>
      </w:r>
      <w:r>
        <w:t>Lactate</w:t>
      </w:r>
      <w:r w:rsidRPr="0030454E">
        <w:t xml:space="preserve"> Dehydrogenase, </w:t>
      </w:r>
      <w:proofErr w:type="spellStart"/>
      <w:r>
        <w:t>OHPhz</w:t>
      </w:r>
      <w:proofErr w:type="spellEnd"/>
      <w:r>
        <w:t xml:space="preserve"> = 1-</w:t>
      </w:r>
      <w:r>
        <w:lastRenderedPageBreak/>
        <w:t>hydroxyphenazine</w:t>
      </w:r>
      <w:ins w:id="476" w:author="tara gallagher" w:date="2024-10-25T08:29:00Z">
        <w:r w:rsidR="00283F4F">
          <w:t xml:space="preserve"> (</w:t>
        </w:r>
      </w:ins>
      <w:ins w:id="477" w:author="tara gallagher" w:date="2024-10-25T08:30:00Z">
        <w:r w:rsidR="00283F4F">
          <w:t>DTT reduced)</w:t>
        </w:r>
      </w:ins>
      <w:r>
        <w:t xml:space="preserve">, OLS = Oxidized Lipid Signal, </w:t>
      </w:r>
      <w:r w:rsidRPr="0030454E">
        <w:t>PVD = pyoverdine, PYO = pyocyanin</w:t>
      </w:r>
      <w:ins w:id="478" w:author="tara gallagher" w:date="2024-10-25T08:30:00Z">
        <w:r w:rsidR="00283F4F">
          <w:t xml:space="preserve"> (TCEP reduced)</w:t>
        </w:r>
      </w:ins>
      <w:r w:rsidRPr="0030454E">
        <w:t>.</w:t>
      </w:r>
    </w:p>
    <w:p w14:paraId="1F0EF749" w14:textId="77777777" w:rsidR="003A250C" w:rsidRDefault="003A250C" w:rsidP="003A250C"/>
    <w:p w14:paraId="4AC723F6" w14:textId="77777777" w:rsidR="003A250C" w:rsidRPr="003A250C" w:rsidRDefault="003A250C" w:rsidP="003A250C">
      <w:pPr>
        <w:rPr>
          <w:b/>
          <w:bCs/>
        </w:rPr>
      </w:pPr>
    </w:p>
    <w:p w14:paraId="11F09BCA" w14:textId="16A70AC2" w:rsidR="00DE1431" w:rsidRDefault="00D440B7" w:rsidP="00B824EE">
      <w:pPr>
        <w:spacing w:line="480" w:lineRule="auto"/>
        <w:ind w:firstLine="720"/>
        <w:rPr>
          <w:rFonts w:ascii="Cambria" w:hAnsi="Cambria"/>
        </w:rPr>
      </w:pPr>
      <w:r>
        <w:rPr>
          <w:rFonts w:ascii="Cambria" w:hAnsi="Cambria"/>
        </w:rPr>
        <w:t>The FLIM phasor position</w:t>
      </w:r>
      <w:r w:rsidR="00B50B89">
        <w:rPr>
          <w:rFonts w:ascii="Cambria" w:hAnsi="Cambria"/>
        </w:rPr>
        <w:t>s</w:t>
      </w:r>
      <w:r>
        <w:rPr>
          <w:rFonts w:ascii="Cambria" w:hAnsi="Cambria"/>
        </w:rPr>
        <w:t xml:space="preserve"> of solutions </w:t>
      </w:r>
      <w:r w:rsidR="002C39F5" w:rsidRPr="0099011C">
        <w:rPr>
          <w:rFonts w:ascii="Cambria" w:hAnsi="Cambria"/>
        </w:rPr>
        <w:t xml:space="preserve">of </w:t>
      </w:r>
      <w:r w:rsidR="0099011C">
        <w:rPr>
          <w:rFonts w:ascii="Cambria" w:hAnsi="Cambria"/>
        </w:rPr>
        <w:t xml:space="preserve">free </w:t>
      </w:r>
      <w:r w:rsidR="002C39F5" w:rsidRPr="0099011C">
        <w:rPr>
          <w:rFonts w:ascii="Cambria" w:hAnsi="Cambria"/>
        </w:rPr>
        <w:t>NADH,</w:t>
      </w:r>
      <w:r w:rsidR="002C39F5">
        <w:rPr>
          <w:rFonts w:ascii="Cambria" w:hAnsi="Cambria"/>
        </w:rPr>
        <w:t xml:space="preserve"> </w:t>
      </w:r>
      <w:r w:rsidR="00B50B89">
        <w:rPr>
          <w:rFonts w:ascii="Cambria" w:hAnsi="Cambria"/>
        </w:rPr>
        <w:t xml:space="preserve">reduced 1-hydroxyphenazine, reduced pyocyanin, and pyoverdine </w:t>
      </w:r>
      <w:r>
        <w:rPr>
          <w:rFonts w:ascii="Cambria" w:hAnsi="Cambria"/>
        </w:rPr>
        <w:t xml:space="preserve">are on the universal circle, suggesting the signals </w:t>
      </w:r>
      <w:r w:rsidR="00357A6E">
        <w:rPr>
          <w:rFonts w:ascii="Cambria" w:hAnsi="Cambria"/>
        </w:rPr>
        <w:t xml:space="preserve">originate from </w:t>
      </w:r>
      <w:del w:id="479" w:author="tara gallagher" w:date="2024-10-25T14:39:00Z">
        <w:r w:rsidDel="0076501C">
          <w:rPr>
            <w:rFonts w:ascii="Cambria" w:hAnsi="Cambria"/>
          </w:rPr>
          <w:delText xml:space="preserve"> </w:delText>
        </w:r>
      </w:del>
      <w:r>
        <w:rPr>
          <w:rFonts w:ascii="Cambria" w:hAnsi="Cambria"/>
        </w:rPr>
        <w:t>a single exponential</w:t>
      </w:r>
      <w:r w:rsidR="00DE1431">
        <w:rPr>
          <w:rFonts w:ascii="Cambria" w:hAnsi="Cambria"/>
        </w:rPr>
        <w:t xml:space="preserve"> </w:t>
      </w:r>
      <w:r>
        <w:rPr>
          <w:rFonts w:ascii="Cambria" w:hAnsi="Cambria"/>
        </w:rPr>
        <w:t xml:space="preserve">decay </w:t>
      </w:r>
      <w:r w:rsidR="006575C5">
        <w:rPr>
          <w:rFonts w:ascii="Cambria" w:hAnsi="Cambria"/>
        </w:rPr>
        <w:t>(</w:t>
      </w:r>
      <w:r w:rsidR="006575C5" w:rsidRPr="002C14DB">
        <w:rPr>
          <w:rFonts w:ascii="Cambria" w:hAnsi="Cambria"/>
          <w:b/>
          <w:bCs/>
        </w:rPr>
        <w:t>Fig. 2</w:t>
      </w:r>
      <w:r w:rsidR="006575C5">
        <w:rPr>
          <w:rFonts w:ascii="Cambria" w:hAnsi="Cambria"/>
        </w:rPr>
        <w:t xml:space="preserve">). </w:t>
      </w:r>
      <w:r w:rsidR="00B824EE">
        <w:rPr>
          <w:rFonts w:ascii="Cambria" w:hAnsi="Cambria"/>
        </w:rPr>
        <w:t xml:space="preserve">For </w:t>
      </w:r>
      <w:r w:rsidR="001C42FE">
        <w:rPr>
          <w:rFonts w:ascii="Cambria" w:hAnsi="Cambria"/>
        </w:rPr>
        <w:t>reference,</w:t>
      </w:r>
      <w:r w:rsidR="00B67AA9">
        <w:rPr>
          <w:rFonts w:ascii="Cambria" w:hAnsi="Cambria"/>
        </w:rPr>
        <w:t xml:space="preserve"> also depicted are</w:t>
      </w:r>
      <w:r w:rsidR="001C42FE">
        <w:rPr>
          <w:rFonts w:ascii="Cambria" w:hAnsi="Cambria"/>
        </w:rPr>
        <w:t xml:space="preserve"> </w:t>
      </w:r>
      <w:r w:rsidR="00B824EE">
        <w:rPr>
          <w:rFonts w:ascii="Cambria" w:hAnsi="Cambria"/>
        </w:rPr>
        <w:t>t</w:t>
      </w:r>
      <w:r w:rsidR="00A1406C">
        <w:rPr>
          <w:rFonts w:ascii="Cambria" w:hAnsi="Cambria"/>
        </w:rPr>
        <w:t xml:space="preserve">he </w:t>
      </w:r>
      <w:r w:rsidR="00B50B89">
        <w:rPr>
          <w:rFonts w:ascii="Cambria" w:hAnsi="Cambria"/>
        </w:rPr>
        <w:t>previously</w:t>
      </w:r>
      <w:r w:rsidR="00C81C0F">
        <w:rPr>
          <w:rFonts w:ascii="Cambria" w:hAnsi="Cambria"/>
        </w:rPr>
        <w:t>-</w:t>
      </w:r>
      <w:r w:rsidR="00B50B89">
        <w:rPr>
          <w:rFonts w:ascii="Cambria" w:hAnsi="Cambria"/>
        </w:rPr>
        <w:t xml:space="preserve">reported </w:t>
      </w:r>
      <w:r w:rsidR="00A1406C">
        <w:rPr>
          <w:rFonts w:ascii="Cambria" w:hAnsi="Cambria"/>
        </w:rPr>
        <w:t xml:space="preserve">phasor </w:t>
      </w:r>
      <w:r w:rsidR="00B50B89">
        <w:rPr>
          <w:rFonts w:ascii="Cambria" w:hAnsi="Cambria"/>
        </w:rPr>
        <w:t>coordinates</w:t>
      </w:r>
      <w:r w:rsidR="00A1406C">
        <w:rPr>
          <w:rFonts w:ascii="Cambria" w:hAnsi="Cambria"/>
        </w:rPr>
        <w:t xml:space="preserve"> of </w:t>
      </w:r>
      <w:r w:rsidR="00B562A4">
        <w:rPr>
          <w:rFonts w:ascii="Cambria" w:hAnsi="Cambria"/>
        </w:rPr>
        <w:t>lactate d</w:t>
      </w:r>
      <w:r w:rsidR="00A1406C">
        <w:rPr>
          <w:rFonts w:ascii="Cambria" w:hAnsi="Cambria"/>
        </w:rPr>
        <w:t>ehydrogen</w:t>
      </w:r>
      <w:r w:rsidR="00B50B89">
        <w:rPr>
          <w:rFonts w:ascii="Cambria" w:hAnsi="Cambria"/>
        </w:rPr>
        <w:t>as</w:t>
      </w:r>
      <w:r w:rsidR="00A1406C">
        <w:rPr>
          <w:rFonts w:ascii="Cambria" w:hAnsi="Cambria"/>
        </w:rPr>
        <w:t>e (</w:t>
      </w:r>
      <w:r w:rsidR="00B562A4">
        <w:rPr>
          <w:rFonts w:ascii="Cambria" w:hAnsi="Cambria"/>
        </w:rPr>
        <w:t>L</w:t>
      </w:r>
      <w:r w:rsidR="00A1406C">
        <w:rPr>
          <w:rFonts w:ascii="Cambria" w:hAnsi="Cambria"/>
        </w:rPr>
        <w:t>DH) bound NADH</w:t>
      </w:r>
      <w:r w:rsidR="0099011C">
        <w:rPr>
          <w:rFonts w:ascii="Cambria" w:hAnsi="Cambria"/>
        </w:rPr>
        <w:t xml:space="preserve"> </w:t>
      </w:r>
      <w:r w:rsidR="0099011C">
        <w:rPr>
          <w:rFonts w:ascii="Cambria" w:hAnsi="Cambria"/>
        </w:rPr>
        <w:fldChar w:fldCharType="begin"/>
      </w:r>
      <w:r w:rsidR="006B6D80">
        <w:rPr>
          <w:rFonts w:ascii="Cambria" w:hAnsi="Cambria"/>
        </w:rPr>
        <w:instrText xml:space="preserve"> ADDIN ZOTERO_ITEM CSL_CITATION {"citationID":"a11rrac4mg0","properties":{"formattedCitation":"(29)","plainCitation":"(29)","noteIndex":0},"citationItems":[{"id":313,"uris":["http://zotero.org/users/6261839/items/SXH2LEQK",["http://zotero.org/users/6261839/items/SXH2LEQK"]],"itemData":{"id":313,"type":"article-journal","abstract":"The fluorescence lifetime of nicotinamide adenine dinucleotide (NADH) is commonly used in conjunction with the phasor approach as a molecular biomarker to provide information on cellular metabolism of autofluorescence imaging of cells and tissue. However, in the phasor approach, the bound and free lifetime defining the phasor metabolic trajectory is a subject of debate. The fluorescence lifetime of NADH increases when bound to an enzyme, in contrast to the short multiexponential lifetime displayed by NADH in solution. The extent of fluorescence lifetime increase depends on the enzyme to which NADH is bound. With proper preparation of lactate dehydrogenase (LDH) using oxalic acid (OA) as an allosteric factor, bound NADH to LDH has a lifetime of 3.4 ns and is positioned on the universal semicircle of the phasor plot, inferring a monoexponential lifetime for this species. Surprisingly, measurements in the cellular environments with different metabolic states show a linear trajectory between free NADH at about 0.37 ns and bound NADH at 3.4 ns. These observations support that in a cellular environment, a 3.4 ns value could be used for bound NADH lifetime. The phasor analysis of many cell types shows a linear combination of fractional contributions of free and bound species NADH.","container-title":"Journal of Biophotonics","DOI":"10.1002/jbio.201900156","ISSN":"1864-0648","issue":"11","language":"en","license":"© 2019 WILEY‐VCH Verlag GmbH &amp; Co. KGaA, Weinheim","note":"_eprint: https://onlinelibrary.wiley.com/doi/pdf/10.1002/jbio.201900156","page":"e201900156","source":"Wiley Online Library","title":"Determination of the metabolic index using the fluorescence lifetime of free and bound nicotinamide adenine dinucleotide using the phasor approach","volume":"12","author":[{"family":"Ranjit","given":"Suman"},{"family":"Malacrida","given":"Leonel"},{"family":"Stakic","given":"Milka"},{"family":"Gratton","given":"Enrico"}],"issued":{"date-parts":[["2019"]]}}}],"schema":"https://github.com/citation-style-language/schema/raw/master/csl-citation.json"} </w:instrText>
      </w:r>
      <w:r w:rsidR="0099011C">
        <w:rPr>
          <w:rFonts w:ascii="Cambria" w:hAnsi="Cambria"/>
        </w:rPr>
        <w:fldChar w:fldCharType="separate"/>
      </w:r>
      <w:r w:rsidR="006B6D80">
        <w:rPr>
          <w:rFonts w:ascii="Cambria" w:hAnsi="Cambria"/>
        </w:rPr>
        <w:t>(29)</w:t>
      </w:r>
      <w:r w:rsidR="0099011C">
        <w:rPr>
          <w:rFonts w:ascii="Cambria" w:hAnsi="Cambria"/>
        </w:rPr>
        <w:fldChar w:fldCharType="end"/>
      </w:r>
      <w:r w:rsidR="00A1406C">
        <w:rPr>
          <w:rFonts w:ascii="Cambria" w:hAnsi="Cambria"/>
        </w:rPr>
        <w:t xml:space="preserve"> and </w:t>
      </w:r>
      <w:r w:rsidR="00DE1431">
        <w:rPr>
          <w:rFonts w:ascii="Cambria" w:hAnsi="Cambria"/>
        </w:rPr>
        <w:t>an oxidized lipid signal (OLS)</w:t>
      </w:r>
      <w:r w:rsidR="00D02268">
        <w:rPr>
          <w:rFonts w:ascii="Cambria" w:hAnsi="Cambria"/>
        </w:rPr>
        <w:t xml:space="preserve"> </w:t>
      </w:r>
      <w:r w:rsidR="00D02268">
        <w:rPr>
          <w:rFonts w:ascii="Cambria" w:hAnsi="Cambria"/>
        </w:rPr>
        <w:fldChar w:fldCharType="begin"/>
      </w:r>
      <w:r w:rsidR="006B6D80">
        <w:rPr>
          <w:rFonts w:ascii="Cambria" w:hAnsi="Cambria"/>
        </w:rPr>
        <w:instrText xml:space="preserve"> ADDIN ZOTERO_ITEM CSL_CITATION {"citationID":"a2dmljcevs","properties":{"formattedCitation":"(28, 30)","plainCitation":"(28, 30)","noteIndex":0},"citationItems":[{"id":1458,"uris":["http://zotero.org/users/6261839/items/7L6LDE5G",["http://zotero.org/users/6261839/items/7L6LDE5G"]],"itemData":{"id":1458,"type":"article-journal","container-title":"Scientific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id":1484,"uris":["http://zotero.org/users/6261839/items/SGFYMDNE",["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instrText>
      </w:r>
      <w:r w:rsidR="00D02268">
        <w:rPr>
          <w:rFonts w:ascii="Cambria" w:hAnsi="Cambria"/>
        </w:rPr>
        <w:fldChar w:fldCharType="separate"/>
      </w:r>
      <w:r w:rsidR="006B6D80">
        <w:rPr>
          <w:rFonts w:ascii="Cambria" w:hAnsi="Cambria"/>
        </w:rPr>
        <w:t>(28, 30)</w:t>
      </w:r>
      <w:r w:rsidR="00D02268">
        <w:rPr>
          <w:rFonts w:ascii="Cambria" w:hAnsi="Cambria"/>
        </w:rPr>
        <w:fldChar w:fldCharType="end"/>
      </w:r>
      <w:r w:rsidR="00DE1431">
        <w:rPr>
          <w:rFonts w:ascii="Cambria" w:hAnsi="Cambria"/>
        </w:rPr>
        <w:t xml:space="preserve">. </w:t>
      </w:r>
      <w:r w:rsidR="00EE04A7">
        <w:rPr>
          <w:rFonts w:ascii="Cambria" w:hAnsi="Cambria"/>
        </w:rPr>
        <w:t>Notably</w:t>
      </w:r>
      <w:r w:rsidR="006575C5">
        <w:rPr>
          <w:rFonts w:ascii="Cambria" w:hAnsi="Cambria"/>
        </w:rPr>
        <w:t xml:space="preserve">, reduced pyocyanin had a long lifetime </w:t>
      </w:r>
      <w:r w:rsidR="006575C5" w:rsidRPr="00DB3AC6">
        <w:rPr>
          <w:rFonts w:ascii="Cambria" w:hAnsi="Cambria"/>
        </w:rPr>
        <w:t xml:space="preserve">signal </w:t>
      </w:r>
      <w:r w:rsidR="00B50B89" w:rsidRPr="00DB3AC6">
        <w:rPr>
          <w:rFonts w:ascii="Cambria" w:hAnsi="Cambria"/>
        </w:rPr>
        <w:t>(</w:t>
      </w:r>
      <w:r w:rsidR="00DB3AC6" w:rsidRPr="00DB3AC6">
        <w:rPr>
          <w:rFonts w:ascii="Cambria" w:hAnsi="Cambria"/>
        </w:rPr>
        <w:t xml:space="preserve">mean </w:t>
      </w:r>
      <w:r w:rsidR="00836AB9" w:rsidRPr="00DB3AC6">
        <w:rPr>
          <w:rFonts w:ascii="Cambria" w:hAnsi="Cambria"/>
        </w:rPr>
        <w:t xml:space="preserve">G= </w:t>
      </w:r>
      <w:r w:rsidR="00DB3AC6" w:rsidRPr="00DB3AC6">
        <w:rPr>
          <w:rFonts w:ascii="Cambria" w:hAnsi="Cambria"/>
        </w:rPr>
        <w:t xml:space="preserve">0.02, </w:t>
      </w:r>
      <w:r w:rsidR="00836AB9" w:rsidRPr="00DB3AC6">
        <w:rPr>
          <w:rFonts w:ascii="Cambria" w:hAnsi="Cambria"/>
        </w:rPr>
        <w:t>S=</w:t>
      </w:r>
      <w:r w:rsidR="00DB3AC6" w:rsidRPr="00DB3AC6">
        <w:rPr>
          <w:rFonts w:ascii="Cambria" w:hAnsi="Cambria"/>
        </w:rPr>
        <w:t xml:space="preserve"> 0.1; l</w:t>
      </w:r>
      <w:r w:rsidR="00836AB9" w:rsidRPr="00DB3AC6">
        <w:rPr>
          <w:rFonts w:ascii="Cambria" w:hAnsi="Cambria"/>
        </w:rPr>
        <w:t xml:space="preserve">ifetime </w:t>
      </w:r>
      <w:r w:rsidR="00B50B89" w:rsidRPr="00DB3AC6">
        <w:rPr>
          <w:rFonts w:ascii="Cambria" w:hAnsi="Cambria"/>
        </w:rPr>
        <w:t>&gt;10 ns)</w:t>
      </w:r>
      <w:r w:rsidR="00B50B89">
        <w:rPr>
          <w:rFonts w:ascii="Cambria" w:hAnsi="Cambria"/>
        </w:rPr>
        <w:t xml:space="preserve"> </w:t>
      </w:r>
      <w:r w:rsidR="006575C5">
        <w:rPr>
          <w:rFonts w:ascii="Cambria" w:hAnsi="Cambria"/>
        </w:rPr>
        <w:t xml:space="preserve">with a </w:t>
      </w:r>
      <w:r w:rsidR="001C42FE">
        <w:rPr>
          <w:rFonts w:ascii="Cambria" w:hAnsi="Cambria"/>
        </w:rPr>
        <w:t xml:space="preserve">distinct </w:t>
      </w:r>
      <w:r w:rsidR="006575C5">
        <w:rPr>
          <w:rFonts w:ascii="Cambria" w:hAnsi="Cambria"/>
        </w:rPr>
        <w:t xml:space="preserve">phasor position </w:t>
      </w:r>
      <w:r w:rsidR="006575C5" w:rsidRPr="00CD0D15">
        <w:rPr>
          <w:rFonts w:ascii="Cambria" w:hAnsi="Cambria"/>
        </w:rPr>
        <w:t>(</w:t>
      </w:r>
      <w:r w:rsidR="006575C5" w:rsidRPr="00CD0D15">
        <w:rPr>
          <w:rFonts w:ascii="Cambria" w:hAnsi="Cambria"/>
          <w:b/>
        </w:rPr>
        <w:t>Fig. 2</w:t>
      </w:r>
      <w:r w:rsidR="006575C5" w:rsidRPr="00CD0D15">
        <w:rPr>
          <w:rFonts w:ascii="Cambria" w:hAnsi="Cambria"/>
        </w:rPr>
        <w:t>).</w:t>
      </w:r>
      <w:r>
        <w:rPr>
          <w:rFonts w:ascii="Cambria" w:hAnsi="Cambria"/>
        </w:rPr>
        <w:t xml:space="preserve"> </w:t>
      </w:r>
    </w:p>
    <w:p w14:paraId="0C185F02" w14:textId="4122153C" w:rsidR="000914C0" w:rsidDel="00021CFA" w:rsidRDefault="001C42FE" w:rsidP="002C14DB">
      <w:pPr>
        <w:spacing w:line="480" w:lineRule="auto"/>
        <w:ind w:firstLine="720"/>
        <w:rPr>
          <w:del w:id="480" w:author="tara gallagher" w:date="2024-10-23T12:20:00Z"/>
          <w:rFonts w:ascii="Cambria" w:hAnsi="Cambria"/>
        </w:rPr>
      </w:pPr>
      <w:r>
        <w:rPr>
          <w:rFonts w:ascii="Cambria" w:hAnsi="Cambria"/>
        </w:rPr>
        <w:t>The</w:t>
      </w:r>
      <w:r w:rsidR="00CA3509">
        <w:rPr>
          <w:rFonts w:ascii="Cambria" w:hAnsi="Cambria"/>
        </w:rPr>
        <w:t xml:space="preserve"> emission spectra and</w:t>
      </w:r>
      <w:r>
        <w:rPr>
          <w:rFonts w:ascii="Cambria" w:hAnsi="Cambria"/>
        </w:rPr>
        <w:t xml:space="preserve"> lifetime of </w:t>
      </w:r>
      <w:r w:rsidR="00670710">
        <w:rPr>
          <w:rFonts w:ascii="Cambria" w:hAnsi="Cambria"/>
        </w:rPr>
        <w:t>pyocyanin</w:t>
      </w:r>
      <w:r>
        <w:rPr>
          <w:rFonts w:ascii="Cambria" w:hAnsi="Cambria"/>
        </w:rPr>
        <w:t xml:space="preserve"> </w:t>
      </w:r>
      <w:r w:rsidR="00B50B89">
        <w:rPr>
          <w:rFonts w:ascii="Cambria" w:hAnsi="Cambria"/>
        </w:rPr>
        <w:t xml:space="preserve">shifted </w:t>
      </w:r>
      <w:r w:rsidR="00B51C82">
        <w:rPr>
          <w:rFonts w:ascii="Cambria" w:hAnsi="Cambria"/>
        </w:rPr>
        <w:t xml:space="preserve">with increasing </w:t>
      </w:r>
      <w:r w:rsidR="00FA1EFA" w:rsidRPr="00D02268">
        <w:rPr>
          <w:rFonts w:ascii="Cambria" w:hAnsi="Cambria"/>
        </w:rPr>
        <w:t>TCEP</w:t>
      </w:r>
      <w:r w:rsidR="00357A6E">
        <w:rPr>
          <w:rFonts w:ascii="Cambria" w:hAnsi="Cambria"/>
        </w:rPr>
        <w:t xml:space="preserve"> concentrations</w:t>
      </w:r>
      <w:r w:rsidR="00D44165">
        <w:rPr>
          <w:rFonts w:ascii="Cambria" w:hAnsi="Cambria"/>
        </w:rPr>
        <w:t xml:space="preserve">, indicative of a longer fluorescence lifetime as the solution was further reduced </w:t>
      </w:r>
      <w:r w:rsidR="00A85377" w:rsidRPr="00D02268">
        <w:rPr>
          <w:rFonts w:ascii="Cambria" w:hAnsi="Cambria"/>
        </w:rPr>
        <w:t>(</w:t>
      </w:r>
      <w:r w:rsidR="00A85377" w:rsidRPr="00EC153A">
        <w:rPr>
          <w:rFonts w:ascii="Cambria" w:hAnsi="Cambria"/>
          <w:b/>
          <w:bCs/>
        </w:rPr>
        <w:t>Fig. S</w:t>
      </w:r>
      <w:r w:rsidR="00C06F71" w:rsidRPr="00EC153A">
        <w:rPr>
          <w:rFonts w:ascii="Cambria" w:hAnsi="Cambria"/>
          <w:b/>
          <w:bCs/>
        </w:rPr>
        <w:t>2</w:t>
      </w:r>
      <w:r w:rsidR="00A85377" w:rsidRPr="00D02268">
        <w:rPr>
          <w:rFonts w:ascii="Cambria" w:hAnsi="Cambria"/>
        </w:rPr>
        <w:t>)</w:t>
      </w:r>
      <w:r w:rsidR="00B51C82" w:rsidRPr="00D02268">
        <w:rPr>
          <w:rFonts w:ascii="Cambria" w:hAnsi="Cambria"/>
        </w:rPr>
        <w:t>.</w:t>
      </w:r>
      <w:r w:rsidR="00B51C82">
        <w:rPr>
          <w:rFonts w:ascii="Cambria" w:hAnsi="Cambria"/>
        </w:rPr>
        <w:t xml:space="preserve"> </w:t>
      </w:r>
      <w:r w:rsidR="00EE04A7">
        <w:rPr>
          <w:rFonts w:ascii="Cambria" w:hAnsi="Cambria"/>
        </w:rPr>
        <w:t>P</w:t>
      </w:r>
      <w:r w:rsidR="00514555">
        <w:rPr>
          <w:rFonts w:ascii="Cambria" w:hAnsi="Cambria"/>
        </w:rPr>
        <w:t xml:space="preserve">yocyanin </w:t>
      </w:r>
      <w:r w:rsidR="00FA1EFA">
        <w:rPr>
          <w:rFonts w:ascii="Cambria" w:hAnsi="Cambria"/>
        </w:rPr>
        <w:t>was nearly on the</w:t>
      </w:r>
      <w:r w:rsidR="00C81C0F">
        <w:rPr>
          <w:rFonts w:ascii="Cambria" w:hAnsi="Cambria"/>
        </w:rPr>
        <w:t xml:space="preserve"> FLIM</w:t>
      </w:r>
      <w:r w:rsidR="00FA1EFA">
        <w:rPr>
          <w:rFonts w:ascii="Cambria" w:hAnsi="Cambria"/>
        </w:rPr>
        <w:t xml:space="preserve"> universal circle</w:t>
      </w:r>
      <w:r w:rsidR="00152AED">
        <w:rPr>
          <w:rFonts w:ascii="Cambria" w:hAnsi="Cambria"/>
        </w:rPr>
        <w:t xml:space="preserve"> </w:t>
      </w:r>
      <w:r w:rsidR="00DE1431">
        <w:rPr>
          <w:rFonts w:ascii="Cambria" w:hAnsi="Cambria"/>
        </w:rPr>
        <w:t xml:space="preserve">when mixed with a </w:t>
      </w:r>
      <w:r w:rsidR="00FA1EFA">
        <w:rPr>
          <w:rFonts w:ascii="Cambria" w:hAnsi="Cambria"/>
        </w:rPr>
        <w:t>1:1 ratio of TCE</w:t>
      </w:r>
      <w:r w:rsidR="0027207C">
        <w:rPr>
          <w:rFonts w:ascii="Cambria" w:hAnsi="Cambria"/>
        </w:rPr>
        <w:t xml:space="preserve">P </w:t>
      </w:r>
      <w:r w:rsidR="00D07781">
        <w:rPr>
          <w:rFonts w:ascii="Cambria" w:hAnsi="Cambria"/>
        </w:rPr>
        <w:t xml:space="preserve">in an anaerobic chamber </w:t>
      </w:r>
      <w:r w:rsidR="0027207C">
        <w:rPr>
          <w:rFonts w:ascii="Cambria" w:hAnsi="Cambria"/>
        </w:rPr>
        <w:t>(</w:t>
      </w:r>
      <w:r w:rsidR="0027207C" w:rsidRPr="00EF55D8">
        <w:rPr>
          <w:rFonts w:ascii="Cambria" w:hAnsi="Cambria"/>
          <w:b/>
          <w:bCs/>
        </w:rPr>
        <w:t>Fig. 2, S</w:t>
      </w:r>
      <w:r w:rsidR="00C06F71" w:rsidRPr="00EF55D8">
        <w:rPr>
          <w:rFonts w:ascii="Cambria" w:hAnsi="Cambria"/>
          <w:b/>
          <w:bCs/>
        </w:rPr>
        <w:t>2B</w:t>
      </w:r>
      <w:r w:rsidR="0027207C">
        <w:rPr>
          <w:rFonts w:ascii="Cambria" w:hAnsi="Cambria"/>
        </w:rPr>
        <w:t>)</w:t>
      </w:r>
      <w:r w:rsidR="00152AED">
        <w:rPr>
          <w:rFonts w:ascii="Cambria" w:hAnsi="Cambria"/>
        </w:rPr>
        <w:t xml:space="preserve">. </w:t>
      </w:r>
    </w:p>
    <w:p w14:paraId="0D008734" w14:textId="1FECD66B" w:rsidR="009F0430" w:rsidRDefault="009F0430">
      <w:pPr>
        <w:spacing w:line="480" w:lineRule="auto"/>
        <w:ind w:firstLine="720"/>
        <w:rPr>
          <w:ins w:id="481" w:author="tara gallagher" w:date="2024-09-15T18:55:00Z"/>
          <w:rFonts w:ascii="Cambria" w:hAnsi="Cambria"/>
        </w:rPr>
        <w:pPrChange w:id="482" w:author="tara gallagher" w:date="2024-10-23T12:20:00Z">
          <w:pPr>
            <w:spacing w:line="480" w:lineRule="auto"/>
          </w:pPr>
        </w:pPrChange>
      </w:pPr>
      <w:moveToRangeStart w:id="483" w:author="tara gallagher" w:date="2024-09-15T18:55:00Z" w:name="move177318938"/>
      <w:moveTo w:id="484" w:author="tara gallagher" w:date="2024-09-15T18:55:00Z">
        <w:del w:id="485" w:author="tara gallagher" w:date="2024-10-23T12:20:00Z">
          <w:r w:rsidRPr="00711F0F" w:rsidDel="00021CFA">
            <w:rPr>
              <w:rFonts w:ascii="Cambria" w:hAnsi="Cambria"/>
              <w:highlight w:val="yellow"/>
            </w:rPr>
            <w:delText xml:space="preserve">Pyocyanin, the final product in the phenazine pathway, has the highest affinity for oxygen </w:delText>
          </w:r>
          <w:r w:rsidRPr="00711F0F" w:rsidDel="00021CFA">
            <w:rPr>
              <w:rFonts w:ascii="Cambria" w:hAnsi="Cambria"/>
              <w:highlight w:val="yellow"/>
            </w:rPr>
            <w:fldChar w:fldCharType="begin"/>
          </w:r>
        </w:del>
      </w:moveTo>
      <w:del w:id="486" w:author="tara gallagher" w:date="2024-10-23T12:20:00Z">
        <w:r w:rsidR="00E22D1D" w:rsidDel="00021CFA">
          <w:rPr>
            <w:rFonts w:ascii="Cambria" w:hAnsi="Cambria"/>
            <w:highlight w:val="yellow"/>
          </w:rPr>
          <w:delInstrText xml:space="preserve"> ADDIN ZOTERO_ITEM CSL_CITATION {"citationID":"Ky0x0h9M","properties":{"formattedCitation":"(10)","plainCitation":"(10)","noteIndex":0},"citationItems":[{"id":380,"uris":["http://zotero.org/users/6261839/items/GM93JK4E",["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delInstrText>
        </w:r>
      </w:del>
      <w:moveTo w:id="487" w:author="tara gallagher" w:date="2024-09-15T18:55:00Z">
        <w:del w:id="488" w:author="tara gallagher" w:date="2024-10-23T12:20:00Z">
          <w:r w:rsidRPr="00711F0F" w:rsidDel="00021CFA">
            <w:rPr>
              <w:rFonts w:ascii="Cambria" w:hAnsi="Cambria"/>
              <w:highlight w:val="yellow"/>
            </w:rPr>
            <w:fldChar w:fldCharType="separate"/>
          </w:r>
        </w:del>
      </w:moveTo>
      <w:del w:id="489" w:author="tara gallagher" w:date="2024-10-23T12:20:00Z">
        <w:r w:rsidR="00E22D1D" w:rsidDel="00021CFA">
          <w:rPr>
            <w:rFonts w:ascii="Cambria" w:hAnsi="Cambria"/>
            <w:noProof/>
            <w:highlight w:val="yellow"/>
          </w:rPr>
          <w:delText>(10)</w:delText>
        </w:r>
      </w:del>
      <w:moveTo w:id="490" w:author="tara gallagher" w:date="2024-09-15T18:55:00Z">
        <w:del w:id="491" w:author="tara gallagher" w:date="2024-10-23T12:20:00Z">
          <w:r w:rsidRPr="00711F0F" w:rsidDel="00021CFA">
            <w:rPr>
              <w:rFonts w:ascii="Cambria" w:hAnsi="Cambria"/>
              <w:highlight w:val="yellow"/>
            </w:rPr>
            <w:fldChar w:fldCharType="end"/>
          </w:r>
          <w:r w:rsidRPr="00711F0F" w:rsidDel="00021CFA">
            <w:rPr>
              <w:rFonts w:ascii="Cambria" w:hAnsi="Cambria"/>
              <w:highlight w:val="yellow"/>
            </w:rPr>
            <w:delText xml:space="preserve">. When fully oxidized, pyocyanin can be reduced by </w:delText>
          </w:r>
          <w:r w:rsidRPr="00711F0F" w:rsidDel="00021CFA">
            <w:rPr>
              <w:rFonts w:ascii="Cambria" w:hAnsi="Cambria"/>
              <w:i/>
              <w:highlight w:val="yellow"/>
            </w:rPr>
            <w:delText>P. aeruginosa</w:delText>
          </w:r>
          <w:r w:rsidRPr="00711F0F" w:rsidDel="00021CFA">
            <w:rPr>
              <w:rFonts w:ascii="Cambria" w:hAnsi="Cambria"/>
              <w:highlight w:val="yellow"/>
            </w:rPr>
            <w:delText xml:space="preserve"> cells as they metabolize glucose into acetate </w:delText>
          </w:r>
          <w:r w:rsidRPr="00711F0F" w:rsidDel="00021CFA">
            <w:rPr>
              <w:rFonts w:ascii="Cambria" w:hAnsi="Cambria"/>
              <w:highlight w:val="yellow"/>
            </w:rPr>
            <w:fldChar w:fldCharType="begin"/>
          </w:r>
        </w:del>
      </w:moveTo>
      <w:del w:id="492" w:author="tara gallagher" w:date="2024-10-23T12:20:00Z">
        <w:r w:rsidR="00E22D1D" w:rsidDel="00021CFA">
          <w:rPr>
            <w:rFonts w:ascii="Cambria" w:hAnsi="Cambria"/>
            <w:highlight w:val="yellow"/>
          </w:rPr>
          <w:delInstrText xml:space="preserve"> ADDIN ZOTERO_ITEM CSL_CITATION {"citationID":"a26tcqqioe7","properties":{"formattedCitation":"(8)","plainCitation":"(8)","noteIndex":0},"citationItems":[{"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delInstrText>
        </w:r>
      </w:del>
      <w:moveTo w:id="493" w:author="tara gallagher" w:date="2024-09-15T18:55:00Z">
        <w:del w:id="494" w:author="tara gallagher" w:date="2024-10-23T12:20:00Z">
          <w:r w:rsidRPr="00711F0F" w:rsidDel="00021CFA">
            <w:rPr>
              <w:rFonts w:ascii="Cambria" w:hAnsi="Cambria"/>
              <w:highlight w:val="yellow"/>
            </w:rPr>
            <w:fldChar w:fldCharType="separate"/>
          </w:r>
        </w:del>
      </w:moveTo>
      <w:del w:id="495" w:author="tara gallagher" w:date="2024-10-23T12:20:00Z">
        <w:r w:rsidR="00E22D1D" w:rsidDel="00021CFA">
          <w:rPr>
            <w:rFonts w:ascii="Cambria" w:hAnsi="Cambria"/>
            <w:highlight w:val="yellow"/>
          </w:rPr>
          <w:delText>(8)</w:delText>
        </w:r>
      </w:del>
      <w:moveTo w:id="496" w:author="tara gallagher" w:date="2024-09-15T18:55:00Z">
        <w:del w:id="497" w:author="tara gallagher" w:date="2024-10-23T12:20:00Z">
          <w:r w:rsidRPr="00711F0F" w:rsidDel="00021CFA">
            <w:rPr>
              <w:rFonts w:ascii="Cambria" w:hAnsi="Cambria"/>
              <w:highlight w:val="yellow"/>
            </w:rPr>
            <w:fldChar w:fldCharType="end"/>
          </w:r>
          <w:r w:rsidRPr="00711F0F" w:rsidDel="00021CFA">
            <w:rPr>
              <w:rFonts w:ascii="Cambria" w:hAnsi="Cambria"/>
              <w:highlight w:val="yellow"/>
            </w:rPr>
            <w:delText>.</w:delText>
          </w:r>
        </w:del>
      </w:moveTo>
      <w:moveToRangeEnd w:id="483"/>
    </w:p>
    <w:p w14:paraId="6C016D1A" w14:textId="77777777" w:rsidR="009F0430" w:rsidRPr="00CD0D15" w:rsidRDefault="009F0430" w:rsidP="00F27C25">
      <w:pPr>
        <w:spacing w:line="480" w:lineRule="auto"/>
        <w:rPr>
          <w:rFonts w:ascii="Cambria" w:hAnsi="Cambria"/>
        </w:rPr>
      </w:pPr>
    </w:p>
    <w:p w14:paraId="3108C73C" w14:textId="221F6201" w:rsidR="00163272" w:rsidRDefault="0030615F" w:rsidP="006B3AF0">
      <w:pPr>
        <w:spacing w:line="480" w:lineRule="auto"/>
        <w:rPr>
          <w:rFonts w:ascii="Cambria" w:hAnsi="Cambria"/>
        </w:rPr>
      </w:pPr>
      <w:r>
        <w:rPr>
          <w:rFonts w:ascii="Cambria" w:hAnsi="Cambria"/>
          <w:b/>
          <w:bCs/>
        </w:rPr>
        <w:t xml:space="preserve">Longer fluorescence lifetimes at the surface of </w:t>
      </w:r>
      <w:r>
        <w:rPr>
          <w:rFonts w:ascii="Cambria" w:hAnsi="Cambria"/>
          <w:b/>
          <w:bCs/>
          <w:i/>
          <w:iCs/>
        </w:rPr>
        <w:t>P. aer</w:t>
      </w:r>
      <w:r w:rsidR="00E7638E">
        <w:rPr>
          <w:rFonts w:ascii="Cambria" w:hAnsi="Cambria"/>
          <w:b/>
          <w:bCs/>
          <w:i/>
          <w:iCs/>
        </w:rPr>
        <w:t>u</w:t>
      </w:r>
      <w:r>
        <w:rPr>
          <w:rFonts w:ascii="Cambria" w:hAnsi="Cambria"/>
          <w:b/>
          <w:bCs/>
          <w:i/>
          <w:iCs/>
        </w:rPr>
        <w:t>g</w:t>
      </w:r>
      <w:r w:rsidR="00E7638E">
        <w:rPr>
          <w:rFonts w:ascii="Cambria" w:hAnsi="Cambria"/>
          <w:b/>
          <w:bCs/>
          <w:i/>
          <w:iCs/>
        </w:rPr>
        <w:t>i</w:t>
      </w:r>
      <w:r>
        <w:rPr>
          <w:rFonts w:ascii="Cambria" w:hAnsi="Cambria"/>
          <w:b/>
          <w:bCs/>
          <w:i/>
          <w:iCs/>
        </w:rPr>
        <w:t>n</w:t>
      </w:r>
      <w:r w:rsidR="00E7638E">
        <w:rPr>
          <w:rFonts w:ascii="Cambria" w:hAnsi="Cambria"/>
          <w:b/>
          <w:bCs/>
          <w:i/>
          <w:iCs/>
        </w:rPr>
        <w:t>o</w:t>
      </w:r>
      <w:r>
        <w:rPr>
          <w:rFonts w:ascii="Cambria" w:hAnsi="Cambria"/>
          <w:b/>
          <w:bCs/>
          <w:i/>
          <w:iCs/>
        </w:rPr>
        <w:t xml:space="preserve">sa </w:t>
      </w:r>
      <w:r>
        <w:rPr>
          <w:rFonts w:ascii="Cambria" w:hAnsi="Cambria"/>
          <w:b/>
          <w:bCs/>
        </w:rPr>
        <w:t>biofilms</w:t>
      </w:r>
      <w:ins w:id="498" w:author="tara gallagher" w:date="2024-10-25T11:50:00Z">
        <w:r w:rsidR="00FF7906">
          <w:rPr>
            <w:rFonts w:ascii="Cambria" w:hAnsi="Cambria"/>
            <w:b/>
            <w:bCs/>
          </w:rPr>
          <w:t xml:space="preserve"> when limiting oxygen exposure</w:t>
        </w:r>
      </w:ins>
      <w:del w:id="499" w:author="tara gallagher" w:date="2024-10-25T11:50:00Z">
        <w:r w:rsidR="00F27C25" w:rsidRPr="00CD0D15" w:rsidDel="00FF7906">
          <w:rPr>
            <w:rFonts w:ascii="Cambria" w:hAnsi="Cambria"/>
          </w:rPr>
          <w:tab/>
        </w:r>
      </w:del>
    </w:p>
    <w:p w14:paraId="24164E54" w14:textId="66BF907E" w:rsidR="007604D9" w:rsidRDefault="00684441" w:rsidP="00030C89">
      <w:pPr>
        <w:pStyle w:val="NormalWeb"/>
        <w:spacing w:line="480" w:lineRule="auto"/>
        <w:ind w:firstLine="720"/>
      </w:pPr>
      <w:r w:rsidRPr="00CD0D15">
        <w:rPr>
          <w:rFonts w:ascii="Cambria" w:hAnsi="Cambria"/>
        </w:rPr>
        <w:t xml:space="preserve">To recapitulate slower bacterial growth observed in infections </w:t>
      </w:r>
      <w:r w:rsidRPr="00CD0D15">
        <w:rPr>
          <w:rFonts w:ascii="Cambria" w:hAnsi="Cambria"/>
        </w:rPr>
        <w:fldChar w:fldCharType="begin"/>
      </w:r>
      <w:r w:rsidR="006B6D80">
        <w:rPr>
          <w:rFonts w:ascii="Cambria" w:hAnsi="Cambria"/>
        </w:rPr>
        <w:instrText xml:space="preserve"> ADDIN ZOTERO_ITEM CSL_CITATION {"citationID":"PwZtSJDH","properties":{"formattedCitation":"(31, 32)","plainCitation":"(31, 32)","noteIndex":0},"citationItems":[{"id":345,"uris":["http://zotero.org/users/6261839/items/GINTNM9E",["http://zotero.org/users/6261839/items/GINTNM9E"]],"itemData":{"id":345,"type":"article-journal","abstract":"Chronic lung infections in cystic fibrosis (CF) could be treated more effectively if the effects of antimicrobials on pathogens in situ were known. Here, we compared changes in the microbial community composition and pathogen growth rates in longitudinal studies of seven pediatric CF patients undergoing intravenous antibiotic administration during pulmonary exacerbations. The microbial community composition was determined by counting rRNA with NanoString DNA analysis, and growth rates were obtained by incubating CF sputum with heavy water and tracing incorporation of deuterium into two branched-chain (“anteiso”) fatty acids (a-C15:0 and a-C17:0) using gas chromatography-mass spectrometry (GC/MS). Prior to this study, both lipids were thought to be specific for Staphylococcaceae; hence, their isotopic enrichment was interpreted as a growth proxy for Staphylococcus aureus. Our experiments revealed, however, that Prevotella is also a relevant microbial producer of a-C17:0 fatty acid in some CF patients; thus, deuterium incorporation into these lipids is better interpreted as a more general pathogen growth rate proxy. Even accounting for a small nonmicrobial background source detected in some patient samples, a-C15:0 fatty acid still appears to be a relatively robust proxy for CF pathogens, revealing a median generation time of ∼1.5 days, similar to prior observations. Contrary to our expectation, pathogen growth rates remained relatively stable throughout exacerbation treatment. We suggest two straightforward “best practices” for application of stable-isotope probing to CF sputum metabolites: (i) parallel determination of microbial community composition in CF sputum using culture-independent tools and (ii) assessing background levels of the diagnostic metabolite.\nIMPORTANCE In chronic lung infections, populations of microbial pathogens change and mature in ways that are often unknown, which makes it challenging to identify appropriate treatment options. A promising tool to better understand the physiology of microorganisms in a patient is stable-isotope probing, which we previously developed to estimate the growth rates of S. aureus in cystic fibrosis (CF) sputum. Here, we tracked microbial communities in a cohort of CF patients and found that anteiso fatty acids can also originate from other sources in CF sputum. This awareness led us to develop a new workflow for the application of stable-isotope probing in this context, improving our ability to estimate pathogen generation times in clinical samples.","container-title":"Journal of Bacteriology","DOI":"10.1128/JB.00365-18","ISSN":"0021-9193, 1098-5530","issue":"24","language":"en","license":"Copyright © 2018 American Society for Microbiology.. All Rights Reserved.","note":"publisher: American Society for Microbiology Journals\nsection: Research Article\nPMID: 30249710","source":"jb.asm.org","title":"Refining the Application of Microbial Lipids as Tracers of Staphylococcus aureus Growth Rates in Cystic Fibrosis Sputum","URL":"https://jb.asm.org/content/200/24/e00365-18","volume":"200","author":[{"family":"Neubauer","given":"Cajetan"},{"family":"Kasi","given":"Ajay S."},{"family":"Grahl","given":"Nora"},{"family":"Sessions","given":"Alex L."},{"family":"Kopf","given":"Sebastian H."},{"family":"Kato","given":"Roberta"},{"family":"Hogan","given":"Deborah A."},{"family":"Newman","given":"Dianne K."}],"accessed":{"date-parts":[["2020",4,23]]},"issued":{"date-parts":[["2018",12,15]]}}},{"id":137,"uris":["http://zotero.org/users/6261839/items/GN7ZIP9I",["http://zotero.org/users/6261839/items/GN7ZIP9I"]],"itemData":{"id":137,"type":"article-journal","abstract":"Effective treatment for chronic infections is undermined by a significant gap in understanding of the physiological state of pathogens at the site of infection. Chronic pulmonary infections are responsible for the morbidity and mortality of millions of immunocompromised individuals worldwide, yet drugs that are successful in laboratory culture are far less effective against pathogen populations persisting in vivo. Laboratory models, upon which preclinical development of new drugs is based, can only replicate host conditions when we understand the metabolic state of the pathogens and the degree of heterogeneity within the population. In this study, we measured the anabolic activity of the pathogen Staphylococcus aureus directly in the sputum of pediatric patients with cystic fibrosis (CF), by combining the high sensitivity of isotope ratio mass spectrometry with a heavy water labeling approach to capture the full range of in situ growth rates. Our results reveal S. aureus generation times with a median of 2.1 d, with extensive growth rate heterogeneity at the single-cell level. These growth rates are far below the detection limit of previous estimates of CF pathogen growth rates, and the rates are slowest in acutely sick patients undergoing pulmonary exacerbations; nevertheless, they are accessible to experimental replication within laboratory models. Treatment regimens that include specific antibiotics (vancomycin, piperacillin/tazobactam, tobramycin) further appear to correlate with slow growth of S. aureus on average, but follow-up longitudinal studies must be performed to determine whether this effect holds for individual patients.","container-title":"Proceedings of the National Academy of Sciences","DOI":"10.1073/pnas.1512057112","ISSN":"0027-8424, 1091-6490","issue":"2","journalAbbreviation":"PNAS","language":"en","license":"©  . http://www.pnas.org/preview_site/misc/userlicense.xhtml","note":"PMID: 26715741","page":"E110-E116","source":"www.pnas.org","title":"Trace incorporation of heavy water reveals slow and heterogeneous pathogen growth rates in cystic fibrosis sputum","volume":"113","author":[{"family":"Kopf","given":"Sebastian H."},{"family":"Sessions","given":"Alex L."},{"family":"Cowley","given":"Elise S."},{"family":"Reyes","given":"Carmen"},{"family":"Sambeek","given":"Lindsey Van"},{"family":"Hu","given":"Yang"},{"family":"Orphan","given":"Victoria J."},{"family":"Kato","given":"Roberta"},{"family":"Newman","given":"Dianne K."}],"issued":{"date-parts":[["2016",1,12]]}}}],"schema":"https://github.com/citation-style-language/schema/raw/master/csl-citation.json"} </w:instrText>
      </w:r>
      <w:r w:rsidRPr="00CD0D15">
        <w:rPr>
          <w:rFonts w:ascii="Cambria" w:hAnsi="Cambria"/>
        </w:rPr>
        <w:fldChar w:fldCharType="separate"/>
      </w:r>
      <w:r w:rsidR="006B6D80">
        <w:rPr>
          <w:rFonts w:ascii="Cambria" w:hAnsi="Cambria"/>
          <w:noProof/>
        </w:rPr>
        <w:t>(31, 32)</w:t>
      </w:r>
      <w:r w:rsidRPr="00CD0D15">
        <w:rPr>
          <w:rFonts w:ascii="Cambria" w:hAnsi="Cambria"/>
        </w:rPr>
        <w:fldChar w:fldCharType="end"/>
      </w:r>
      <w:r w:rsidRPr="00CD0D15">
        <w:rPr>
          <w:rFonts w:ascii="Cambria" w:hAnsi="Cambria"/>
        </w:rPr>
        <w:t xml:space="preserve">, colony biofilms were grown for </w:t>
      </w:r>
      <w:r w:rsidR="006B6D80">
        <w:rPr>
          <w:rFonts w:ascii="Cambria" w:hAnsi="Cambria"/>
        </w:rPr>
        <w:t>72h</w:t>
      </w:r>
      <w:r w:rsidRPr="00CD0D15">
        <w:rPr>
          <w:rFonts w:ascii="Cambria" w:hAnsi="Cambria"/>
        </w:rPr>
        <w:t xml:space="preserve"> in soft agar. The radial center of the colony</w:t>
      </w:r>
      <w:r>
        <w:rPr>
          <w:rFonts w:ascii="Cambria" w:hAnsi="Cambria"/>
        </w:rPr>
        <w:t>, or point of inoculation,</w:t>
      </w:r>
      <w:r w:rsidRPr="00CD0D15">
        <w:rPr>
          <w:rFonts w:ascii="Cambria" w:hAnsi="Cambria"/>
        </w:rPr>
        <w:t xml:space="preserve"> was imaged axially to capture the different </w:t>
      </w:r>
      <w:r>
        <w:rPr>
          <w:rFonts w:ascii="Cambria" w:hAnsi="Cambria"/>
        </w:rPr>
        <w:t xml:space="preserve">biofilm </w:t>
      </w:r>
      <w:r w:rsidRPr="00CD0D15">
        <w:rPr>
          <w:rFonts w:ascii="Cambria" w:hAnsi="Cambria"/>
        </w:rPr>
        <w:t>depths in the oldest p</w:t>
      </w:r>
      <w:r>
        <w:rPr>
          <w:rFonts w:ascii="Cambria" w:hAnsi="Cambria"/>
        </w:rPr>
        <w:t xml:space="preserve">opulation of the biofilm </w:t>
      </w:r>
      <w:r w:rsidR="00F27C25" w:rsidRPr="00CD0D15">
        <w:rPr>
          <w:rFonts w:ascii="Cambria" w:hAnsi="Cambria"/>
        </w:rPr>
        <w:t>using</w:t>
      </w:r>
      <w:r w:rsidR="00A11572">
        <w:rPr>
          <w:rFonts w:ascii="Cambria" w:hAnsi="Cambria"/>
        </w:rPr>
        <w:t xml:space="preserve"> </w:t>
      </w:r>
      <w:r w:rsidR="00C37742" w:rsidRPr="00CD0D15">
        <w:rPr>
          <w:rFonts w:ascii="Cambria" w:hAnsi="Cambria"/>
        </w:rPr>
        <w:t>the DIVER</w:t>
      </w:r>
      <w:r w:rsidR="004B699B">
        <w:rPr>
          <w:rFonts w:ascii="Cambria" w:hAnsi="Cambria"/>
        </w:rPr>
        <w:t xml:space="preserve"> microscope</w:t>
      </w:r>
      <w:r w:rsidR="00C37742" w:rsidRPr="00CD0D15">
        <w:rPr>
          <w:rFonts w:ascii="Cambria" w:hAnsi="Cambria"/>
        </w:rPr>
        <w:t xml:space="preserve"> </w:t>
      </w:r>
      <w:r w:rsidR="00C37742" w:rsidRPr="00CD0D15">
        <w:rPr>
          <w:rFonts w:ascii="Cambria" w:hAnsi="Cambria"/>
        </w:rPr>
        <w:fldChar w:fldCharType="begin"/>
      </w:r>
      <w:r w:rsidR="001913EA">
        <w:rPr>
          <w:rFonts w:ascii="Cambria" w:hAnsi="Cambria"/>
        </w:rPr>
        <w:instrText xml:space="preserve"> ADDIN ZOTERO_ITEM CSL_CITATION {"citationID":"a2hlf4g6shc","properties":{"formattedCitation":"(22\\uc0\\u8211{}24)","plainCitation":"(22–24)","noteIndex":0},"citationItems":[{"id":383,"uris":["http://zotero.org/users/6261839/items/GZJLL3YJ",["http://zotero.org/users/6261839/items/GZJLL3YJ"]],"itemData":{"id":383,"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Protocols","DOI":"10.3390/mps2020053","issue":"2","language":"en","license":"http://creativecommons.org/licenses/by/3.0/","note":"number: 2\npublisher: Multidisciplinary Digital Publishing Institute","page":"53","source":"www.mdpi.com","title":"The DIVER Microscope for Imaging in Scattering Media","volume":"2","author":[{"family":"Dvornikov","given":"Alexander"},{"family":"Malacrida","given":"Leonel"},{"family":"Gratton","given":"Enrico"}],"issued":{"date-parts":[["2019",6]]}}},{"id":384,"uris":["http://zotero.org/users/6261839/items/SPQVFHIW",["http://zotero.org/users/6261839/items/SPQVFHIW"]],"itemData":{"id":384,"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id":1490,"uris":["http://zotero.org/users/6261839/items/763PBGU8"],"itemData":{"id":1490,"type":"article-journal","container-title":"APL Photonics","issue":"12","note":"publisher: AIP Publishing","source":"Google Scholar","title":"AO DIVER: Development of a three-dimensional adaptive optics system to advance the depth limits of multiphoton imaging","title-short":"AO DIVER","URL":"https://pubs.aip.org/aip/app/article/5/12/120801/1024395","volume":"5","author":[{"family":"Leemans","given":"S."},{"family":"Dvornikov","given":"A."},{"family":"Gallagher","given":"T."},{"family":"Gratton","given":"E."}],"accessed":{"date-parts":[["2024",6,12]]},"issued":{"date-parts":[["2020"]]}}}],"schema":"https://github.com/citation-style-language/schema/raw/master/csl-citation.json"} </w:instrText>
      </w:r>
      <w:r w:rsidR="00C37742" w:rsidRPr="00CD0D15">
        <w:rPr>
          <w:rFonts w:ascii="Cambria" w:hAnsi="Cambria"/>
        </w:rPr>
        <w:fldChar w:fldCharType="separate"/>
      </w:r>
      <w:r w:rsidR="001913EA" w:rsidRPr="001913EA">
        <w:rPr>
          <w:rFonts w:ascii="Cambria" w:hAnsi="Cambria"/>
        </w:rPr>
        <w:t>(22–24)</w:t>
      </w:r>
      <w:r w:rsidR="00C37742" w:rsidRPr="00CD0D15">
        <w:rPr>
          <w:rFonts w:ascii="Cambria" w:hAnsi="Cambria"/>
        </w:rPr>
        <w:fldChar w:fldCharType="end"/>
      </w:r>
      <w:r w:rsidR="00C37742" w:rsidRPr="00CD0D15">
        <w:rPr>
          <w:rFonts w:ascii="Cambria" w:hAnsi="Cambria"/>
        </w:rPr>
        <w:t xml:space="preserve">. </w:t>
      </w:r>
      <w:r w:rsidR="00F27C25" w:rsidRPr="00CD0D15">
        <w:rPr>
          <w:rFonts w:ascii="Cambria" w:hAnsi="Cambria"/>
        </w:rPr>
        <w:t xml:space="preserve"> </w:t>
      </w:r>
      <w:r w:rsidR="007604D9" w:rsidRPr="00CD0D15">
        <w:rPr>
          <w:rFonts w:ascii="Cambria" w:hAnsi="Cambria"/>
        </w:rPr>
        <w:t xml:space="preserve">Laser power was increased with </w:t>
      </w:r>
      <w:del w:id="500" w:author="tara gallagher" w:date="2024-10-25T14:40:00Z">
        <w:r w:rsidR="007604D9" w:rsidRPr="00CD0D15" w:rsidDel="0076501C">
          <w:rPr>
            <w:rFonts w:ascii="Cambria" w:hAnsi="Cambria"/>
          </w:rPr>
          <w:delText xml:space="preserve">deeper </w:delText>
        </w:r>
        <w:r w:rsidR="007604D9" w:rsidRPr="009A763D" w:rsidDel="0076501C">
          <w:rPr>
            <w:rFonts w:ascii="Cambria" w:hAnsi="Cambria"/>
          </w:rPr>
          <w:delText xml:space="preserve">imaging in the sample </w:delText>
        </w:r>
      </w:del>
      <w:ins w:id="501" w:author="tara gallagher" w:date="2024-10-25T14:40:00Z">
        <w:r w:rsidR="0076501C">
          <w:rPr>
            <w:rFonts w:ascii="Cambria" w:hAnsi="Cambria"/>
          </w:rPr>
          <w:t>imaging d</w:t>
        </w:r>
      </w:ins>
      <w:ins w:id="502" w:author="tara gallagher" w:date="2024-10-25T14:41:00Z">
        <w:r w:rsidR="0076501C">
          <w:rPr>
            <w:rFonts w:ascii="Cambria" w:hAnsi="Cambria"/>
          </w:rPr>
          <w:t xml:space="preserve">epth </w:t>
        </w:r>
      </w:ins>
      <w:r w:rsidR="007604D9" w:rsidRPr="009A763D">
        <w:rPr>
          <w:rFonts w:ascii="Cambria" w:hAnsi="Cambria"/>
        </w:rPr>
        <w:t>to compensate for signal attenuation</w:t>
      </w:r>
      <w:r w:rsidR="007604D9">
        <w:rPr>
          <w:rFonts w:ascii="Cambria" w:hAnsi="Cambria"/>
        </w:rPr>
        <w:t xml:space="preserve"> </w:t>
      </w:r>
      <w:r w:rsidR="007604D9" w:rsidRPr="009A763D">
        <w:rPr>
          <w:rFonts w:ascii="Cambria" w:hAnsi="Cambria"/>
        </w:rPr>
        <w:t>(</w:t>
      </w:r>
      <w:r w:rsidR="007604D9" w:rsidRPr="009A763D">
        <w:rPr>
          <w:rFonts w:ascii="Cambria" w:hAnsi="Cambria"/>
          <w:b/>
          <w:bCs/>
        </w:rPr>
        <w:t>Fig. S</w:t>
      </w:r>
      <w:r w:rsidR="007604D9">
        <w:rPr>
          <w:rFonts w:ascii="Cambria" w:hAnsi="Cambria"/>
          <w:b/>
          <w:bCs/>
        </w:rPr>
        <w:t>3</w:t>
      </w:r>
      <w:ins w:id="503" w:author="tara gallagher" w:date="2024-10-25T08:35:00Z">
        <w:r w:rsidR="009D0CE4">
          <w:rPr>
            <w:rFonts w:ascii="Cambria" w:hAnsi="Cambria"/>
            <w:b/>
            <w:bCs/>
          </w:rPr>
          <w:t>A-B</w:t>
        </w:r>
      </w:ins>
      <w:r w:rsidR="007604D9" w:rsidRPr="009A763D">
        <w:rPr>
          <w:rFonts w:ascii="Cambria" w:hAnsi="Cambria"/>
        </w:rPr>
        <w:t>)</w:t>
      </w:r>
      <w:r w:rsidR="007604D9">
        <w:rPr>
          <w:rFonts w:ascii="Cambria" w:hAnsi="Cambria"/>
        </w:rPr>
        <w:t xml:space="preserve">. </w:t>
      </w:r>
      <w:ins w:id="504" w:author="tara gallagher" w:date="2024-10-25T08:35:00Z">
        <w:r w:rsidR="009D0CE4">
          <w:rPr>
            <w:rFonts w:ascii="Cambria" w:hAnsi="Cambria"/>
          </w:rPr>
          <w:t xml:space="preserve">Prolonged laser exposure did not </w:t>
        </w:r>
      </w:ins>
      <w:ins w:id="505" w:author="tara gallagher" w:date="2024-10-25T08:36:00Z">
        <w:r w:rsidR="009D0CE4">
          <w:rPr>
            <w:rFonts w:ascii="Cambria" w:hAnsi="Cambria"/>
          </w:rPr>
          <w:t xml:space="preserve">significantly </w:t>
        </w:r>
      </w:ins>
      <w:ins w:id="506" w:author="tara gallagher" w:date="2024-10-25T08:35:00Z">
        <w:r w:rsidR="009D0CE4">
          <w:rPr>
            <w:rFonts w:ascii="Cambria" w:hAnsi="Cambria"/>
          </w:rPr>
          <w:t xml:space="preserve">impact the </w:t>
        </w:r>
      </w:ins>
      <w:ins w:id="507" w:author="tara gallagher" w:date="2024-10-25T08:36:00Z">
        <w:r w:rsidR="009D0CE4">
          <w:rPr>
            <w:rFonts w:ascii="Cambria" w:hAnsi="Cambria"/>
          </w:rPr>
          <w:t xml:space="preserve">fluorescence </w:t>
        </w:r>
      </w:ins>
      <w:ins w:id="508" w:author="tara gallagher" w:date="2024-10-25T08:35:00Z">
        <w:r w:rsidR="009D0CE4">
          <w:rPr>
            <w:rFonts w:ascii="Cambria" w:hAnsi="Cambria"/>
          </w:rPr>
          <w:t>l</w:t>
        </w:r>
      </w:ins>
      <w:ins w:id="509" w:author="tara gallagher" w:date="2024-10-25T08:36:00Z">
        <w:r w:rsidR="009D0CE4">
          <w:rPr>
            <w:rFonts w:ascii="Cambria" w:hAnsi="Cambria"/>
          </w:rPr>
          <w:t>ifetime signal</w:t>
        </w:r>
      </w:ins>
      <w:ins w:id="510" w:author="tara gallagher" w:date="2024-10-25T09:58:00Z">
        <w:r w:rsidR="00AA050E">
          <w:rPr>
            <w:rFonts w:ascii="Cambria" w:hAnsi="Cambria"/>
          </w:rPr>
          <w:t xml:space="preserve">, </w:t>
        </w:r>
      </w:ins>
      <w:ins w:id="511" w:author="tara gallagher" w:date="2024-10-25T08:36:00Z">
        <w:r w:rsidR="009D0CE4">
          <w:rPr>
            <w:rFonts w:ascii="Cambria" w:hAnsi="Cambria"/>
          </w:rPr>
          <w:t>as the phasor coordinates were similar when comparing</w:t>
        </w:r>
      </w:ins>
      <w:ins w:id="512" w:author="tara gallagher" w:date="2024-10-25T09:57:00Z">
        <w:r w:rsidR="00AA050E">
          <w:rPr>
            <w:rFonts w:ascii="Cambria" w:hAnsi="Cambria"/>
          </w:rPr>
          <w:t xml:space="preserve"> the</w:t>
        </w:r>
      </w:ins>
      <w:ins w:id="513" w:author="tara gallagher" w:date="2024-10-25T08:36:00Z">
        <w:r w:rsidR="009D0CE4">
          <w:rPr>
            <w:rFonts w:ascii="Cambria" w:hAnsi="Cambria"/>
          </w:rPr>
          <w:t xml:space="preserve"> first frame to all frames for a given sample </w:t>
        </w:r>
        <w:r w:rsidR="009D0CE4">
          <w:rPr>
            <w:rFonts w:ascii="Cambria" w:hAnsi="Cambria"/>
          </w:rPr>
          <w:lastRenderedPageBreak/>
          <w:t>(</w:t>
        </w:r>
        <w:r w:rsidR="009D0CE4" w:rsidRPr="009D0CE4">
          <w:rPr>
            <w:rFonts w:ascii="Cambria" w:hAnsi="Cambria"/>
            <w:b/>
            <w:bCs/>
            <w:rPrChange w:id="514" w:author="tara gallagher" w:date="2024-10-25T08:36:00Z">
              <w:rPr>
                <w:rFonts w:ascii="Cambria" w:hAnsi="Cambria"/>
              </w:rPr>
            </w:rPrChange>
          </w:rPr>
          <w:t>Fig. S3C</w:t>
        </w:r>
        <w:r w:rsidR="009D0CE4">
          <w:rPr>
            <w:rFonts w:ascii="Cambria" w:hAnsi="Cambria"/>
          </w:rPr>
          <w:t>).</w:t>
        </w:r>
      </w:ins>
      <w:ins w:id="515" w:author="tara gallagher" w:date="2024-10-25T09:57:00Z">
        <w:r w:rsidR="00AA050E">
          <w:rPr>
            <w:rFonts w:ascii="Cambria" w:hAnsi="Cambria"/>
          </w:rPr>
          <w:t xml:space="preserve"> </w:t>
        </w:r>
      </w:ins>
      <w:ins w:id="516" w:author="tara gallagher" w:date="2024-10-25T11:38:00Z">
        <w:r w:rsidR="006B6D80">
          <w:rPr>
            <w:rFonts w:ascii="Cambria" w:hAnsi="Cambria"/>
          </w:rPr>
          <w:t>A</w:t>
        </w:r>
      </w:ins>
      <w:ins w:id="517" w:author="tara gallagher" w:date="2024-10-25T09:57:00Z">
        <w:r w:rsidR="00AA050E">
          <w:rPr>
            <w:rFonts w:ascii="Cambria" w:hAnsi="Cambria"/>
          </w:rPr>
          <w:t xml:space="preserve">cquiring multiple frames for a </w:t>
        </w:r>
      </w:ins>
      <w:ins w:id="518" w:author="tara gallagher" w:date="2024-10-25T11:39:00Z">
        <w:r w:rsidR="006B6D80">
          <w:rPr>
            <w:rFonts w:ascii="Cambria" w:hAnsi="Cambria"/>
          </w:rPr>
          <w:t xml:space="preserve">single </w:t>
        </w:r>
      </w:ins>
      <w:ins w:id="519" w:author="tara gallagher" w:date="2024-10-25T09:58:00Z">
        <w:r w:rsidR="00AA050E">
          <w:rPr>
            <w:rFonts w:ascii="Cambria" w:hAnsi="Cambria"/>
          </w:rPr>
          <w:t>image reduced noise in the FLIM phasor signal (</w:t>
        </w:r>
        <w:r w:rsidR="00AA050E" w:rsidRPr="00AA050E">
          <w:rPr>
            <w:rFonts w:ascii="Cambria" w:hAnsi="Cambria"/>
            <w:b/>
            <w:bCs/>
            <w:rPrChange w:id="520" w:author="tara gallagher" w:date="2024-10-25T09:58:00Z">
              <w:rPr>
                <w:rFonts w:ascii="Cambria" w:hAnsi="Cambria"/>
              </w:rPr>
            </w:rPrChange>
          </w:rPr>
          <w:t>Fig. S3D</w:t>
        </w:r>
        <w:r w:rsidR="00AA050E">
          <w:rPr>
            <w:rFonts w:ascii="Cambria" w:hAnsi="Cambria"/>
          </w:rPr>
          <w:t>).</w:t>
        </w:r>
      </w:ins>
      <w:ins w:id="521" w:author="tara gallagher" w:date="2024-10-25T08:36:00Z">
        <w:r w:rsidR="009D0CE4">
          <w:rPr>
            <w:rFonts w:ascii="Cambria" w:hAnsi="Cambria"/>
          </w:rPr>
          <w:t xml:space="preserve"> </w:t>
        </w:r>
      </w:ins>
    </w:p>
    <w:p w14:paraId="75F30DF9" w14:textId="22DD6709" w:rsidR="00E22D1D" w:rsidRDefault="00E83C9D" w:rsidP="00A82580">
      <w:pPr>
        <w:pStyle w:val="NormalWeb"/>
        <w:spacing w:line="480" w:lineRule="auto"/>
        <w:ind w:firstLine="720"/>
        <w:rPr>
          <w:ins w:id="522" w:author="tara gallagher" w:date="2024-10-13T17:04:00Z"/>
        </w:rPr>
      </w:pPr>
      <w:r>
        <w:rPr>
          <w:rFonts w:ascii="Cambria" w:hAnsi="Cambria"/>
        </w:rPr>
        <w:t>Two</w:t>
      </w:r>
      <w:r w:rsidR="00030C89">
        <w:rPr>
          <w:rFonts w:ascii="Cambria" w:hAnsi="Cambria"/>
        </w:rPr>
        <w:t xml:space="preserve"> strains</w:t>
      </w:r>
      <w:r>
        <w:rPr>
          <w:rFonts w:ascii="Cambria" w:hAnsi="Cambria"/>
          <w:i/>
          <w:iCs/>
        </w:rPr>
        <w:t xml:space="preserve"> </w:t>
      </w:r>
      <w:r>
        <w:rPr>
          <w:rFonts w:ascii="Cambria" w:hAnsi="Cambria"/>
        </w:rPr>
        <w:t xml:space="preserve">were cultured: wildtype (WT) and a phenazine double mutant </w:t>
      </w:r>
      <w:r w:rsidR="00C06F71">
        <w:rPr>
          <w:rFonts w:ascii="Cambria" w:hAnsi="Cambria"/>
          <w:i/>
          <w:iCs/>
        </w:rPr>
        <w:t xml:space="preserve">P. aeruginosa </w:t>
      </w:r>
      <w:r w:rsidR="00C06F71">
        <w:rPr>
          <w:rFonts w:ascii="Cambria" w:hAnsi="Cambria"/>
        </w:rPr>
        <w:t xml:space="preserve">PA14 </w:t>
      </w:r>
      <w:r w:rsidRPr="009A763D">
        <w:rPr>
          <w:rFonts w:ascii="Cambria" w:hAnsi="Cambria"/>
          <w:i/>
          <w:iCs/>
        </w:rPr>
        <w:t>∆phz</w:t>
      </w:r>
      <w:r w:rsidR="00C06F71" w:rsidRPr="00C06F71">
        <w:rPr>
          <w:rFonts w:ascii="Cambria" w:hAnsi="Cambria"/>
          <w:i/>
          <w:iCs/>
        </w:rPr>
        <w:t>A1-G1</w:t>
      </w:r>
      <w:r w:rsidR="00C06F71">
        <w:rPr>
          <w:rFonts w:ascii="Cambria" w:hAnsi="Cambria"/>
        </w:rPr>
        <w:t>/</w:t>
      </w:r>
      <w:r w:rsidR="00C06F71" w:rsidRPr="00C06F71">
        <w:rPr>
          <w:rFonts w:ascii="Cambria" w:hAnsi="Cambria"/>
          <w:i/>
          <w:iCs/>
        </w:rPr>
        <w:t xml:space="preserve"> </w:t>
      </w:r>
      <w:r w:rsidR="00C06F71" w:rsidRPr="00D907B4">
        <w:rPr>
          <w:rFonts w:ascii="Cambria" w:hAnsi="Cambria"/>
          <w:i/>
          <w:iCs/>
        </w:rPr>
        <w:t>∆phz</w:t>
      </w:r>
      <w:r w:rsidR="00C06F71" w:rsidRPr="00C06F71">
        <w:rPr>
          <w:rFonts w:ascii="Cambria" w:hAnsi="Cambria"/>
          <w:i/>
          <w:iCs/>
        </w:rPr>
        <w:t>A</w:t>
      </w:r>
      <w:r w:rsidR="00C06F71">
        <w:rPr>
          <w:rFonts w:ascii="Cambria" w:hAnsi="Cambria"/>
          <w:i/>
          <w:iCs/>
        </w:rPr>
        <w:t>2</w:t>
      </w:r>
      <w:r w:rsidR="00C06F71" w:rsidRPr="00C06F71">
        <w:rPr>
          <w:rFonts w:ascii="Cambria" w:hAnsi="Cambria"/>
          <w:i/>
          <w:iCs/>
        </w:rPr>
        <w:t>-G</w:t>
      </w:r>
      <w:r w:rsidR="00C06F71">
        <w:rPr>
          <w:rFonts w:ascii="Cambria" w:hAnsi="Cambria"/>
          <w:i/>
          <w:iCs/>
        </w:rPr>
        <w:t xml:space="preserve">2 </w:t>
      </w:r>
      <w:r w:rsidR="00C06F71">
        <w:rPr>
          <w:rFonts w:ascii="Cambria" w:hAnsi="Cambria"/>
        </w:rPr>
        <w:t>(∆</w:t>
      </w:r>
      <w:proofErr w:type="spellStart"/>
      <w:r w:rsidR="00C06F71">
        <w:rPr>
          <w:rFonts w:ascii="Cambria" w:hAnsi="Cambria"/>
          <w:i/>
          <w:iCs/>
        </w:rPr>
        <w:t>phz</w:t>
      </w:r>
      <w:proofErr w:type="spellEnd"/>
      <w:r w:rsidR="00C06F71" w:rsidRPr="009A763D">
        <w:rPr>
          <w:rFonts w:ascii="Cambria" w:hAnsi="Cambria"/>
        </w:rPr>
        <w:t>)</w:t>
      </w:r>
      <w:del w:id="523" w:author="tara gallagher" w:date="2024-10-23T11:46:00Z">
        <w:r w:rsidR="00C06F71" w:rsidDel="00685F35">
          <w:rPr>
            <w:rFonts w:ascii="Cambria" w:hAnsi="Cambria"/>
            <w:i/>
            <w:iCs/>
          </w:rPr>
          <w:delText xml:space="preserve"> </w:delText>
        </w:r>
      </w:del>
      <w:del w:id="524" w:author="tara gallagher" w:date="2024-10-25T11:39:00Z">
        <w:r w:rsidR="00163272" w:rsidDel="001132CB">
          <w:rPr>
            <w:rFonts w:ascii="Cambria" w:hAnsi="Cambria"/>
          </w:rPr>
          <w:delText>,</w:delText>
        </w:r>
        <w:r w:rsidDel="001132CB">
          <w:rPr>
            <w:rFonts w:ascii="Cambria" w:hAnsi="Cambria"/>
          </w:rPr>
          <w:delText xml:space="preserve"> which does not produce phenazines</w:delText>
        </w:r>
      </w:del>
      <w:r w:rsidR="007D4ED9">
        <w:rPr>
          <w:rFonts w:ascii="Cambria" w:hAnsi="Cambria"/>
        </w:rPr>
        <w:t>.</w:t>
      </w:r>
      <w:ins w:id="525" w:author="tara gallagher" w:date="2024-10-25T11:40:00Z">
        <w:r w:rsidR="00EF270E">
          <w:rPr>
            <w:rFonts w:ascii="Cambria" w:hAnsi="Cambria"/>
          </w:rPr>
          <w:t xml:space="preserve"> </w:t>
        </w:r>
        <w:r w:rsidR="00EF270E" w:rsidRPr="009A763D">
          <w:t>The phasor position of</w:t>
        </w:r>
        <w:r w:rsidR="00EF270E">
          <w:t xml:space="preserve"> </w:t>
        </w:r>
        <w:r w:rsidR="00EF270E">
          <w:rPr>
            <w:i/>
            <w:iCs/>
          </w:rPr>
          <w:t>P. aeruginosa</w:t>
        </w:r>
        <w:r w:rsidR="00EF270E" w:rsidRPr="009A763D">
          <w:t xml:space="preserve"> cultures was distinct from uninoculated media</w:t>
        </w:r>
      </w:ins>
      <w:ins w:id="526" w:author="tara gallagher" w:date="2024-10-25T11:41:00Z">
        <w:r w:rsidR="00982D9E">
          <w:t>, the ex</w:t>
        </w:r>
      </w:ins>
      <w:ins w:id="527" w:author="tara gallagher" w:date="2024-10-25T11:42:00Z">
        <w:r w:rsidR="00982D9E">
          <w:t xml:space="preserve">ception being for </w:t>
        </w:r>
        <w:r w:rsidR="00982D9E">
          <w:rPr>
            <w:rFonts w:ascii="Cambria" w:hAnsi="Cambria"/>
          </w:rPr>
          <w:t>∆</w:t>
        </w:r>
        <w:proofErr w:type="spellStart"/>
        <w:r w:rsidR="00982D9E">
          <w:rPr>
            <w:rFonts w:ascii="Cambria" w:hAnsi="Cambria"/>
            <w:i/>
            <w:iCs/>
          </w:rPr>
          <w:t>phz</w:t>
        </w:r>
        <w:proofErr w:type="spellEnd"/>
        <w:r w:rsidR="00982D9E">
          <w:rPr>
            <w:rFonts w:ascii="Cambria" w:hAnsi="Cambria"/>
            <w:i/>
            <w:iCs/>
          </w:rPr>
          <w:t xml:space="preserve"> </w:t>
        </w:r>
        <w:r w:rsidR="00982D9E">
          <w:rPr>
            <w:rFonts w:ascii="Cambria" w:hAnsi="Cambria"/>
          </w:rPr>
          <w:t>strains in ASM</w:t>
        </w:r>
        <w:r w:rsidR="00982D9E">
          <w:t>, likely due to</w:t>
        </w:r>
      </w:ins>
      <w:ins w:id="528" w:author="tara gallagher" w:date="2024-10-25T11:43:00Z">
        <w:r w:rsidR="00982D9E">
          <w:t xml:space="preserve"> high amounts of NADH in ASM </w:t>
        </w:r>
      </w:ins>
      <w:ins w:id="529" w:author="tara gallagher" w:date="2024-10-25T11:40:00Z">
        <w:r w:rsidR="00EF270E" w:rsidRPr="009A763D">
          <w:t>(</w:t>
        </w:r>
        <w:r w:rsidR="00EF270E" w:rsidRPr="009A763D">
          <w:rPr>
            <w:b/>
            <w:bCs/>
          </w:rPr>
          <w:t>Fig. S</w:t>
        </w:r>
        <w:r w:rsidR="00EF270E">
          <w:rPr>
            <w:b/>
            <w:bCs/>
          </w:rPr>
          <w:t>4</w:t>
        </w:r>
      </w:ins>
      <w:ins w:id="530" w:author="tara gallagher" w:date="2024-10-25T11:41:00Z">
        <w:r w:rsidR="00982D9E">
          <w:rPr>
            <w:b/>
            <w:bCs/>
          </w:rPr>
          <w:t>, Fig. 3</w:t>
        </w:r>
      </w:ins>
      <w:ins w:id="531" w:author="tara gallagher" w:date="2024-10-25T11:40:00Z">
        <w:r w:rsidR="00EF270E" w:rsidRPr="009A763D">
          <w:t>)</w:t>
        </w:r>
        <w:r w:rsidR="00EF270E">
          <w:t>.</w:t>
        </w:r>
      </w:ins>
      <w:r w:rsidR="007D4ED9">
        <w:rPr>
          <w:rFonts w:ascii="Cambria" w:hAnsi="Cambria"/>
        </w:rPr>
        <w:t xml:space="preserve"> </w:t>
      </w:r>
      <w:del w:id="532" w:author="tara gallagher" w:date="2024-10-25T11:39:00Z">
        <w:r w:rsidR="00405685" w:rsidRPr="009A763D" w:rsidDel="001132CB">
          <w:delText>The phasor position of</w:delText>
        </w:r>
        <w:r w:rsidR="00405685" w:rsidDel="001132CB">
          <w:delText xml:space="preserve"> </w:delText>
        </w:r>
        <w:r w:rsidR="00405685" w:rsidDel="001132CB">
          <w:rPr>
            <w:i/>
            <w:iCs/>
          </w:rPr>
          <w:delText>P. aeruginosa</w:delText>
        </w:r>
        <w:r w:rsidR="00405685" w:rsidRPr="009A763D" w:rsidDel="001132CB">
          <w:delText xml:space="preserve"> cultures was distinct from uninoculated media (</w:delText>
        </w:r>
        <w:r w:rsidR="00405685" w:rsidRPr="009A763D" w:rsidDel="001132CB">
          <w:rPr>
            <w:b/>
            <w:bCs/>
          </w:rPr>
          <w:delText>Fig. S</w:delText>
        </w:r>
        <w:r w:rsidR="00405685" w:rsidDel="001132CB">
          <w:rPr>
            <w:b/>
            <w:bCs/>
          </w:rPr>
          <w:delText>4</w:delText>
        </w:r>
        <w:r w:rsidR="00405685" w:rsidRPr="009A763D" w:rsidDel="001132CB">
          <w:delText>)</w:delText>
        </w:r>
        <w:r w:rsidR="00405685" w:rsidDel="001132CB">
          <w:delText xml:space="preserve">. </w:delText>
        </w:r>
      </w:del>
      <w:r w:rsidR="00F27C25" w:rsidRPr="00CD0D15">
        <w:t xml:space="preserve">The FLIM phasor signal of </w:t>
      </w:r>
      <w:r w:rsidR="00C63F37">
        <w:t xml:space="preserve">the WT strains </w:t>
      </w:r>
      <w:r w:rsidR="00F27C25" w:rsidRPr="00CD0D15">
        <w:t>shifted with biofilm depth</w:t>
      </w:r>
      <w:r w:rsidR="00C63F37">
        <w:t xml:space="preserve"> in both ASM and M9 succinate</w:t>
      </w:r>
      <w:ins w:id="533" w:author="tara gallagher" w:date="2024-10-24T16:06:00Z">
        <w:r w:rsidR="00FE4E5D">
          <w:t>, as demonstrated by a shift in G and S distribution</w:t>
        </w:r>
      </w:ins>
      <w:ins w:id="534" w:author="tara gallagher" w:date="2024-10-24T16:07:00Z">
        <w:r w:rsidR="00804730">
          <w:t xml:space="preserve">s </w:t>
        </w:r>
      </w:ins>
      <w:del w:id="535" w:author="tara gallagher" w:date="2024-10-24T16:08:00Z">
        <w:r w:rsidR="00C63F37" w:rsidDel="00804730">
          <w:delText xml:space="preserve"> </w:delText>
        </w:r>
      </w:del>
      <w:r w:rsidR="00F27C25" w:rsidRPr="00CD0D15">
        <w:t>(</w:t>
      </w:r>
      <w:r w:rsidR="00F27C25" w:rsidRPr="00235EA7">
        <w:rPr>
          <w:b/>
          <w:bCs/>
        </w:rPr>
        <w:t>Fig. 3</w:t>
      </w:r>
      <w:ins w:id="536" w:author="tara gallagher" w:date="2024-10-24T16:11:00Z">
        <w:r w:rsidR="00804730">
          <w:rPr>
            <w:b/>
            <w:bCs/>
          </w:rPr>
          <w:t>A-</w:t>
        </w:r>
      </w:ins>
      <w:ins w:id="537" w:author="tara gallagher" w:date="2024-10-24T16:06:00Z">
        <w:r w:rsidR="00FE4E5D">
          <w:rPr>
            <w:b/>
            <w:bCs/>
          </w:rPr>
          <w:t>B)</w:t>
        </w:r>
      </w:ins>
      <w:ins w:id="538" w:author="tara gallagher" w:date="2024-10-24T16:10:00Z">
        <w:r w:rsidR="00804730">
          <w:rPr>
            <w:b/>
            <w:bCs/>
          </w:rPr>
          <w:t xml:space="preserve">. </w:t>
        </w:r>
      </w:ins>
      <w:ins w:id="539" w:author="tara gallagher" w:date="2024-10-24T16:11:00Z">
        <w:r w:rsidR="00AA4529">
          <w:t xml:space="preserve">The </w:t>
        </w:r>
      </w:ins>
      <w:ins w:id="540" w:author="tara gallagher" w:date="2024-10-24T16:06:00Z">
        <w:r w:rsidR="00FE4E5D" w:rsidRPr="00804730">
          <w:rPr>
            <w:rPrChange w:id="541" w:author="tara gallagher" w:date="2024-10-24T16:07:00Z">
              <w:rPr>
                <w:b/>
                <w:bCs/>
              </w:rPr>
            </w:rPrChange>
          </w:rPr>
          <w:t>mean G and S values</w:t>
        </w:r>
      </w:ins>
      <w:ins w:id="542" w:author="tara gallagher" w:date="2024-10-24T16:08:00Z">
        <w:r w:rsidR="00804730">
          <w:t xml:space="preserve"> </w:t>
        </w:r>
      </w:ins>
      <w:ins w:id="543" w:author="tara gallagher" w:date="2024-10-24T16:11:00Z">
        <w:r w:rsidR="00AA4529">
          <w:t xml:space="preserve">also had a depth-dependent </w:t>
        </w:r>
      </w:ins>
      <w:ins w:id="544" w:author="tara gallagher" w:date="2024-10-25T11:41:00Z">
        <w:r w:rsidR="00982D9E">
          <w:t>shift for the WT strain</w:t>
        </w:r>
      </w:ins>
      <w:ins w:id="545" w:author="tara gallagher" w:date="2024-10-24T16:11:00Z">
        <w:r w:rsidR="00AA4529">
          <w:t xml:space="preserve"> </w:t>
        </w:r>
      </w:ins>
      <w:ins w:id="546" w:author="tara gallagher" w:date="2024-10-24T16:06:00Z">
        <w:r w:rsidR="00FE4E5D">
          <w:rPr>
            <w:b/>
            <w:bCs/>
          </w:rPr>
          <w:t>(Fig. 3C</w:t>
        </w:r>
      </w:ins>
      <w:del w:id="547" w:author="tara gallagher" w:date="2024-10-24T16:06:00Z">
        <w:r w:rsidR="0030615F" w:rsidDel="00FE4E5D">
          <w:rPr>
            <w:b/>
            <w:bCs/>
          </w:rPr>
          <w:delText xml:space="preserve">, </w:delText>
        </w:r>
      </w:del>
      <w:ins w:id="548" w:author="tara gallagher" w:date="2024-10-24T16:06:00Z">
        <w:r w:rsidR="00FE4E5D">
          <w:rPr>
            <w:b/>
            <w:bCs/>
          </w:rPr>
          <w:t>;</w:t>
        </w:r>
      </w:ins>
      <w:del w:id="549" w:author="tara gallagher" w:date="2024-10-24T16:06:00Z">
        <w:r w:rsidR="0030615F" w:rsidDel="00FE4E5D">
          <w:rPr>
            <w:b/>
            <w:bCs/>
          </w:rPr>
          <w:delText>4</w:delText>
        </w:r>
      </w:del>
      <w:ins w:id="550" w:author="tara gallagher" w:date="2024-10-24T16:05:00Z">
        <w:r w:rsidR="00FE4E5D">
          <w:rPr>
            <w:b/>
            <w:bCs/>
          </w:rPr>
          <w:t xml:space="preserve"> Table S1</w:t>
        </w:r>
      </w:ins>
      <w:r w:rsidR="00F27C25" w:rsidRPr="00CD0D15">
        <w:t>).</w:t>
      </w:r>
      <w:ins w:id="551" w:author="tara gallagher" w:date="2024-10-24T16:08:00Z">
        <w:r w:rsidR="00804730">
          <w:t xml:space="preserve"> Spec</w:t>
        </w:r>
      </w:ins>
      <w:ins w:id="552" w:author="tara gallagher" w:date="2024-10-24T16:09:00Z">
        <w:r w:rsidR="00804730">
          <w:t>ifically, WT PA14 had significantly different</w:t>
        </w:r>
      </w:ins>
      <w:ins w:id="553" w:author="tara gallagher" w:date="2024-10-25T11:43:00Z">
        <w:r w:rsidR="002271E7">
          <w:t xml:space="preserve"> phasor</w:t>
        </w:r>
      </w:ins>
      <w:ins w:id="554" w:author="tara gallagher" w:date="2024-10-24T16:09:00Z">
        <w:r w:rsidR="00804730">
          <w:t xml:space="preserve"> G and S values at the surface of the biofilm com</w:t>
        </w:r>
      </w:ins>
      <w:ins w:id="555" w:author="tara gallagher" w:date="2024-10-24T16:10:00Z">
        <w:r w:rsidR="00804730">
          <w:t>pared to the 100-100 µ</w:t>
        </w:r>
      </w:ins>
      <w:ins w:id="556" w:author="tara gallagher" w:date="2024-10-24T16:11:00Z">
        <w:r w:rsidR="00AA4529">
          <w:t>m</w:t>
        </w:r>
      </w:ins>
      <w:ins w:id="557" w:author="tara gallagher" w:date="2024-10-24T16:10:00Z">
        <w:r w:rsidR="00804730">
          <w:t xml:space="preserve"> measurements in ASM and the 200-1000 µ</w:t>
        </w:r>
      </w:ins>
      <w:ins w:id="558" w:author="tara gallagher" w:date="2024-10-24T16:11:00Z">
        <w:r w:rsidR="00AA4529">
          <w:t>m</w:t>
        </w:r>
      </w:ins>
      <w:ins w:id="559" w:author="tara gallagher" w:date="2024-10-24T16:10:00Z">
        <w:r w:rsidR="00804730">
          <w:t xml:space="preserve"> measurements in M9 succinate </w:t>
        </w:r>
      </w:ins>
      <w:ins w:id="560" w:author="tara gallagher" w:date="2024-10-24T16:09:00Z">
        <w:r w:rsidR="00804730">
          <w:t>(t-test, FDR &lt; 0.05</w:t>
        </w:r>
      </w:ins>
      <w:ins w:id="561" w:author="tara gallagher" w:date="2024-10-24T16:10:00Z">
        <w:r w:rsidR="00804730">
          <w:t>;</w:t>
        </w:r>
      </w:ins>
      <w:ins w:id="562" w:author="tara gallagher" w:date="2024-10-24T16:09:00Z">
        <w:r w:rsidR="00804730">
          <w:t xml:space="preserve"> </w:t>
        </w:r>
        <w:r w:rsidR="00804730" w:rsidRPr="00804730">
          <w:rPr>
            <w:b/>
            <w:bCs/>
            <w:rPrChange w:id="563" w:author="tara gallagher" w:date="2024-10-24T16:10:00Z">
              <w:rPr/>
            </w:rPrChange>
          </w:rPr>
          <w:t>Table S1</w:t>
        </w:r>
        <w:r w:rsidR="00804730">
          <w:t>).</w:t>
        </w:r>
      </w:ins>
      <w:ins w:id="564" w:author="tara gallagher" w:date="2024-10-24T16:15:00Z">
        <w:r w:rsidR="00816E35">
          <w:t xml:space="preserve"> </w:t>
        </w:r>
      </w:ins>
      <w:ins w:id="565" w:author="tara gallagher" w:date="2024-10-24T16:16:00Z">
        <w:r w:rsidR="00816E35">
          <w:t>T</w:t>
        </w:r>
      </w:ins>
      <w:del w:id="566" w:author="tara gallagher" w:date="2024-10-24T16:15:00Z">
        <w:r w:rsidR="00F27C25" w:rsidRPr="00CD0D15" w:rsidDel="00816E35">
          <w:delText xml:space="preserve"> </w:delText>
        </w:r>
        <w:r w:rsidDel="00816E35">
          <w:delText xml:space="preserve">However, </w:delText>
        </w:r>
      </w:del>
      <w:del w:id="567" w:author="tara gallagher" w:date="2024-10-24T16:16:00Z">
        <w:r w:rsidDel="00816E35">
          <w:delText>t</w:delText>
        </w:r>
      </w:del>
      <w:r w:rsidR="00C63F37">
        <w:t xml:space="preserve">he depth-dependent lifetime shift was not observed </w:t>
      </w:r>
      <w:r>
        <w:t xml:space="preserve">in the </w:t>
      </w:r>
      <w:r w:rsidR="00C63F37" w:rsidRPr="00163272">
        <w:rPr>
          <w:i/>
          <w:iCs/>
        </w:rPr>
        <w:t>∆</w:t>
      </w:r>
      <w:proofErr w:type="spellStart"/>
      <w:r w:rsidR="00C63F37" w:rsidRPr="00163272">
        <w:rPr>
          <w:i/>
          <w:iCs/>
        </w:rPr>
        <w:t>phz</w:t>
      </w:r>
      <w:proofErr w:type="spellEnd"/>
      <w:r w:rsidR="00C63F37" w:rsidRPr="00163272">
        <w:rPr>
          <w:i/>
          <w:iCs/>
        </w:rPr>
        <w:t xml:space="preserve"> </w:t>
      </w:r>
      <w:r>
        <w:t>cultures</w:t>
      </w:r>
      <w:r w:rsidR="009907B3">
        <w:t xml:space="preserve"> (</w:t>
      </w:r>
      <w:r w:rsidR="009907B3" w:rsidRPr="009A763D">
        <w:rPr>
          <w:b/>
          <w:bCs/>
        </w:rPr>
        <w:t>Fig. 3</w:t>
      </w:r>
      <w:del w:id="568" w:author="tara gallagher" w:date="2024-10-24T16:16:00Z">
        <w:r w:rsidR="009907B3" w:rsidRPr="009A763D" w:rsidDel="00816E35">
          <w:rPr>
            <w:b/>
            <w:bCs/>
          </w:rPr>
          <w:delText>, 4</w:delText>
        </w:r>
      </w:del>
      <w:ins w:id="569" w:author="tara gallagher" w:date="2024-10-24T16:16:00Z">
        <w:r w:rsidR="00816E35">
          <w:rPr>
            <w:b/>
            <w:bCs/>
          </w:rPr>
          <w:t>,</w:t>
        </w:r>
      </w:ins>
      <w:ins w:id="570" w:author="tara gallagher" w:date="2024-10-24T16:05:00Z">
        <w:r w:rsidR="00FE4E5D">
          <w:rPr>
            <w:b/>
            <w:bCs/>
          </w:rPr>
          <w:t xml:space="preserve"> Table S1</w:t>
        </w:r>
      </w:ins>
      <w:r w:rsidR="009907B3">
        <w:t xml:space="preserve">). </w:t>
      </w:r>
      <w:r w:rsidR="00F27C25" w:rsidRPr="00CD0D15">
        <w:t>The</w:t>
      </w:r>
      <w:r w:rsidR="009907B3">
        <w:t xml:space="preserve"> </w:t>
      </w:r>
      <w:r w:rsidR="00DB3AC6">
        <w:t xml:space="preserve">surface of the </w:t>
      </w:r>
      <w:r w:rsidR="009907B3">
        <w:t>WT</w:t>
      </w:r>
      <w:r w:rsidR="00F27C25" w:rsidRPr="00CD0D15">
        <w:t xml:space="preserve"> biofilm was dominated by a longer lifetime species</w:t>
      </w:r>
      <w:r w:rsidR="00030C89">
        <w:t xml:space="preserve">. </w:t>
      </w:r>
      <w:r w:rsidR="00CA3509">
        <w:t>The long fluorescent</w:t>
      </w:r>
      <w:r w:rsidR="007604D9">
        <w:t xml:space="preserve"> </w:t>
      </w:r>
      <w:r w:rsidR="00CA3509">
        <w:t xml:space="preserve">lifetime signal associated with the WT </w:t>
      </w:r>
      <w:r w:rsidR="00CA3509">
        <w:rPr>
          <w:i/>
          <w:iCs/>
        </w:rPr>
        <w:t xml:space="preserve">P. aeruginosa </w:t>
      </w:r>
      <w:r w:rsidR="00CA3509">
        <w:t>cultures</w:t>
      </w:r>
      <w:r w:rsidR="00684441">
        <w:rPr>
          <w:i/>
          <w:iCs/>
        </w:rPr>
        <w:t xml:space="preserve"> </w:t>
      </w:r>
      <w:r w:rsidR="00684441">
        <w:t xml:space="preserve">was </w:t>
      </w:r>
      <w:r w:rsidR="007604D9">
        <w:t xml:space="preserve">also </w:t>
      </w:r>
      <w:r w:rsidR="00684441">
        <w:t xml:space="preserve">not observed in cultures of </w:t>
      </w:r>
      <w:r w:rsidR="00CA3509">
        <w:t>other microbial genera (</w:t>
      </w:r>
      <w:r w:rsidR="00CA3509" w:rsidRPr="00F71E00">
        <w:rPr>
          <w:b/>
          <w:bCs/>
        </w:rPr>
        <w:t>Fig. S</w:t>
      </w:r>
      <w:r w:rsidR="00684441">
        <w:rPr>
          <w:b/>
          <w:bCs/>
        </w:rPr>
        <w:t>5</w:t>
      </w:r>
      <w:r w:rsidR="00CA3509">
        <w:t xml:space="preserve">) </w:t>
      </w:r>
      <w:r w:rsidR="00CA3509">
        <w:fldChar w:fldCharType="begin"/>
      </w:r>
      <w:r w:rsidR="001913EA">
        <w:instrText xml:space="preserve"> ADDIN ZOTERO_ITEM CSL_CITATION {"citationID":"a2nhk2hae0i","properties":{"formattedCitation":"(33)","plainCitation":"(33)","noteIndex":0},"citationItems":[{"id":340,"uris":["http://zotero.org/users/6261839/items/6PQAQJXT",["http://zotero.org/users/6261839/items/6PQAQJXT"]],"itemData":{"id":340,"type":"article-journal","abstract":"Bacterial populations exhibit a range of metabolic states influenced by their environment, intra- and interspecies interactions. The identification of bacterial metabolic states and transitions between them in their native environment promises to elucidate community behavior and stochastic processes, such as antibiotic resistance acquisition. In this work, we employ two-photon fluorescence lifetime imaging microscopy (FLIM) to create a metabolic fingerprint of individual bacteria and populations. FLIM of autofluorescent reduced nicotinamide adenine dinucleotide (phosphate), NAD(P)H, has been previously exploited for label-free metabolic imaging of mammalian cells. However, NAD(P)H FLIM has not been established as a metabolic proxy in bacteria. Applying the phasor approach, we create FLIM-phasor maps of Escherichia coli, Salmonella enterica serovar Typhimurium, Pseudomonas aeruginosa, Bacillus subtilis, and Staphylococcus epidermidis at the single cell and population levels. The bacterial phasor is sensitive to environmental conditions such as antibiotic exposure and growth phase, suggesting that observed shifts in the phasor are representative of metabolic changes within the cells. The FLIM-phasor approach represents a powerful, non-invasive imaging technique to study bacterial metabolism in situ and could provide unique insights into bacterial community behavior, pathology and antibiotic resistance with sub-cellular resolution.","container-title":"Scientific Reports","DOI":"10.1038/s41598-017-04032-w","ISSN":"2045-2322","issue":"1","language":"en","license":"2017 The Author(s)","note":"number: 1\npublisher: Nature Publishing Group","page":"1-10","source":"www.nature.com","title":"Metabolic fingerprinting of bacteria by fluorescence lifetime imaging microscopy","volume":"7","author":[{"family":"Bhattacharjee","given":"Arunima"},{"family":"Datta","given":"Rupsa"},{"family":"Gratton","given":"Enrico"},{"family":"Hochbaum","given":"Allon I."}],"issued":{"date-parts":[["2017",6,16]]}}}],"schema":"https://github.com/citation-style-language/schema/raw/master/csl-citation.json"} </w:instrText>
      </w:r>
      <w:r w:rsidR="00CA3509">
        <w:fldChar w:fldCharType="separate"/>
      </w:r>
      <w:r w:rsidR="001913EA">
        <w:t>(33)</w:t>
      </w:r>
      <w:r w:rsidR="00CA3509">
        <w:fldChar w:fldCharType="end"/>
      </w:r>
      <w:r w:rsidR="00CA3509">
        <w:t>.</w:t>
      </w:r>
      <w:del w:id="571" w:author="tara gallagher" w:date="2024-10-13T16:58:00Z">
        <w:r w:rsidR="00684441" w:rsidDel="00E22D1D">
          <w:delText xml:space="preserve"> </w:delText>
        </w:r>
      </w:del>
      <w:ins w:id="572" w:author="tara gallagher" w:date="2024-10-13T16:58:00Z">
        <w:r w:rsidR="00E22D1D">
          <w:t xml:space="preserve"> </w:t>
        </w:r>
      </w:ins>
      <w:ins w:id="573" w:author="tara gallagher" w:date="2024-10-24T16:16:00Z">
        <w:r w:rsidR="00816E35">
          <w:t>Examples of fluorescent intensity images</w:t>
        </w:r>
      </w:ins>
      <w:ins w:id="574" w:author="tara gallagher" w:date="2024-10-24T16:17:00Z">
        <w:r w:rsidR="00816E35">
          <w:t xml:space="preserve">, normalized by max intensity </w:t>
        </w:r>
      </w:ins>
      <w:ins w:id="575" w:author="tara gallagher" w:date="2024-10-24T16:16:00Z">
        <w:r w:rsidR="00816E35">
          <w:t>(</w:t>
        </w:r>
        <w:r w:rsidR="00816E35" w:rsidRPr="00816E35">
          <w:rPr>
            <w:b/>
            <w:bCs/>
            <w:rPrChange w:id="576" w:author="tara gallagher" w:date="2024-10-24T16:17:00Z">
              <w:rPr/>
            </w:rPrChange>
          </w:rPr>
          <w:t>Fig. 4A</w:t>
        </w:r>
        <w:r w:rsidR="00816E35">
          <w:t>)</w:t>
        </w:r>
      </w:ins>
      <w:ins w:id="577" w:author="tara gallagher" w:date="2024-10-24T16:17:00Z">
        <w:r w:rsidR="00816E35">
          <w:t xml:space="preserve">, </w:t>
        </w:r>
      </w:ins>
      <w:ins w:id="578" w:author="tara gallagher" w:date="2024-10-24T16:16:00Z">
        <w:r w:rsidR="00816E35">
          <w:t xml:space="preserve">with the FLIM </w:t>
        </w:r>
      </w:ins>
      <w:ins w:id="579" w:author="tara gallagher" w:date="2024-10-24T16:17:00Z">
        <w:r w:rsidR="00816E35">
          <w:t xml:space="preserve">phasor </w:t>
        </w:r>
      </w:ins>
      <w:ins w:id="580" w:author="tara gallagher" w:date="2024-10-24T16:16:00Z">
        <w:r w:rsidR="00816E35">
          <w:t>signal color-mapped on</w:t>
        </w:r>
      </w:ins>
      <w:ins w:id="581" w:author="tara gallagher" w:date="2024-10-24T16:17:00Z">
        <w:r w:rsidR="00816E35">
          <w:t xml:space="preserve"> top of</w:t>
        </w:r>
      </w:ins>
      <w:ins w:id="582" w:author="tara gallagher" w:date="2024-10-24T16:16:00Z">
        <w:r w:rsidR="00816E35">
          <w:t xml:space="preserve"> the image</w:t>
        </w:r>
      </w:ins>
      <w:ins w:id="583" w:author="tara gallagher" w:date="2024-10-24T16:17:00Z">
        <w:r w:rsidR="00816E35">
          <w:t xml:space="preserve"> (</w:t>
        </w:r>
        <w:r w:rsidR="00816E35" w:rsidRPr="00DD4DCD">
          <w:rPr>
            <w:b/>
            <w:bCs/>
          </w:rPr>
          <w:t>Fig. 4B-C</w:t>
        </w:r>
        <w:r w:rsidR="00816E35">
          <w:t>)</w:t>
        </w:r>
      </w:ins>
      <w:ins w:id="584" w:author="tara gallagher" w:date="2024-10-24T16:16:00Z">
        <w:r w:rsidR="00816E35">
          <w:t xml:space="preserve"> indicate</w:t>
        </w:r>
      </w:ins>
      <w:ins w:id="585" w:author="tara gallagher" w:date="2024-10-24T16:35:00Z">
        <w:r w:rsidR="00BE56E2">
          <w:t xml:space="preserve"> the</w:t>
        </w:r>
      </w:ins>
      <w:ins w:id="586" w:author="tara gallagher" w:date="2024-10-24T16:37:00Z">
        <w:r w:rsidR="00BE56E2">
          <w:t xml:space="preserve"> FLIM </w:t>
        </w:r>
      </w:ins>
      <w:ins w:id="587" w:author="tara gallagher" w:date="2024-10-24T16:35:00Z">
        <w:r w:rsidR="00BE56E2">
          <w:t>signal is similar</w:t>
        </w:r>
      </w:ins>
      <w:ins w:id="588" w:author="tara gallagher" w:date="2024-10-24T16:36:00Z">
        <w:r w:rsidR="00BE56E2">
          <w:t xml:space="preserve"> both within</w:t>
        </w:r>
      </w:ins>
      <w:ins w:id="589" w:author="tara gallagher" w:date="2024-10-24T16:16:00Z">
        <w:r w:rsidR="00816E35">
          <w:t xml:space="preserve"> </w:t>
        </w:r>
      </w:ins>
      <w:ins w:id="590" w:author="tara gallagher" w:date="2024-10-25T11:44:00Z">
        <w:r w:rsidR="002271E7">
          <w:t xml:space="preserve">and </w:t>
        </w:r>
      </w:ins>
      <w:ins w:id="591" w:author="tara gallagher" w:date="2024-10-24T16:36:00Z">
        <w:r w:rsidR="00BE56E2">
          <w:t>outside of cell clusters, suggesting secreted molecules</w:t>
        </w:r>
      </w:ins>
      <w:ins w:id="592" w:author="tara gallagher" w:date="2024-10-24T16:38:00Z">
        <w:r w:rsidR="00BE56E2">
          <w:t xml:space="preserve"> </w:t>
        </w:r>
      </w:ins>
      <w:ins w:id="593" w:author="tara gallagher" w:date="2024-10-24T16:37:00Z">
        <w:r w:rsidR="00BE56E2">
          <w:t>are largely contributing to the fluorescent lifetime</w:t>
        </w:r>
      </w:ins>
      <w:ins w:id="594" w:author="tara gallagher" w:date="2024-10-25T08:40:00Z">
        <w:r w:rsidR="00AA74A7">
          <w:t xml:space="preserve"> signal</w:t>
        </w:r>
      </w:ins>
      <w:ins w:id="595" w:author="tara gallagher" w:date="2024-10-24T16:37:00Z">
        <w:r w:rsidR="00BE56E2">
          <w:t xml:space="preserve">. </w:t>
        </w:r>
      </w:ins>
    </w:p>
    <w:p w14:paraId="11024940" w14:textId="5F1C606D" w:rsidR="00CA3509" w:rsidRDefault="00E22D1D" w:rsidP="00A82580">
      <w:pPr>
        <w:pStyle w:val="NormalWeb"/>
        <w:spacing w:line="480" w:lineRule="auto"/>
        <w:ind w:firstLine="720"/>
      </w:pPr>
      <w:ins w:id="596" w:author="tara gallagher" w:date="2024-10-13T17:00:00Z">
        <w:r>
          <w:t xml:space="preserve">Given </w:t>
        </w:r>
      </w:ins>
      <w:ins w:id="597" w:author="tara gallagher" w:date="2024-10-13T17:01:00Z">
        <w:r>
          <w:t xml:space="preserve">that </w:t>
        </w:r>
      </w:ins>
      <w:ins w:id="598" w:author="tara gallagher" w:date="2024-10-13T17:03:00Z">
        <w:r>
          <w:t xml:space="preserve">other phenazines </w:t>
        </w:r>
      </w:ins>
      <w:ins w:id="599" w:author="tara gallagher" w:date="2024-10-13T17:05:00Z">
        <w:r>
          <w:t xml:space="preserve">emit low </w:t>
        </w:r>
      </w:ins>
      <w:ins w:id="600" w:author="tara gallagher" w:date="2024-10-13T17:02:00Z">
        <w:r>
          <w:t>fluorescent</w:t>
        </w:r>
      </w:ins>
      <w:ins w:id="601" w:author="tara gallagher" w:date="2024-10-13T17:01:00Z">
        <w:r>
          <w:t xml:space="preserve"> signal</w:t>
        </w:r>
      </w:ins>
      <w:ins w:id="602" w:author="tara gallagher" w:date="2024-10-13T17:02:00Z">
        <w:r>
          <w:t xml:space="preserve"> within the emission filter</w:t>
        </w:r>
      </w:ins>
      <w:ins w:id="603" w:author="tara gallagher" w:date="2024-10-13T17:01:00Z">
        <w:r>
          <w:t xml:space="preserve"> </w:t>
        </w:r>
      </w:ins>
      <w:ins w:id="604" w:author="tara gallagher" w:date="2024-10-13T17:02:00Z">
        <w:r>
          <w:t xml:space="preserve">range </w:t>
        </w:r>
      </w:ins>
      <w:ins w:id="605" w:author="tara gallagher" w:date="2024-10-13T17:04:00Z">
        <w:r>
          <w:t xml:space="preserve">and </w:t>
        </w:r>
      </w:ins>
      <w:ins w:id="606" w:author="tara gallagher" w:date="2024-10-13T17:05:00Z">
        <w:r>
          <w:t xml:space="preserve">reduced </w:t>
        </w:r>
      </w:ins>
      <w:ins w:id="607" w:author="tara gallagher" w:date="2024-10-13T17:04:00Z">
        <w:r>
          <w:t>1-hydroxyphenazine has a short fluoresce</w:t>
        </w:r>
      </w:ins>
      <w:ins w:id="608" w:author="tara gallagher" w:date="2024-10-25T09:57:00Z">
        <w:r w:rsidR="00AA050E">
          <w:t>nce</w:t>
        </w:r>
      </w:ins>
      <w:ins w:id="609" w:author="tara gallagher" w:date="2024-10-13T17:04:00Z">
        <w:r>
          <w:t xml:space="preserve"> lifetime dis</w:t>
        </w:r>
      </w:ins>
      <w:ins w:id="610" w:author="tara gallagher" w:date="2024-10-13T17:05:00Z">
        <w:r>
          <w:t xml:space="preserve">tinct from reduced pyocyanin </w:t>
        </w:r>
      </w:ins>
      <w:ins w:id="611" w:author="tara gallagher" w:date="2024-10-13T17:01:00Z">
        <w:r>
          <w:t>(</w:t>
        </w:r>
        <w:r w:rsidRPr="00206F56">
          <w:rPr>
            <w:b/>
            <w:bCs/>
            <w:rPrChange w:id="612" w:author="tara gallagher" w:date="2024-10-24T16:31:00Z">
              <w:rPr/>
            </w:rPrChange>
          </w:rPr>
          <w:t>Fig</w:t>
        </w:r>
      </w:ins>
      <w:ins w:id="613" w:author="tara gallagher" w:date="2024-10-13T17:03:00Z">
        <w:r w:rsidRPr="00206F56">
          <w:rPr>
            <w:b/>
            <w:bCs/>
            <w:rPrChange w:id="614" w:author="tara gallagher" w:date="2024-10-24T16:31:00Z">
              <w:rPr/>
            </w:rPrChange>
          </w:rPr>
          <w:t>. 2, S1</w:t>
        </w:r>
        <w:r>
          <w:t>)</w:t>
        </w:r>
      </w:ins>
      <w:ins w:id="615" w:author="tara gallagher" w:date="2024-10-13T17:00:00Z">
        <w:r>
          <w:t>,</w:t>
        </w:r>
      </w:ins>
      <w:del w:id="616" w:author="tara gallagher" w:date="2024-10-13T17:00:00Z">
        <w:r w:rsidR="00A567BB" w:rsidDel="00E22D1D">
          <w:delText>T</w:delText>
        </w:r>
      </w:del>
      <w:del w:id="617" w:author="tara gallagher" w:date="2024-10-13T17:04:00Z">
        <w:r w:rsidR="00A567BB" w:rsidDel="00E22D1D">
          <w:delText>his</w:delText>
        </w:r>
      </w:del>
      <w:r w:rsidR="00A567BB">
        <w:t xml:space="preserve"> </w:t>
      </w:r>
      <w:ins w:id="618" w:author="tara gallagher" w:date="2024-10-13T17:04:00Z">
        <w:r>
          <w:t>r</w:t>
        </w:r>
      </w:ins>
      <w:del w:id="619" w:author="tara gallagher" w:date="2024-10-13T17:04:00Z">
        <w:r w:rsidR="00A567BB" w:rsidDel="00E22D1D">
          <w:delText>suggests</w:delText>
        </w:r>
        <w:r w:rsidR="00684441" w:rsidDel="00E22D1D">
          <w:delText xml:space="preserve"> r</w:delText>
        </w:r>
      </w:del>
      <w:r w:rsidR="00684441">
        <w:t>educed pyocyanin is</w:t>
      </w:r>
      <w:r w:rsidR="00405685">
        <w:t xml:space="preserve"> </w:t>
      </w:r>
      <w:ins w:id="620" w:author="tara gallagher" w:date="2024-10-25T11:57:00Z">
        <w:r w:rsidR="00AE601D">
          <w:t>likely</w:t>
        </w:r>
      </w:ins>
      <w:del w:id="621" w:author="tara gallagher" w:date="2024-10-25T11:57:00Z">
        <w:r w:rsidR="00684441" w:rsidDel="00AE601D">
          <w:delText>the</w:delText>
        </w:r>
      </w:del>
      <w:r w:rsidR="00684441">
        <w:t xml:space="preserve"> </w:t>
      </w:r>
      <w:ins w:id="622" w:author="tara gallagher" w:date="2024-10-25T11:57:00Z">
        <w:r w:rsidR="00AE601D">
          <w:t xml:space="preserve">producing the </w:t>
        </w:r>
      </w:ins>
      <w:del w:id="623" w:author="tara gallagher" w:date="2024-10-25T11:57:00Z">
        <w:r w:rsidR="00684441" w:rsidDel="00AE601D">
          <w:delText xml:space="preserve">main contributor to the </w:delText>
        </w:r>
      </w:del>
      <w:r w:rsidR="00684441">
        <w:t xml:space="preserve">long lifetime signal found at the surface of WT </w:t>
      </w:r>
      <w:r w:rsidR="00684441">
        <w:rPr>
          <w:i/>
          <w:iCs/>
        </w:rPr>
        <w:t xml:space="preserve">P. aeruginosa </w:t>
      </w:r>
      <w:r w:rsidR="00684441">
        <w:t>biofilms</w:t>
      </w:r>
      <w:ins w:id="624" w:author="tara gallagher" w:date="2024-10-25T11:44:00Z">
        <w:r w:rsidR="00FF7906">
          <w:t xml:space="preserve"> (</w:t>
        </w:r>
        <w:r w:rsidR="00FF7906" w:rsidRPr="00FF7906">
          <w:rPr>
            <w:b/>
            <w:bCs/>
            <w:rPrChange w:id="625" w:author="tara gallagher" w:date="2024-10-25T11:45:00Z">
              <w:rPr/>
            </w:rPrChange>
          </w:rPr>
          <w:t xml:space="preserve">Fig. 3, </w:t>
        </w:r>
      </w:ins>
      <w:ins w:id="626" w:author="tara gallagher" w:date="2024-10-25T11:45:00Z">
        <w:r w:rsidR="00FF7906" w:rsidRPr="00FF7906">
          <w:rPr>
            <w:b/>
            <w:bCs/>
            <w:rPrChange w:id="627" w:author="tara gallagher" w:date="2024-10-25T11:45:00Z">
              <w:rPr/>
            </w:rPrChange>
          </w:rPr>
          <w:t>4</w:t>
        </w:r>
        <w:r w:rsidR="00FF7906">
          <w:t>)</w:t>
        </w:r>
      </w:ins>
      <w:r w:rsidR="00684441">
        <w:t>.</w:t>
      </w:r>
      <w:del w:id="628" w:author="tara gallagher" w:date="2024-10-13T17:05:00Z">
        <w:r w:rsidR="00684441" w:rsidDel="00E22D1D">
          <w:delText xml:space="preserve">  </w:delText>
        </w:r>
      </w:del>
    </w:p>
    <w:p w14:paraId="4AEE7D7F" w14:textId="0F9134F0" w:rsidR="00BA0B90" w:rsidRPr="0034649C" w:rsidDel="0034649C" w:rsidRDefault="007604D9" w:rsidP="00060A02">
      <w:pPr>
        <w:spacing w:line="480" w:lineRule="auto"/>
        <w:ind w:firstLine="720"/>
        <w:outlineLvl w:val="0"/>
        <w:rPr>
          <w:del w:id="629" w:author="tara gallagher" w:date="2024-10-24T17:49:00Z"/>
          <w:rPrChange w:id="630" w:author="tara gallagher" w:date="2024-10-24T17:49:00Z">
            <w:rPr>
              <w:del w:id="631" w:author="tara gallagher" w:date="2024-10-24T17:49:00Z"/>
              <w:rFonts w:ascii="Cambria" w:hAnsi="Cambria"/>
            </w:rPr>
          </w:rPrChange>
        </w:rPr>
      </w:pPr>
      <w:r>
        <w:rPr>
          <w:rFonts w:ascii="Cambria" w:hAnsi="Cambria"/>
        </w:rPr>
        <w:lastRenderedPageBreak/>
        <w:t>W</w:t>
      </w:r>
      <w:r w:rsidR="00684441" w:rsidRPr="00CD0D15">
        <w:rPr>
          <w:rFonts w:ascii="Cambria" w:hAnsi="Cambria"/>
        </w:rPr>
        <w:t>e initially hypothesized that</w:t>
      </w:r>
      <w:r w:rsidR="00684441">
        <w:rPr>
          <w:rFonts w:ascii="Cambria" w:hAnsi="Cambria"/>
          <w:i/>
        </w:rPr>
        <w:t xml:space="preserve"> </w:t>
      </w:r>
      <w:r w:rsidR="00684441">
        <w:rPr>
          <w:rFonts w:ascii="Cambria" w:hAnsi="Cambria"/>
          <w:iCs/>
        </w:rPr>
        <w:t xml:space="preserve">there would be higher levels of </w:t>
      </w:r>
      <w:r w:rsidR="00684441">
        <w:rPr>
          <w:rFonts w:ascii="Cambria" w:hAnsi="Cambria"/>
        </w:rPr>
        <w:t xml:space="preserve">reduced </w:t>
      </w:r>
      <w:r w:rsidR="00684441" w:rsidRPr="00CD0D15">
        <w:rPr>
          <w:rFonts w:ascii="Cambria" w:hAnsi="Cambria"/>
        </w:rPr>
        <w:t xml:space="preserve">pyocyanin </w:t>
      </w:r>
      <w:r w:rsidR="00684441">
        <w:rPr>
          <w:rFonts w:ascii="Cambria" w:hAnsi="Cambria"/>
        </w:rPr>
        <w:t xml:space="preserve">deeper in the biofilm </w:t>
      </w:r>
      <w:r w:rsidR="00684441" w:rsidRPr="00CD0D15">
        <w:rPr>
          <w:rFonts w:ascii="Cambria" w:hAnsi="Cambria"/>
        </w:rPr>
        <w:fldChar w:fldCharType="begin"/>
      </w:r>
      <w:r w:rsidR="00E22D1D">
        <w:rPr>
          <w:rFonts w:ascii="Cambria" w:hAnsi="Cambria"/>
        </w:rPr>
        <w:instrText xml:space="preserve"> ADDIN ZOTERO_ITEM CSL_CITATION {"citationID":"ww4bPNIv","properties":{"formattedCitation":"(7\\uc0\\u8211{}9)","plainCitation":"(7–9)","noteIndex":0},"citationItems":[{"id":369,"uris":["http://zotero.org/users/6261839/items/PIHWELW5",["http://zotero.org/users/6261839/items/PIHWELW5"]],"itemData":{"id":369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K."}]}},{"id":306,"uris":["http://zotero.org/users/6261839/items/4DPZPRKM",["http://zotero.org/users/6261839/items/4DPZPRKM"]],"itemData":{"id":306,"type":"article-journal","abstract":"Classifying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1098-5530","issue":"11","language":"en","license":"Copyright © 2020 American Society for Microbiology.. All Rights Reserved.","note":"publisher: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00684441" w:rsidRPr="00CD0D15">
        <w:rPr>
          <w:rFonts w:ascii="Cambria" w:hAnsi="Cambria"/>
        </w:rPr>
        <w:fldChar w:fldCharType="separate"/>
      </w:r>
      <w:r w:rsidR="00E22D1D" w:rsidRPr="00E22D1D">
        <w:rPr>
          <w:rFonts w:ascii="Cambria" w:hAnsi="Cambria"/>
        </w:rPr>
        <w:t>(7–9)</w:t>
      </w:r>
      <w:r w:rsidR="00684441" w:rsidRPr="00CD0D15">
        <w:rPr>
          <w:rFonts w:ascii="Cambria" w:hAnsi="Cambria"/>
        </w:rPr>
        <w:fldChar w:fldCharType="end"/>
      </w:r>
      <w:r>
        <w:rPr>
          <w:rFonts w:ascii="Cambria" w:hAnsi="Cambria"/>
        </w:rPr>
        <w:t>, r</w:t>
      </w:r>
      <w:r w:rsidRPr="00CD0D15">
        <w:rPr>
          <w:rFonts w:ascii="Cambria" w:hAnsi="Cambria"/>
        </w:rPr>
        <w:t xml:space="preserve">easoning </w:t>
      </w:r>
      <w:r>
        <w:rPr>
          <w:rFonts w:ascii="Cambria" w:hAnsi="Cambria"/>
        </w:rPr>
        <w:t>there would be</w:t>
      </w:r>
      <w:r w:rsidRPr="00CD0D15">
        <w:rPr>
          <w:rFonts w:ascii="Cambria" w:hAnsi="Cambria"/>
        </w:rPr>
        <w:t xml:space="preserve"> less oxygen exposure</w:t>
      </w:r>
      <w:r>
        <w:rPr>
          <w:rFonts w:ascii="Cambria" w:hAnsi="Cambria"/>
        </w:rPr>
        <w:t>.</w:t>
      </w:r>
      <w:r w:rsidR="00684441" w:rsidRPr="00CD0D15">
        <w:rPr>
          <w:rFonts w:ascii="Cambria" w:hAnsi="Cambria"/>
        </w:rPr>
        <w:t xml:space="preserve"> </w:t>
      </w:r>
      <w:r>
        <w:rPr>
          <w:rFonts w:ascii="Cambria" w:hAnsi="Cambria"/>
        </w:rPr>
        <w:t xml:space="preserve">However, the long lifetime signal associated with reduced pyocyanin was prominent at the surface of WT biofilms. </w:t>
      </w:r>
      <w:ins w:id="632" w:author="tara gallagher" w:date="2024-10-25T11:45:00Z">
        <w:r w:rsidR="00FF7906">
          <w:rPr>
            <w:rFonts w:ascii="Cambria" w:hAnsi="Cambria"/>
          </w:rPr>
          <w:t xml:space="preserve">The </w:t>
        </w:r>
      </w:ins>
      <w:del w:id="633" w:author="tara gallagher" w:date="2024-10-25T11:45:00Z">
        <w:r w:rsidDel="00FF7906">
          <w:rPr>
            <w:rFonts w:ascii="Cambria" w:hAnsi="Cambria"/>
          </w:rPr>
          <w:delText xml:space="preserve">In addition, </w:delText>
        </w:r>
        <w:r w:rsidR="00F15DB6" w:rsidDel="00FF7906">
          <w:rPr>
            <w:rFonts w:ascii="Cambria" w:hAnsi="Cambria"/>
          </w:rPr>
          <w:delText xml:space="preserve">the </w:delText>
        </w:r>
      </w:del>
      <w:r>
        <w:rPr>
          <w:rFonts w:ascii="Cambria" w:hAnsi="Cambria"/>
        </w:rPr>
        <w:t>reduced pyocyanin</w:t>
      </w:r>
      <w:r w:rsidR="00F15DB6">
        <w:rPr>
          <w:rFonts w:ascii="Cambria" w:hAnsi="Cambria"/>
        </w:rPr>
        <w:t xml:space="preserve"> signal was prominent when biofilms were prepared for imaging with a coverslip </w:t>
      </w:r>
      <w:r>
        <w:rPr>
          <w:rFonts w:ascii="Cambria" w:hAnsi="Cambria"/>
        </w:rPr>
        <w:t>(</w:t>
      </w:r>
      <w:r w:rsidRPr="00EC153A">
        <w:rPr>
          <w:rFonts w:ascii="Cambria" w:hAnsi="Cambria"/>
          <w:b/>
          <w:bCs/>
        </w:rPr>
        <w:t>Fig. S</w:t>
      </w:r>
      <w:r>
        <w:rPr>
          <w:rFonts w:ascii="Cambria" w:hAnsi="Cambria"/>
          <w:b/>
          <w:bCs/>
        </w:rPr>
        <w:t>6</w:t>
      </w:r>
      <w:r>
        <w:rPr>
          <w:rFonts w:ascii="Cambria" w:hAnsi="Cambria"/>
        </w:rPr>
        <w:t>)</w:t>
      </w:r>
      <w:r w:rsidR="00F15DB6">
        <w:rPr>
          <w:rFonts w:ascii="Cambria" w:hAnsi="Cambria"/>
        </w:rPr>
        <w:t>, and there was</w:t>
      </w:r>
      <w:r w:rsidR="00684441" w:rsidRPr="00CD0D15">
        <w:rPr>
          <w:rFonts w:ascii="Cambria" w:hAnsi="Cambria"/>
        </w:rPr>
        <w:t xml:space="preserve"> high density of </w:t>
      </w:r>
      <w:r w:rsidR="00684441" w:rsidRPr="00201A3D">
        <w:rPr>
          <w:rFonts w:ascii="Cambria" w:hAnsi="Cambria"/>
          <w:i/>
        </w:rPr>
        <w:t>P. aeruginosa</w:t>
      </w:r>
      <w:r w:rsidR="00684441" w:rsidRPr="00CD0D15">
        <w:rPr>
          <w:rFonts w:ascii="Cambria" w:hAnsi="Cambria"/>
        </w:rPr>
        <w:t xml:space="preserve"> growth</w:t>
      </w:r>
      <w:del w:id="634" w:author="tara gallagher" w:date="2024-10-25T11:45:00Z">
        <w:r w:rsidR="00684441" w:rsidRPr="00CD0D15" w:rsidDel="00FF7906">
          <w:rPr>
            <w:rFonts w:ascii="Cambria" w:hAnsi="Cambria"/>
          </w:rPr>
          <w:delText xml:space="preserve"> was</w:delText>
        </w:r>
      </w:del>
      <w:r w:rsidR="00684441" w:rsidRPr="00CD0D15">
        <w:rPr>
          <w:rFonts w:ascii="Cambria" w:hAnsi="Cambria"/>
        </w:rPr>
        <w:t xml:space="preserve"> at the</w:t>
      </w:r>
      <w:r>
        <w:rPr>
          <w:rFonts w:ascii="Cambria" w:hAnsi="Cambria"/>
        </w:rPr>
        <w:t xml:space="preserve"> biofilm</w:t>
      </w:r>
      <w:r w:rsidR="00684441" w:rsidRPr="00CD0D15">
        <w:rPr>
          <w:rFonts w:ascii="Cambria" w:hAnsi="Cambria"/>
        </w:rPr>
        <w:t xml:space="preserve"> surface</w:t>
      </w:r>
      <w:r>
        <w:rPr>
          <w:rFonts w:ascii="Cambria" w:hAnsi="Cambria"/>
        </w:rPr>
        <w:t xml:space="preserve"> </w:t>
      </w:r>
      <w:r w:rsidR="00684441" w:rsidRPr="00CD0D15">
        <w:rPr>
          <w:rFonts w:ascii="Cambria" w:hAnsi="Cambria"/>
        </w:rPr>
        <w:t>(</w:t>
      </w:r>
      <w:r w:rsidR="00684441" w:rsidRPr="00201A3D">
        <w:rPr>
          <w:rFonts w:ascii="Cambria" w:hAnsi="Cambria"/>
          <w:b/>
        </w:rPr>
        <w:t>Fig. 3</w:t>
      </w:r>
      <w:r w:rsidR="00684441">
        <w:rPr>
          <w:rFonts w:ascii="Cambria" w:hAnsi="Cambria"/>
          <w:b/>
        </w:rPr>
        <w:t>,</w:t>
      </w:r>
      <w:ins w:id="635" w:author="tara gallagher" w:date="2024-10-25T11:45:00Z">
        <w:r w:rsidR="00FF7906">
          <w:rPr>
            <w:rFonts w:ascii="Cambria" w:hAnsi="Cambria"/>
            <w:b/>
          </w:rPr>
          <w:t xml:space="preserve"> </w:t>
        </w:r>
      </w:ins>
      <w:r w:rsidR="00684441">
        <w:rPr>
          <w:rFonts w:ascii="Cambria" w:hAnsi="Cambria"/>
          <w:b/>
        </w:rPr>
        <w:t>4</w:t>
      </w:r>
      <w:r w:rsidR="00684441" w:rsidRPr="00CD0D15">
        <w:rPr>
          <w:rFonts w:ascii="Cambria" w:hAnsi="Cambria"/>
        </w:rPr>
        <w:t>).</w:t>
      </w:r>
      <w:r>
        <w:rPr>
          <w:rFonts w:ascii="Cambria" w:hAnsi="Cambria"/>
        </w:rPr>
        <w:t xml:space="preserve"> </w:t>
      </w:r>
      <w:r w:rsidR="00684441">
        <w:rPr>
          <w:rFonts w:ascii="Cambria" w:hAnsi="Cambria"/>
        </w:rPr>
        <w:t xml:space="preserve">The oxygen consumption rate of the </w:t>
      </w:r>
      <w:r w:rsidR="00684441" w:rsidRPr="00CD0D15">
        <w:rPr>
          <w:rFonts w:ascii="Cambria" w:hAnsi="Cambria"/>
        </w:rPr>
        <w:t xml:space="preserve">dense </w:t>
      </w:r>
      <w:r w:rsidR="00684441">
        <w:rPr>
          <w:rFonts w:ascii="Cambria" w:hAnsi="Cambria"/>
        </w:rPr>
        <w:t xml:space="preserve">bacterial </w:t>
      </w:r>
      <w:r w:rsidR="00684441" w:rsidRPr="00CD0D15">
        <w:rPr>
          <w:rFonts w:ascii="Cambria" w:hAnsi="Cambria"/>
        </w:rPr>
        <w:t>populations</w:t>
      </w:r>
      <w:r w:rsidR="00684441">
        <w:rPr>
          <w:rFonts w:ascii="Cambria" w:hAnsi="Cambria"/>
        </w:rPr>
        <w:t xml:space="preserve"> at the biofilm surface is likely high, and the bacteria </w:t>
      </w:r>
      <w:r>
        <w:rPr>
          <w:rFonts w:ascii="Cambria" w:hAnsi="Cambria"/>
        </w:rPr>
        <w:t xml:space="preserve">could </w:t>
      </w:r>
      <w:r w:rsidR="00684441">
        <w:rPr>
          <w:rFonts w:ascii="Cambria" w:hAnsi="Cambria"/>
        </w:rPr>
        <w:t>have reduced a pool</w:t>
      </w:r>
      <w:r w:rsidR="00684441" w:rsidRPr="00CD0D15">
        <w:rPr>
          <w:rFonts w:ascii="Cambria" w:hAnsi="Cambria"/>
        </w:rPr>
        <w:t xml:space="preserve"> of pyocyanin for</w:t>
      </w:r>
      <w:r w:rsidR="00684441">
        <w:rPr>
          <w:rFonts w:ascii="Cambria" w:hAnsi="Cambria"/>
        </w:rPr>
        <w:t xml:space="preserve"> electron recycling</w:t>
      </w:r>
      <w:r w:rsidR="00684441" w:rsidRPr="00CD0D15">
        <w:rPr>
          <w:rFonts w:ascii="Cambria" w:hAnsi="Cambria"/>
        </w:rPr>
        <w:t xml:space="preserve">.  </w:t>
      </w:r>
      <w:r w:rsidR="00684441">
        <w:rPr>
          <w:rFonts w:ascii="Cambria" w:hAnsi="Cambria"/>
        </w:rPr>
        <w:t>This model</w:t>
      </w:r>
      <w:r w:rsidR="00684441" w:rsidRPr="00CD0D15">
        <w:rPr>
          <w:rFonts w:ascii="Cambria" w:hAnsi="Cambria"/>
        </w:rPr>
        <w:t xml:space="preserve"> agrees with previous </w:t>
      </w:r>
      <w:r w:rsidR="00F8293F">
        <w:rPr>
          <w:rFonts w:ascii="Cambria" w:hAnsi="Cambria"/>
        </w:rPr>
        <w:t xml:space="preserve">observations that </w:t>
      </w:r>
      <w:r w:rsidR="00684441" w:rsidRPr="00CD0D15">
        <w:rPr>
          <w:rFonts w:ascii="Cambria" w:hAnsi="Cambria"/>
        </w:rPr>
        <w:t xml:space="preserve"> population density controls phenazine biosynthesis </w:t>
      </w:r>
      <w:r w:rsidR="00684441" w:rsidRPr="00CD0D15">
        <w:rPr>
          <w:rFonts w:ascii="Cambria" w:hAnsi="Cambria"/>
        </w:rPr>
        <w:fldChar w:fldCharType="begin"/>
      </w:r>
      <w:r w:rsidR="001913EA">
        <w:rPr>
          <w:rFonts w:ascii="Cambria" w:hAnsi="Cambria"/>
        </w:rPr>
        <w:instrText xml:space="preserve"> ADDIN ZOTERO_ITEM CSL_CITATION {"citationID":"OyuDP71G","properties":{"formattedCitation":"(34, 35)","plainCitation":"(34, 35)","noteIndex":0},"citationItems":[{"id":299,"uris":["http://zotero.org/users/6261839/items/ZMSSLUTR",["http://zotero.org/users/6261839/items/ZMSSLUTR"]],"itemData":{"id":299,"type":"article-journal","abstract":"Bacteria communicate with each other to coordinate expression of specific genes in a cell density-dependent fashion, a phenomenon called quorum sensing and response. Although we know that quorum sensing via acyl-homoserine lactone (HSL) signals controls expression of several virulence genes in the human pathogen Pseudomonas aeruginosa, the number and types of genes controlled by quorum sensing have not been studied systematically. We have constructed a library of random insertions in the chromosome of a P. aeruginosa acyl-HSL synthesis mutant by using a transposon containing a promoterless lacZ. This library was screened for acyl-HSL induction of lacZ. Thirty-nine quorum sensing-regulated genes were identified. The genes were organized into classes depending on the pattern of regulation. About half of the genes appear to be in seven operons, some seem organized in large patches on the genome. Many of the quorum sensing-regulated genes code for putative virulence factors or production of secondary metabolites. Many of the genes identified showed a high level of induction by acyl-HSL signaling.","container-title":"Proceedings of the National Academy of Sciences","DOI":"10.1073/pnas.96.24.13904","ISSN":"0027-8424, 1091-6490","issue":"24","journalAbbreviation":"PNAS","language":"en","license":"Copyright © 1999, The National Academy of Sciences","note":"publisher: National Academy of Sciences\nsection: Biological Sciences\nPMID: 10570171","page":"13904-13909","source":"www.pnas.org","title":"Identification of genes controlled by quorum sensing in Pseudomonas aeruginosa","volume":"96","author":[{"family":"Whiteley","given":"Marvin"},{"family":"Lee","given":"Kimberly M."},{"family":"Greenberg","given":"E. P."}],"issued":{"date-parts":[["1999",11,23]]}}},{"id":298,"uris":["http://zotero.org/users/6261839/items/729PP4A9",["http://zotero.org/users/6261839/items/729PP4A9"]],"itemData":{"id":298,"type":"article-journal","abstract":"Bacterial communities use “quorum sensing” (QS) to coordinate their population behavior through the action of extracellular signal molecules, such as the N-acyl-l-homoserine lactones (AHLs). The versatile and ubiquitous opportunistic pathogen Pseudomonas aeruginosa is a well-studied model for AHL-mediated QS. This species also produces an intercellular signal distinct from AHLs, 3,4-dihydroxy-2-heptylquinoline (PQS), which belongs to a family of poorly characterized 4-hydroxy-2-alkylquinolines (HAQs) previously identified for their antimicrobial activity. Here we use liquid chromatography (LC)/MS, genetics, and whole-genome expression to investigate the structure, biosynthesis, regulation, and activity of HAQs. We show that the pqsA-E operon encodes enzymes that catalyze the biosynthesis of five distinct classes of HAQs, and establish the sequence of synthesis of these compounds, which include potent cytochrome inhibitors and antibiotics active against human commensal and pathogenic bacteria. We find that anthranilic acid, the product of the PhnAB synthase, is the primary precursor of HAQs and that the HAQ congener 4-hydroxy-2-heptylquinoline (HHQ) is the direct precursor of the PQS signaling molecule. Significantly, whereas phnAB and pqsA-E are positively regulated by the virulence-associated transcription factor MvfR, which is also required for the expression of several QS-regulated genes, the conversion of HHQ to PQS is instead controlled by LasR. Finally, our results reveal that HHQ is itself both released from, and taken up by, bacterial cells where it is converted into PQS, suggesting that it functions as a messenger molecule in a cell-to-cell communication pathway. HAQ signaling represents a potential target for the pharmacological intervention of P. aeruginosa-mediated infections.","container-title":"Proceedings of the National Academy of Sciences","DOI":"10.1073/pnas.0307694100","ISSN":"0027-8424, 1091-6490","issue":"5","journalAbbreviation":"PNAS","language":"en","license":"Copyright © 2004, The National Academy of Sciences","note":"ISBN: 9780307694102\npublisher: National Academy of Sciences\nsection: Biological Sciences\nPMID: 14739337","page":"1339-1344","source":"www.pnas.org","title":"Analysis of Pseudomonas aeruginosa 4-hydroxy-2-alkylquinolines (HAQs) reveals a role for 4-hydroxy-2-heptylquinoline in cell-to-cell communication","volume":"101","author":[{"family":"Déziel","given":"Eric"},{"family":"Lépine","given":"François"},{"family":"Milot","given":"Sylvain"},{"family":"He","given":"Jianxin"},{"family":"Mindrinos","given":"Michael N."},{"family":"Tompkins","given":"Ronald G."},{"family":"Rahme","given":"Laurence G."}],"issued":{"date-parts":[["2004",2,3]]}}}],"schema":"https://github.com/citation-style-language/schema/raw/master/csl-citation.json"} </w:instrText>
      </w:r>
      <w:r w:rsidR="00684441" w:rsidRPr="00CD0D15">
        <w:rPr>
          <w:rFonts w:ascii="Cambria" w:hAnsi="Cambria"/>
        </w:rPr>
        <w:fldChar w:fldCharType="separate"/>
      </w:r>
      <w:r w:rsidR="001913EA">
        <w:rPr>
          <w:rFonts w:ascii="Cambria" w:hAnsi="Cambria"/>
          <w:noProof/>
        </w:rPr>
        <w:t>(34, 35)</w:t>
      </w:r>
      <w:r w:rsidR="00684441" w:rsidRPr="00CD0D15">
        <w:rPr>
          <w:rFonts w:ascii="Cambria" w:hAnsi="Cambria"/>
        </w:rPr>
        <w:fldChar w:fldCharType="end"/>
      </w:r>
      <w:r w:rsidR="00684441" w:rsidRPr="00CD0D15">
        <w:rPr>
          <w:rFonts w:ascii="Cambria" w:hAnsi="Cambria"/>
        </w:rPr>
        <w:t xml:space="preserve"> and oxygen is required for pyocyanin biosynthesis </w:t>
      </w:r>
      <w:r w:rsidR="00684441" w:rsidRPr="00CD0D15">
        <w:rPr>
          <w:rFonts w:ascii="Cambria" w:hAnsi="Cambria"/>
        </w:rPr>
        <w:fldChar w:fldCharType="begin"/>
      </w:r>
      <w:r w:rsidR="001913EA">
        <w:rPr>
          <w:rFonts w:ascii="Cambria" w:hAnsi="Cambria"/>
        </w:rPr>
        <w:instrText xml:space="preserve"> ADDIN ZOTERO_ITEM CSL_CITATION {"citationID":"VJU30Y9p","properties":{"formattedCitation":"(36)","plainCitation":"(36)","noteIndex":0},"citationItems":[{"id":297,"uris":["http://zotero.org/users/6261839/items/9USAB2BW",["http://zotero.org/users/6261839/items/9USAB2BW"]],"itemData":{"id":297,"type":"article-journal","abstract":"Pyocyanin is a biologically active phenazine produced by the human pathogen Pseudomonas aeruginosa. It is thought to endow P. aeruginosa with a competitive growth advantage in colonized tissue and is also thought to be a virulence factor in diseases such as cystic fibrosis and AIDS where patients are commonly infected by pathogenic Pseudomonads due to their immunocompromised state. Pyocyanin is also a chemically interesting compound due to its unusual oxidation-reduction activity. Phenazine-1-carboxylic acid, the precursor to the bioactive phenazines, is synthesized from chorismic acid by enzymes encoded in a seven-gene cistron in Pseudomonas aeruginosa and in other Pseudomonads. Phenzine-1-carboxylic acid is believed to be converted to pyocyanin by the sequential actions of the putative S-adenosylmethionine dependent N-methyltransferase PhzM and the putative flavin-dependent hydroxylase PhzS. Here we report the 1.8 Å crystal structure of PhzM solved by single anomalous dispersion. Unlike many methyltransferases, PhzM is a dimer in solution. The 36 kDa PhzM polypeptide folds into three domains. The C-terminal domain exhibits the α/β-hydrolase fold typical of small molecule methyltransferases. Two smaller N-terminal domains form much of the dimer interface. Structural alignments with known methyltransferases show that PhzM is most similar to the plant O-methyltransferases that are characterized by an unusual intertwined dimer interface. The structure of PhzM contains no ligands and the active site is open and solvent exposed when compared to structures of similar enzymes. In vitro experiments using purified PhzM alone demonstrate that it has little or no ability to methylate phenzine-1-carboxylic acid. However, when the putative hydroxylase PhzS is included, pyocyanin is readily produced. This observation suggests that a mechanism has evolved in P. aeruginosa that ensures efficient production of pyocyanin by preventing the formation and release of an unstable and potentially deleterious intermediate.","container-title":"Biochemistry","DOI":"10.1021/bi6024403","ISSN":"0006-2960","issue":"7","journalAbbreviation":"Biochemistry","note":"PMID: 17253782\nPMCID: PMC2572083","page":"1821-1828","source":"PubMed Central","title":"Structural and Functional Analysis of the Pyocyanin Biosynthetic Protein PhzM from Pseudomonas aeruginosa","volume":"46","author":[{"family":"Parsons","given":"James F."},{"family":"Greenhagen","given":"Bryan T."},{"family":"Shi","given":"Katherine"},{"family":"Calabrese","given":"Kelly"},{"family":"Robinson","given":"Howard"},{"family":"Ladner","given":"Jane E."}],"issued":{"date-parts":[["2007",2,20]]}}}],"schema":"https://github.com/citation-style-language/schema/raw/master/csl-citation.json"} </w:instrText>
      </w:r>
      <w:r w:rsidR="00684441" w:rsidRPr="00CD0D15">
        <w:rPr>
          <w:rFonts w:ascii="Cambria" w:hAnsi="Cambria"/>
        </w:rPr>
        <w:fldChar w:fldCharType="separate"/>
      </w:r>
      <w:r w:rsidR="001913EA">
        <w:rPr>
          <w:rFonts w:ascii="Cambria" w:hAnsi="Cambria"/>
          <w:noProof/>
        </w:rPr>
        <w:t>(36)</w:t>
      </w:r>
      <w:r w:rsidR="00684441" w:rsidRPr="00CD0D15">
        <w:rPr>
          <w:rFonts w:ascii="Cambria" w:hAnsi="Cambria"/>
        </w:rPr>
        <w:fldChar w:fldCharType="end"/>
      </w:r>
      <w:r w:rsidR="00684441" w:rsidRPr="00CD0D15">
        <w:rPr>
          <w:rFonts w:ascii="Cambria" w:hAnsi="Cambria"/>
        </w:rPr>
        <w:t xml:space="preserve">. Although it may seem counterintuitive that oxygen is necessary </w:t>
      </w:r>
      <w:r w:rsidR="00F8293F">
        <w:rPr>
          <w:rFonts w:ascii="Cambria" w:hAnsi="Cambria"/>
        </w:rPr>
        <w:t xml:space="preserve">for synthesis, </w:t>
      </w:r>
      <w:r w:rsidR="00684441" w:rsidRPr="00CD0D15">
        <w:rPr>
          <w:rFonts w:ascii="Cambria" w:hAnsi="Cambria"/>
        </w:rPr>
        <w:t xml:space="preserve">pyocyanin has the highest affinity for oxygen out of other studied phenazines </w:t>
      </w:r>
      <w:r w:rsidR="00684441" w:rsidRPr="00CD0D15">
        <w:rPr>
          <w:rFonts w:ascii="Cambria" w:hAnsi="Cambria"/>
        </w:rPr>
        <w:fldChar w:fldCharType="begin"/>
      </w:r>
      <w:r w:rsidR="00E22D1D">
        <w:rPr>
          <w:rFonts w:ascii="Cambria" w:hAnsi="Cambria"/>
        </w:rPr>
        <w:instrText xml:space="preserve"> ADDIN ZOTERO_ITEM CSL_CITATION {"citationID":"puJTfkXw","properties":{"formattedCitation":"(10)","plainCitation":"(10)","noteIndex":0},"citationItems":[{"id":380,"uris":["http://zotero.org/users/6261839/items/GM93JK4E",["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00684441" w:rsidRPr="00CD0D15">
        <w:rPr>
          <w:rFonts w:ascii="Cambria" w:hAnsi="Cambria"/>
        </w:rPr>
        <w:fldChar w:fldCharType="separate"/>
      </w:r>
      <w:r w:rsidR="00E22D1D">
        <w:rPr>
          <w:rFonts w:ascii="Cambria" w:hAnsi="Cambria"/>
          <w:noProof/>
        </w:rPr>
        <w:t>(10)</w:t>
      </w:r>
      <w:r w:rsidR="00684441" w:rsidRPr="00CD0D15">
        <w:rPr>
          <w:rFonts w:ascii="Cambria" w:hAnsi="Cambria"/>
        </w:rPr>
        <w:fldChar w:fldCharType="end"/>
      </w:r>
      <w:r w:rsidR="00684441" w:rsidRPr="00CD0D15">
        <w:rPr>
          <w:rFonts w:ascii="Cambria" w:hAnsi="Cambria"/>
        </w:rPr>
        <w:t xml:space="preserve">. In locally anoxic conditions, </w:t>
      </w:r>
      <w:r w:rsidR="00684441" w:rsidRPr="00201A3D">
        <w:rPr>
          <w:rFonts w:ascii="Cambria" w:hAnsi="Cambria"/>
          <w:i/>
        </w:rPr>
        <w:t>P. aeruginosa</w:t>
      </w:r>
      <w:r w:rsidR="00684441" w:rsidRPr="00CD0D15">
        <w:rPr>
          <w:rFonts w:ascii="Cambria" w:hAnsi="Cambria"/>
        </w:rPr>
        <w:t xml:space="preserve"> couples pyocyanin reduction with oxidation of glucose and pyruvate, which generates ATP and increases anaerobic survival </w:t>
      </w:r>
      <w:r w:rsidR="00684441" w:rsidRPr="00CD0D15">
        <w:rPr>
          <w:rFonts w:ascii="Cambria" w:hAnsi="Cambria"/>
        </w:rPr>
        <w:fldChar w:fldCharType="begin"/>
      </w:r>
      <w:r w:rsidR="001913EA">
        <w:rPr>
          <w:rFonts w:ascii="Cambria" w:hAnsi="Cambria"/>
        </w:rPr>
        <w:instrText xml:space="preserve"> ADDIN ZOTERO_ITEM CSL_CITATION {"citationID":"rXvqEj6t","properties":{"formattedCitation":"(8, 37, 38)","plainCitation":"(8, 37, 38)","noteIndex":0},"citationItems":[{"id":104,"uris":["http://zotero.org/users/6261839/items/GB9IXVMD",["http://zotero.org/users/6261839/items/GB9IXVMD"]],"itemData":{"id":104,"type":"article-journal","abstract":"While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K."}]}},{"id":538,"uris":["http://zotero.org/users/6261839/items/T6EPXS8K",["http://zotero.org/users/6261839/items/T6EPXS8K"]],"itemData":{"id":538,"type":"article-journal","abstract":"Denitrification and arginine fermentation are central metabolic processes performed by the opportunistic pathogen Pseudomonas aeruginosa during biofilm formation and infection of lungs of patients with cystic fibrosis. Genome-wide searches for additional components of the anaerobic metabolism identified potential genes for pyruvate-metabolizing NADH-dependent lactate dehydrogenase (ldhA), phosphotransacetylase (pta), and acetate kinase (ackA). While pyruvate fermentation alone does not sustain significant anaerobic growth of P. aeruginosa, it provides the bacterium with the metabolic capacity for long-term survival of up to 18 days. Detected conversion of pyruvate to lactate and acetate is dependent on the presence of intact ldhA and ackA-pta loci, respectively. DNA microarray studies in combination with reporter gene fusion analysis and enzyme activity measurements demonstrated the anr- and ihfA-dependent anaerobic induction of the ackA-pta promoter. Potential Anr and integration host factor binding sites were localized. Pyruvate-dependent anaerobic long-term survival was found to be significantly reduced in anr and ihfA mutants. No obvious ldhA regulation by oxygen tension was observed. Pyruvate fermentation is pH dependent. Nitrate respiration abolished pyruvate fermentation, while arginine fermentation occurs independently of pyruvate utilization.","container-title":"Journal of Bacteriology","DOI":"10.1128/JB.186.14.4596-4604.2004","ISSN":"0021-9193, 1098-5530","issue":"14","language":"en","license":"American Society for Microbiology","note":"PMID: 15231792","page":"4596-4604","source":"jb.asm.org","title":"Long-Term Anaerobic Survival of the Opportunistic Pathogen Pseudomonas aeruginosa via Pyruvate Fermentation","volume":"186","author":[{"family":"Eschbach","given":"Martin"},{"family":"Schreiber","given":"Kerstin"},{"family":"Trunk","given":"Katharina"},{"family":"Buer","given":"Jan"},{"family":"Jahn","given":"Dieter"},{"family":"Schobert","given":"Max"}],"issued":{"date-parts":[["2004",7,15]]}}},{"id":533,"uris":["http://zotero.org/users/6261839/items/2NVJKQMC",["http://zotero.org/users/6261839/items/2NVJKQMC"]],"itemData":{"id":533,"type":"article-journal","abstract":"Phenazines are a class of redox-active molecules produced by diverse bacteria and archaea. Many of the biological functions of phenazines, such as mediating signaling, iron acquisition, and redox homeostasis, derive from their redox activity. While prior studies have focused on extracellular phenazine oxidation by oxygen and iron, here we report a search for reductants and catalysts of intracellular phenazine reduction in Pseudomonas aeruginosa. Enzymatic assays in cell-free lysate, together with crude fractionation and chemical inhibition, indicate that P. aeruginosa contains multiple enzymes that catalyze the reduction of the endogenous phenazines pyocyanin and phenazine-1-carboxylic acid in both cytosolic and membrane fractions. We used chemical inhibitors to target general enzyme classes and found that an inhibitor of flavoproteins and heme-containing proteins, diphenyleneiodonium, effectively inhibited phenazine reduction in vitro, suggesting that most phenazine reduction derives from these enzymes. Using natively purified proteins, we demonstrate that the pyruvate and α-ketoglutarate dehydrogenase complexes directly catalyze phenazine reduction with pyruvate or α-ketoglutarate as electron donors. Both complexes transfer electrons to phenazines through the common subunit dihydrolipoamide dehydrogenase, a flavoprotein encoded by the gene lpdG. Although we were unable to co-crystalize LpdG with an endogenous phenazine, we report its X-ray crystal structure in the apo form (refined to 1.35 Å), bound to NAD+ (1.45 Å), and bound to NADH (1.79 Å). In contrast to the notion that phenazines support intracellular redox homeostasis by oxidizing NADH, our work suggests that phenazines may substitute for NAD+ in LpdG and other enzymes, achieving the same end by a different mechanism.","container-title":"Journal of Biological Chemistry","DOI":"10.1074/jbc.M116.772848","ISSN":"0021-9258, 1083-351X","journalAbbreviation":"J. Biol. Chem.","language":"en","note":"PMID: 28174304","page":"jbc.M116.772848","source":"www.jbc.org","title":"The pyruvate and α-ketoglutarate dehydrogenase complexes of Pseudomonas aeruginosa catalyze pyocyanin and phenazine-1-carboxylic acid reduction via the subunit dihydrolipoamide dehydrogenase","author":[{"family":"Glasser","given":"Nathaniel R."},{"family":"Wang","given":"Benjamin X."},{"family":"Hoy","given":"Julie A."},{"family":"Newman","given":"Dianne K."}],"issued":{"date-parts":[["2017",2,7]]}}}],"schema":"https://github.com/citation-style-language/schema/raw/master/csl-citation.json"} </w:instrText>
      </w:r>
      <w:r w:rsidR="00684441" w:rsidRPr="00CD0D15">
        <w:rPr>
          <w:rFonts w:ascii="Cambria" w:hAnsi="Cambria"/>
        </w:rPr>
        <w:fldChar w:fldCharType="separate"/>
      </w:r>
      <w:r w:rsidR="001913EA">
        <w:rPr>
          <w:rFonts w:ascii="Cambria" w:hAnsi="Cambria"/>
          <w:noProof/>
        </w:rPr>
        <w:t>(8, 37, 38)</w:t>
      </w:r>
      <w:r w:rsidR="00684441" w:rsidRPr="00CD0D15">
        <w:rPr>
          <w:rFonts w:ascii="Cambria" w:hAnsi="Cambria"/>
        </w:rPr>
        <w:fldChar w:fldCharType="end"/>
      </w:r>
      <w:r w:rsidR="00684441" w:rsidRPr="00CD0D15">
        <w:rPr>
          <w:rFonts w:ascii="Cambria" w:hAnsi="Cambria"/>
        </w:rPr>
        <w:t xml:space="preserve">. The reduced pyocyanin is secreted and oxidized extracellularly </w:t>
      </w:r>
      <w:r w:rsidR="00684441" w:rsidRPr="00CD0D15">
        <w:rPr>
          <w:rFonts w:ascii="Cambria" w:hAnsi="Cambria"/>
        </w:rPr>
        <w:fldChar w:fldCharType="begin"/>
      </w:r>
      <w:r w:rsidR="00E22D1D">
        <w:rPr>
          <w:rFonts w:ascii="Cambria" w:hAnsi="Cambria"/>
        </w:rPr>
        <w:instrText xml:space="preserve"> ADDIN ZOTERO_ITEM CSL_CITATION {"citationID":"EPWCABCI","properties":{"formattedCitation":"(8, 9)","plainCitation":"(8, 9)","noteIndex":0},"citationItems":[{"id":104,"uris":["http://zotero.org/users/6261839/items/GB9IXVMD",["http://zotero.org/users/6261839/items/GB9IXVMD"]],"itemData":{"id":104,"type":"article-journal","abstract":"While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K."}]}},{"id":306,"uris":["http://zotero.org/users/6261839/items/4DPZPRKM",["http://zotero.org/users/6261839/items/4DPZPRKM"]],"itemData":{"id":306,"type":"article-journal","abstract":"Classifying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1098-5530","issue":"11","language":"en","license":"Copyright © 2020 American Society for Microbiology.. All Rights Reserved.","note":"publisher: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00684441" w:rsidRPr="00CD0D15">
        <w:rPr>
          <w:rFonts w:ascii="Cambria" w:hAnsi="Cambria"/>
        </w:rPr>
        <w:fldChar w:fldCharType="separate"/>
      </w:r>
      <w:r w:rsidR="00E22D1D">
        <w:rPr>
          <w:rFonts w:ascii="Cambria" w:hAnsi="Cambria"/>
          <w:noProof/>
        </w:rPr>
        <w:t>(8, 9)</w:t>
      </w:r>
      <w:r w:rsidR="00684441" w:rsidRPr="00CD0D15">
        <w:rPr>
          <w:rFonts w:ascii="Cambria" w:hAnsi="Cambria"/>
        </w:rPr>
        <w:fldChar w:fldCharType="end"/>
      </w:r>
      <w:ins w:id="636" w:author="tara gallagher" w:date="2024-10-25T11:47:00Z">
        <w:r w:rsidR="00FF7906">
          <w:rPr>
            <w:rFonts w:ascii="Cambria" w:hAnsi="Cambria"/>
          </w:rPr>
          <w:t xml:space="preserve">, and </w:t>
        </w:r>
      </w:ins>
      <w:del w:id="637" w:author="tara gallagher" w:date="2024-10-25T11:47:00Z">
        <w:r w:rsidR="00684441" w:rsidRPr="00CD0D15" w:rsidDel="00FF7906">
          <w:rPr>
            <w:rFonts w:ascii="Cambria" w:hAnsi="Cambria"/>
          </w:rPr>
          <w:delText>.</w:delText>
        </w:r>
      </w:del>
      <w:ins w:id="638" w:author="tara gallagher" w:date="2024-10-25T11:50:00Z">
        <w:r w:rsidR="00FF7906">
          <w:rPr>
            <w:rFonts w:ascii="Cambria" w:hAnsi="Cambria"/>
          </w:rPr>
          <w:t xml:space="preserve">a </w:t>
        </w:r>
      </w:ins>
      <w:del w:id="639" w:author="tara gallagher" w:date="2024-10-25T11:47:00Z">
        <w:r w:rsidR="00684441" w:rsidRPr="00CD0D15" w:rsidDel="00FF7906">
          <w:rPr>
            <w:rFonts w:ascii="Cambria" w:hAnsi="Cambria"/>
          </w:rPr>
          <w:delText xml:space="preserve"> A</w:delText>
        </w:r>
      </w:del>
      <w:del w:id="640" w:author="tara gallagher" w:date="2024-10-25T11:50:00Z">
        <w:r w:rsidR="00684441" w:rsidRPr="00CD0D15" w:rsidDel="00FF7906">
          <w:rPr>
            <w:rFonts w:ascii="Cambria" w:hAnsi="Cambria"/>
          </w:rPr>
          <w:delText xml:space="preserve"> </w:delText>
        </w:r>
      </w:del>
      <w:r w:rsidR="00684441" w:rsidRPr="00CD0D15">
        <w:rPr>
          <w:rFonts w:ascii="Cambria" w:hAnsi="Cambria"/>
        </w:rPr>
        <w:t xml:space="preserve">portion of the pyocyanin </w:t>
      </w:r>
      <w:ins w:id="641" w:author="tara gallagher" w:date="2024-10-25T11:47:00Z">
        <w:r w:rsidR="00FF7906">
          <w:rPr>
            <w:rFonts w:ascii="Cambria" w:hAnsi="Cambria"/>
          </w:rPr>
          <w:t xml:space="preserve">is </w:t>
        </w:r>
      </w:ins>
      <w:del w:id="642" w:author="tara gallagher" w:date="2024-10-25T11:47:00Z">
        <w:r w:rsidR="00684441" w:rsidRPr="00CD0D15" w:rsidDel="00FF7906">
          <w:rPr>
            <w:rFonts w:ascii="Cambria" w:hAnsi="Cambria"/>
          </w:rPr>
          <w:delText xml:space="preserve">can be </w:delText>
        </w:r>
      </w:del>
      <w:r w:rsidR="00684441" w:rsidRPr="00CD0D15">
        <w:rPr>
          <w:rFonts w:ascii="Cambria" w:hAnsi="Cambria"/>
        </w:rPr>
        <w:t xml:space="preserve">retained in the biofilms </w:t>
      </w:r>
      <w:ins w:id="643" w:author="tara gallagher" w:date="2024-10-25T11:47:00Z">
        <w:r w:rsidR="00FF7906">
          <w:rPr>
            <w:rFonts w:ascii="Cambria" w:hAnsi="Cambria"/>
          </w:rPr>
          <w:t>when bound to</w:t>
        </w:r>
      </w:ins>
      <w:del w:id="644" w:author="tara gallagher" w:date="2024-10-25T11:47:00Z">
        <w:r w:rsidR="00684441" w:rsidRPr="00CD0D15" w:rsidDel="00FF7906">
          <w:rPr>
            <w:rFonts w:ascii="Cambria" w:hAnsi="Cambria"/>
          </w:rPr>
          <w:delText>by</w:delText>
        </w:r>
        <w:r w:rsidR="00684441" w:rsidRPr="00201A3D" w:rsidDel="00FF7906">
          <w:rPr>
            <w:rFonts w:ascii="Cambria" w:hAnsi="Cambria"/>
            <w:i/>
          </w:rPr>
          <w:delText xml:space="preserve"> P. aeruginosa</w:delText>
        </w:r>
        <w:r w:rsidR="00684441" w:rsidRPr="00CD0D15" w:rsidDel="00FF7906">
          <w:rPr>
            <w:rFonts w:ascii="Cambria" w:hAnsi="Cambria"/>
          </w:rPr>
          <w:delText>-derived</w:delText>
        </w:r>
      </w:del>
      <w:r w:rsidR="00684441" w:rsidRPr="00CD0D15">
        <w:rPr>
          <w:rFonts w:ascii="Cambria" w:hAnsi="Cambria"/>
        </w:rPr>
        <w:t xml:space="preserve"> extracellular DNA</w:t>
      </w:r>
      <w:ins w:id="645" w:author="tara gallagher" w:date="2024-10-25T11:47:00Z">
        <w:r w:rsidR="00FF7906">
          <w:rPr>
            <w:rFonts w:ascii="Cambria" w:hAnsi="Cambria"/>
          </w:rPr>
          <w:t xml:space="preserve"> </w:t>
        </w:r>
      </w:ins>
      <w:del w:id="646" w:author="tara gallagher" w:date="2024-10-25T11:47:00Z">
        <w:r w:rsidR="00684441" w:rsidRPr="00CD0D15" w:rsidDel="00FF7906">
          <w:rPr>
            <w:rFonts w:ascii="Cambria" w:hAnsi="Cambria"/>
          </w:rPr>
          <w:delText xml:space="preserve"> that binds to phenazines </w:delText>
        </w:r>
      </w:del>
      <w:r w:rsidR="00684441" w:rsidRPr="00CD0D15">
        <w:rPr>
          <w:rFonts w:ascii="Cambria" w:hAnsi="Cambria"/>
        </w:rPr>
        <w:fldChar w:fldCharType="begin"/>
      </w:r>
      <w:r w:rsidR="006B6D80">
        <w:rPr>
          <w:rFonts w:ascii="Cambria" w:hAnsi="Cambria"/>
        </w:rPr>
        <w:instrText xml:space="preserve"> ADDIN ZOTERO_ITEM CSL_CITATION {"citationID":"gxDHFhov","properties":{"formattedCitation":"(17, 18)","plainCitation":"(17, 18)","noteIndex":0},"citationItems":[{"id":294,"uris":["http://zotero.org/users/6261839/items/XQY7ZEC8",["http://zotero.org/users/6261839/items/XQY7ZEC8"]],"itemData":{"id":294,"type":"article-journal","abstract":"Pyocyanin is an electrochemically active metabolite produced by the human pathogen Pseudomonas aeruginosa. It is a recognized virulence factor and is involved in a variety of significant biological activities including gene expression, maintaining fitness of bacterial cells and biofilm formation. It is also recognized as an electron shuttle for bacterial respiration and as an antibacterial and antifungal agent. eDNA has also been demonstrated to be a major component in establishing P. aeruginosa biofilms. In this study we discovered that production of pyocyanin influences the binding of eDNA to P. aeruginosa PA14 cells, mediated through intercalation of pyocyanin with eDNA. P. aeruginosa cell surface properties including cell size (hydrodynamic diameter), hydrophobicity and attractive surface energies were influenced by eDNA in the presence of pyocyanin, affecting physico-chemical interactions and promoting aggregation. A ΔphzA-G PA14 mutant, deficient in pyocynain production, could not bind with eDNA resulting in a reduction in hydrodynamic diameter, a decrease in hydrophobicity, repulsive physico-chemical interactions and reduction in aggregation in comparison to the wildtype strain. Removal of eDNA by DNase I treatment on the PA14 wildtype strain resulted in significant reduction in aggregation, cell surface hydrophobicity and size and an increase in repulsive physico-chemical interactions, similar to the level of the ΔphzA-G mutant. The cell surface properties of the ΔphzA-G mutant were not affected by DNase I treatment. Based on these findings we propose that pyocyanin intercalation with eDNA promotes cell-to-cell interactions in P. aeruginosa cells by influencing their cell surface properties and physico-chemical interactions.","container-title":"PLoS ONE","DOI":"10.1371/journal.pone.0058299","ISSN":"1932-6203","issue":"3","journalAbbreviation":"PLoS One","note":"PMID: 23505483\nPMCID: PMC3594310","source":"PubMed Central","title":"Pyocyanin Facilitates Extracellular DNA Binding to Pseudomonas aeruginosa Influencing Cell Surface Properties and Aggregation","URL":"https://www.ncbi.nlm.nih.gov/pmc/articles/PMC3594310/","volume":"8","author":[{"family":"Das","given":"Theerthankar"},{"family":"Kutty","given":"Samuel K."},{"family":"Kumar","given":"Naresh"},{"family":"Manefield","given":"Mike"}],"accessed":{"date-parts":[["2020",5,16]]},"issued":{"date-parts":[["2013",3,11]]}}},{"id":1488,"uris":["http://zotero.org/users/6261839/items/F5S9XY2T",["http://zotero.org/users/6261839/items/F5S9XY2T"]],"itemData":{"id":1488,"type":"article-journal","container-title":"Cell","issue":"4","note":"publisher: Elsevier","page":"919–932","source":"Google Scholar","title":"Extracellular DNA promotes efficient extracellular electron transfer by pyocyanin in Pseudomonas aeruginosa biofilms","volume":"182","author":[{"family":"Saunders","given":"Scott H."},{"family":"Edmund","given":"C. M."},{"family":"Yates","given":"Matthew D."},{"family":"Otero","given":"Fernanda Jiménez"},{"family":"Trammell","given":"Scott A."},{"family":"Stemp","given":"Eric DA"},{"family":"Barton","given":"Jacqueline K."},{"family":"Tender","given":"Leonard M."},{"family":"Newman","given":"Dianne K."}],"issued":{"date-parts":[["2020"]]}}}],"schema":"https://github.com/citation-style-language/schema/raw/master/csl-citation.json"} </w:instrText>
      </w:r>
      <w:r w:rsidR="00684441" w:rsidRPr="00CD0D15">
        <w:rPr>
          <w:rFonts w:ascii="Cambria" w:hAnsi="Cambria"/>
        </w:rPr>
        <w:fldChar w:fldCharType="separate"/>
      </w:r>
      <w:r w:rsidR="006B6D80">
        <w:rPr>
          <w:rFonts w:ascii="Cambria" w:hAnsi="Cambria"/>
        </w:rPr>
        <w:t>(17, 18)</w:t>
      </w:r>
      <w:r w:rsidR="00684441" w:rsidRPr="00CD0D15">
        <w:rPr>
          <w:rFonts w:ascii="Cambria" w:hAnsi="Cambria"/>
        </w:rPr>
        <w:fldChar w:fldCharType="end"/>
      </w:r>
      <w:ins w:id="647" w:author="tara gallagher" w:date="2024-10-25T11:47:00Z">
        <w:r w:rsidR="00FF7906">
          <w:rPr>
            <w:rFonts w:ascii="Cambria" w:hAnsi="Cambria"/>
          </w:rPr>
          <w:t xml:space="preserve">. </w:t>
        </w:r>
      </w:ins>
      <w:del w:id="648" w:author="tara gallagher" w:date="2024-10-25T11:47:00Z">
        <w:r w:rsidR="00684441" w:rsidRPr="00CD0D15" w:rsidDel="00FF7906">
          <w:rPr>
            <w:rFonts w:ascii="Cambria" w:hAnsi="Cambria"/>
          </w:rPr>
          <w:delText>, distributing pyocyanin both inside and outside of the biofil</w:delText>
        </w:r>
        <w:r w:rsidR="00684441" w:rsidDel="00FF7906">
          <w:rPr>
            <w:rFonts w:ascii="Cambria" w:hAnsi="Cambria"/>
          </w:rPr>
          <w:delText>m and enabling electron cycling</w:delText>
        </w:r>
        <w:r w:rsidR="00684441" w:rsidDel="00FF7906">
          <w:delText>.</w:delText>
        </w:r>
      </w:del>
    </w:p>
    <w:p w14:paraId="0503A50C" w14:textId="77777777" w:rsidR="00CA3509" w:rsidRDefault="00CA3509">
      <w:pPr>
        <w:spacing w:line="480" w:lineRule="auto"/>
        <w:ind w:firstLine="720"/>
        <w:rPr>
          <w:rFonts w:ascii="Cambria" w:hAnsi="Cambria"/>
        </w:rPr>
        <w:pPrChange w:id="649" w:author="tara gallagher" w:date="2024-10-25T11:45:00Z">
          <w:pPr>
            <w:spacing w:line="480" w:lineRule="auto"/>
          </w:pPr>
        </w:pPrChange>
      </w:pPr>
    </w:p>
    <w:p w14:paraId="08FA0C7B" w14:textId="37440748" w:rsidR="00BF20CA" w:rsidRDefault="000B6C5D" w:rsidP="00BF20CA">
      <w:pPr>
        <w:spacing w:line="480" w:lineRule="auto"/>
        <w:rPr>
          <w:rFonts w:ascii="Cambria" w:hAnsi="Cambria"/>
        </w:rPr>
      </w:pPr>
      <w:del w:id="650" w:author="tara gallagher" w:date="2024-10-24T15:44:00Z">
        <w:r w:rsidRPr="000F0629" w:rsidDel="00A1167E">
          <w:rPr>
            <w:noProof/>
          </w:rPr>
          <w:drawing>
            <wp:inline distT="0" distB="0" distL="0" distR="0" wp14:anchorId="57111ED2" wp14:editId="1963417B">
              <wp:extent cx="5003597" cy="5326479"/>
              <wp:effectExtent l="0" t="0" r="635" b="0"/>
              <wp:docPr id="1928765636" name="Picture 1" descr="A chart of different types of solu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5636" name="Picture 1" descr="A chart of different types of solutions&#10;&#10;Description automatically generated with medium confidence"/>
                      <pic:cNvPicPr/>
                    </pic:nvPicPr>
                    <pic:blipFill>
                      <a:blip r:embed="rId11"/>
                      <a:stretch>
                        <a:fillRect/>
                      </a:stretch>
                    </pic:blipFill>
                    <pic:spPr>
                      <a:xfrm>
                        <a:off x="0" y="0"/>
                        <a:ext cx="5023979" cy="5348176"/>
                      </a:xfrm>
                      <a:prstGeom prst="rect">
                        <a:avLst/>
                      </a:prstGeom>
                    </pic:spPr>
                  </pic:pic>
                </a:graphicData>
              </a:graphic>
            </wp:inline>
          </w:drawing>
        </w:r>
      </w:del>
      <w:ins w:id="651" w:author="tara gallagher" w:date="2024-10-24T15:44:00Z">
        <w:r w:rsidR="00A1167E" w:rsidRPr="00A1167E">
          <w:rPr>
            <w:noProof/>
          </w:rPr>
          <w:t xml:space="preserve"> </w:t>
        </w:r>
      </w:ins>
    </w:p>
    <w:p w14:paraId="499C33C4" w14:textId="23C80C93" w:rsidR="0088155C" w:rsidRDefault="0088155C" w:rsidP="00A82580">
      <w:pPr>
        <w:pStyle w:val="NormalWeb"/>
        <w:rPr>
          <w:ins w:id="652" w:author="tara gallagher" w:date="2024-10-25T08:20:00Z"/>
          <w:b/>
          <w:bCs/>
        </w:rPr>
      </w:pPr>
      <w:ins w:id="653" w:author="tara gallagher" w:date="2024-10-25T08:20:00Z">
        <w:r w:rsidRPr="0088155C">
          <w:rPr>
            <w:b/>
            <w:bCs/>
            <w:noProof/>
          </w:rPr>
          <w:lastRenderedPageBreak/>
          <w:drawing>
            <wp:inline distT="0" distB="0" distL="0" distR="0" wp14:anchorId="4C97348D" wp14:editId="5FC7D432">
              <wp:extent cx="5760720" cy="8229600"/>
              <wp:effectExtent l="0" t="0" r="5080" b="0"/>
              <wp:docPr id="173166018" name="Picture 1" descr="A diagram of a number of pix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6018" name="Picture 1" descr="A diagram of a number of pixels&#10;&#10;Description automatically generated with medium confidence"/>
                      <pic:cNvPicPr/>
                    </pic:nvPicPr>
                    <pic:blipFill>
                      <a:blip r:embed="rId12"/>
                      <a:stretch>
                        <a:fillRect/>
                      </a:stretch>
                    </pic:blipFill>
                    <pic:spPr>
                      <a:xfrm>
                        <a:off x="0" y="0"/>
                        <a:ext cx="5760720" cy="8229600"/>
                      </a:xfrm>
                      <a:prstGeom prst="rect">
                        <a:avLst/>
                      </a:prstGeom>
                    </pic:spPr>
                  </pic:pic>
                </a:graphicData>
              </a:graphic>
            </wp:inline>
          </w:drawing>
        </w:r>
      </w:ins>
    </w:p>
    <w:p w14:paraId="08A4273F" w14:textId="70D8D625" w:rsidR="00715463" w:rsidRPr="006324D8" w:rsidRDefault="000B6C5D" w:rsidP="00A82580">
      <w:pPr>
        <w:pStyle w:val="NormalWeb"/>
        <w:rPr>
          <w:bCs/>
        </w:rPr>
      </w:pPr>
      <w:r w:rsidRPr="00110D50">
        <w:rPr>
          <w:b/>
          <w:bCs/>
        </w:rPr>
        <w:lastRenderedPageBreak/>
        <w:t xml:space="preserve">Figure 3: Fluorescence lifetime at </w:t>
      </w:r>
      <w:r w:rsidRPr="00110D50">
        <w:rPr>
          <w:b/>
        </w:rPr>
        <w:t xml:space="preserve">different depths of </w:t>
      </w:r>
      <w:r w:rsidRPr="00110D50">
        <w:rPr>
          <w:b/>
          <w:bCs/>
          <w:i/>
        </w:rPr>
        <w:t xml:space="preserve">P. aeruginosa </w:t>
      </w:r>
      <w:r w:rsidRPr="00110D50">
        <w:rPr>
          <w:b/>
          <w:bCs/>
        </w:rPr>
        <w:t>PA14 biofilms</w:t>
      </w:r>
      <w:r w:rsidRPr="00110D50">
        <w:rPr>
          <w:b/>
        </w:rPr>
        <w:t xml:space="preserve">. </w:t>
      </w:r>
      <w:r w:rsidRPr="00110D50">
        <w:t>(</w:t>
      </w:r>
      <w:r w:rsidRPr="00110D50">
        <w:rPr>
          <w:b/>
        </w:rPr>
        <w:t>A</w:t>
      </w:r>
      <w:r w:rsidRPr="00110D50">
        <w:t>) Fluorescence</w:t>
      </w:r>
      <w:ins w:id="654" w:author="tara gallagher" w:date="2024-10-13T17:07:00Z">
        <w:r w:rsidR="00E22D1D">
          <w:t xml:space="preserve"> </w:t>
        </w:r>
      </w:ins>
      <w:del w:id="655" w:author="tara gallagher" w:date="2024-10-13T17:07:00Z">
        <w:r w:rsidRPr="00110D50" w:rsidDel="00E22D1D">
          <w:delText xml:space="preserve"> </w:delText>
        </w:r>
      </w:del>
      <w:r w:rsidRPr="00110D50">
        <w:t xml:space="preserve">lifetime phasor of </w:t>
      </w:r>
      <w:r w:rsidRPr="00110D50">
        <w:rPr>
          <w:bCs/>
          <w:i/>
        </w:rPr>
        <w:t xml:space="preserve">P. aeruginosa </w:t>
      </w:r>
      <w:r w:rsidRPr="00110D50">
        <w:rPr>
          <w:bCs/>
        </w:rPr>
        <w:t xml:space="preserve">PA14 WT and </w:t>
      </w:r>
      <w:ins w:id="656" w:author="tara gallagher" w:date="2024-10-24T16:04:00Z">
        <w:r w:rsidR="006324D8" w:rsidRPr="00D10FF9">
          <w:rPr>
            <w:bCs/>
            <w:i/>
            <w:iCs/>
          </w:rPr>
          <w:t>∆</w:t>
        </w:r>
        <w:proofErr w:type="spellStart"/>
        <w:r w:rsidR="006324D8" w:rsidRPr="00D10FF9">
          <w:rPr>
            <w:bCs/>
            <w:i/>
            <w:iCs/>
          </w:rPr>
          <w:t>phz</w:t>
        </w:r>
        <w:proofErr w:type="spellEnd"/>
        <w:r w:rsidR="006324D8" w:rsidRPr="00110D50">
          <w:rPr>
            <w:bCs/>
          </w:rPr>
          <w:t xml:space="preserve"> </w:t>
        </w:r>
      </w:ins>
      <w:del w:id="657" w:author="tara gallagher" w:date="2024-10-24T16:04:00Z">
        <w:r w:rsidRPr="00110D50" w:rsidDel="006324D8">
          <w:rPr>
            <w:bCs/>
          </w:rPr>
          <w:delText>∆phz</w:delText>
        </w:r>
      </w:del>
      <w:r w:rsidRPr="00110D50">
        <w:rPr>
          <w:bCs/>
        </w:rPr>
        <w:t xml:space="preserve"> strains grown in ASM or M9 succinate soft agar for 72h. Three replicates of biofilms were imaged every 100 µm from the biofilm surface (0 µm) to the bottom (1000 µm) (33 images per strain and media type, 132 images total). The scatter plot points are G and S values of pixels from fluorescence lifetime images, where the color indicates number of pixels at a given </w:t>
      </w:r>
      <w:proofErr w:type="gramStart"/>
      <w:r w:rsidRPr="00110D50">
        <w:rPr>
          <w:bCs/>
        </w:rPr>
        <w:t>G,S</w:t>
      </w:r>
      <w:proofErr w:type="gramEnd"/>
      <w:r w:rsidRPr="00110D50">
        <w:rPr>
          <w:bCs/>
        </w:rPr>
        <w:t xml:space="preserve"> coordinate. For reference, mean G and S values of fluorescent solutions from </w:t>
      </w:r>
      <w:r>
        <w:rPr>
          <w:bCs/>
        </w:rPr>
        <w:t>F</w:t>
      </w:r>
      <w:r w:rsidRPr="00110D50">
        <w:rPr>
          <w:bCs/>
        </w:rPr>
        <w:t>igure 2 are displayed as black shapes. (</w:t>
      </w:r>
      <w:r w:rsidRPr="00110D50">
        <w:rPr>
          <w:b/>
          <w:bCs/>
        </w:rPr>
        <w:t>B</w:t>
      </w:r>
      <w:r w:rsidRPr="00110D50">
        <w:rPr>
          <w:bCs/>
        </w:rPr>
        <w:t>) One-dimensional distribution of phasor G and S values, where line type and color are indicative of biofilm depth (0 µm = biofilm surface)</w:t>
      </w:r>
      <w:ins w:id="658" w:author="tara gallagher" w:date="2024-10-24T15:47:00Z">
        <w:r w:rsidR="00C57DCD">
          <w:rPr>
            <w:bCs/>
          </w:rPr>
          <w:t xml:space="preserve">. The grey dotted </w:t>
        </w:r>
      </w:ins>
      <w:ins w:id="659" w:author="tara gallagher" w:date="2024-10-24T16:14:00Z">
        <w:r w:rsidR="00AA4529">
          <w:rPr>
            <w:bCs/>
          </w:rPr>
          <w:t>line is the uninoculated M9 succinate or ASM media (2 images)</w:t>
        </w:r>
      </w:ins>
      <w:r w:rsidRPr="00110D50">
        <w:rPr>
          <w:bCs/>
        </w:rPr>
        <w:t>. The G and S distributions from the surface of the WT biofilms</w:t>
      </w:r>
      <w:r>
        <w:rPr>
          <w:bCs/>
        </w:rPr>
        <w:t xml:space="preserve"> </w:t>
      </w:r>
      <w:r w:rsidRPr="00110D50">
        <w:rPr>
          <w:bCs/>
        </w:rPr>
        <w:t xml:space="preserve">were significantly shifted to the left of the </w:t>
      </w:r>
      <w:r w:rsidRPr="00D10FF9">
        <w:rPr>
          <w:bCs/>
          <w:i/>
          <w:iCs/>
        </w:rPr>
        <w:t>∆</w:t>
      </w:r>
      <w:proofErr w:type="spellStart"/>
      <w:r w:rsidRPr="00D10FF9">
        <w:rPr>
          <w:bCs/>
          <w:i/>
          <w:iCs/>
        </w:rPr>
        <w:t>phz</w:t>
      </w:r>
      <w:proofErr w:type="spellEnd"/>
      <w:r w:rsidRPr="00110D50">
        <w:rPr>
          <w:bCs/>
        </w:rPr>
        <w:t xml:space="preserve"> biofilm surfaces in both media types (</w:t>
      </w:r>
      <w:r w:rsidRPr="00110D50">
        <w:t>Wilcoxon rank sum test, p-value &lt; 2.2e</w:t>
      </w:r>
      <w:r w:rsidRPr="00110D50">
        <w:rPr>
          <w:vertAlign w:val="superscript"/>
        </w:rPr>
        <w:t>-16</w:t>
      </w:r>
      <w:r w:rsidRPr="00110D50">
        <w:t>)</w:t>
      </w:r>
      <w:ins w:id="660" w:author="tara gallagher" w:date="2024-10-24T15:44:00Z">
        <w:r w:rsidR="00A1167E">
          <w:t>. (</w:t>
        </w:r>
        <w:r w:rsidR="00A1167E" w:rsidRPr="00A1167E">
          <w:rPr>
            <w:b/>
            <w:bCs/>
            <w:rPrChange w:id="661" w:author="tara gallagher" w:date="2024-10-24T15:44:00Z">
              <w:rPr/>
            </w:rPrChange>
          </w:rPr>
          <w:t>C</w:t>
        </w:r>
        <w:r w:rsidR="00A1167E">
          <w:t>)</w:t>
        </w:r>
      </w:ins>
      <w:r w:rsidRPr="00110D50">
        <w:t xml:space="preserve"> </w:t>
      </w:r>
      <w:ins w:id="662" w:author="tara gallagher" w:date="2024-10-24T15:44:00Z">
        <w:r w:rsidR="00A1167E">
          <w:t>Mean G and S values for each image</w:t>
        </w:r>
      </w:ins>
      <w:ins w:id="663" w:author="tara gallagher" w:date="2024-10-24T16:00:00Z">
        <w:r w:rsidR="006324D8">
          <w:t xml:space="preserve">, </w:t>
        </w:r>
      </w:ins>
      <w:ins w:id="664" w:author="tara gallagher" w:date="2024-10-24T15:44:00Z">
        <w:r w:rsidR="00A1167E">
          <w:t xml:space="preserve">colored by biofilm depth. </w:t>
        </w:r>
      </w:ins>
      <w:ins w:id="665" w:author="tara gallagher" w:date="2024-10-24T16:02:00Z">
        <w:r w:rsidR="006324D8">
          <w:t>The gray cross</w:t>
        </w:r>
      </w:ins>
      <w:ins w:id="666" w:author="tara gallagher" w:date="2024-10-24T16:31:00Z">
        <w:r w:rsidR="00206F56">
          <w:t xml:space="preserve">es represent </w:t>
        </w:r>
      </w:ins>
      <w:ins w:id="667" w:author="tara gallagher" w:date="2024-10-24T16:02:00Z">
        <w:r w:rsidR="006324D8">
          <w:t xml:space="preserve">uninoculated ASM and M9 succinate. </w:t>
        </w:r>
      </w:ins>
      <w:ins w:id="668" w:author="tara gallagher" w:date="2024-10-24T16:01:00Z">
        <w:r w:rsidR="006324D8">
          <w:t xml:space="preserve">The G and S values for </w:t>
        </w:r>
      </w:ins>
      <w:ins w:id="669" w:author="tara gallagher" w:date="2024-10-24T15:46:00Z">
        <w:r w:rsidR="00C57DCD">
          <w:t xml:space="preserve">WT </w:t>
        </w:r>
      </w:ins>
      <w:ins w:id="670" w:author="tara gallagher" w:date="2024-10-24T16:00:00Z">
        <w:r w:rsidR="006324D8">
          <w:t>P</w:t>
        </w:r>
      </w:ins>
      <w:ins w:id="671" w:author="tara gallagher" w:date="2024-10-24T16:01:00Z">
        <w:r w:rsidR="006324D8">
          <w:t xml:space="preserve">A14 were significantly different at the biofilm surface than </w:t>
        </w:r>
      </w:ins>
      <w:ins w:id="672" w:author="tara gallagher" w:date="2024-10-24T16:03:00Z">
        <w:r w:rsidR="006324D8">
          <w:t xml:space="preserve">at </w:t>
        </w:r>
      </w:ins>
      <w:ins w:id="673" w:author="tara gallagher" w:date="2024-10-24T16:01:00Z">
        <w:r w:rsidR="006324D8">
          <w:t>other measured depths</w:t>
        </w:r>
      </w:ins>
      <w:ins w:id="674" w:author="tara gallagher" w:date="2024-10-24T16:03:00Z">
        <w:r w:rsidR="006324D8">
          <w:t xml:space="preserve"> (200-1000 µM for M9 succinate and 100-1000 µM for ASM; </w:t>
        </w:r>
      </w:ins>
      <w:ins w:id="675" w:author="tara gallagher" w:date="2024-10-24T16:01:00Z">
        <w:r w:rsidR="006324D8" w:rsidRPr="006324D8">
          <w:rPr>
            <w:b/>
            <w:bCs/>
            <w:rPrChange w:id="676" w:author="tara gallagher" w:date="2024-10-24T16:02:00Z">
              <w:rPr/>
            </w:rPrChange>
          </w:rPr>
          <w:t>Table S1</w:t>
        </w:r>
        <w:r w:rsidR="006324D8">
          <w:t>).</w:t>
        </w:r>
      </w:ins>
      <w:ins w:id="677" w:author="tara gallagher" w:date="2024-10-24T16:04:00Z">
        <w:r w:rsidR="006324D8" w:rsidRPr="00110D50">
          <w:rPr>
            <w:bCs/>
          </w:rPr>
          <w:t xml:space="preserve"> </w:t>
        </w:r>
      </w:ins>
      <w:r w:rsidRPr="00D10FF9">
        <w:rPr>
          <w:bCs/>
          <w:i/>
          <w:iCs/>
        </w:rPr>
        <w:t>∆</w:t>
      </w:r>
      <w:proofErr w:type="spellStart"/>
      <w:r w:rsidRPr="00D10FF9">
        <w:rPr>
          <w:bCs/>
          <w:i/>
          <w:iCs/>
        </w:rPr>
        <w:t>phz</w:t>
      </w:r>
      <w:proofErr w:type="spellEnd"/>
      <w:r w:rsidRPr="00110D50">
        <w:rPr>
          <w:bCs/>
        </w:rPr>
        <w:t xml:space="preserve"> = </w:t>
      </w:r>
      <w:r>
        <w:rPr>
          <w:bCs/>
          <w:i/>
          <w:iCs/>
        </w:rPr>
        <w:t xml:space="preserve">P. aeruginosa </w:t>
      </w:r>
      <w:r>
        <w:rPr>
          <w:bCs/>
        </w:rPr>
        <w:t xml:space="preserve">PA14 </w:t>
      </w:r>
      <w:r>
        <w:rPr>
          <w:bCs/>
          <w:i/>
          <w:iCs/>
        </w:rPr>
        <w:t>∆phzA1-G1/∆phzA2-G2</w:t>
      </w:r>
      <w:r w:rsidRPr="00110D50">
        <w:rPr>
          <w:bCs/>
        </w:rPr>
        <w:t xml:space="preserve">; does not produce PYO or </w:t>
      </w:r>
      <w:proofErr w:type="spellStart"/>
      <w:r w:rsidRPr="00110D50">
        <w:rPr>
          <w:bCs/>
        </w:rPr>
        <w:t>OHPhz</w:t>
      </w:r>
      <w:proofErr w:type="spellEnd"/>
      <w:r w:rsidRPr="00110D50">
        <w:rPr>
          <w:bCs/>
        </w:rPr>
        <w:t xml:space="preserve">. </w:t>
      </w:r>
      <w:r>
        <w:rPr>
          <w:bCs/>
        </w:rPr>
        <w:t>L</w:t>
      </w:r>
      <w:r w:rsidRPr="00110D50">
        <w:rPr>
          <w:bCs/>
        </w:rPr>
        <w:t xml:space="preserve">DH = </w:t>
      </w:r>
      <w:r>
        <w:rPr>
          <w:bCs/>
        </w:rPr>
        <w:t>Lactate</w:t>
      </w:r>
      <w:r w:rsidRPr="00110D50">
        <w:rPr>
          <w:bCs/>
        </w:rPr>
        <w:t xml:space="preserve"> dehydrogenase, </w:t>
      </w:r>
      <w:proofErr w:type="spellStart"/>
      <w:r w:rsidRPr="00110D50">
        <w:rPr>
          <w:bCs/>
        </w:rPr>
        <w:t>OHPhz</w:t>
      </w:r>
      <w:proofErr w:type="spellEnd"/>
      <w:r w:rsidRPr="00110D50">
        <w:rPr>
          <w:bCs/>
        </w:rPr>
        <w:t xml:space="preserve"> = 1-hydroxyphenazine, OLS = Oxidized Lipid Signal, PVD = pyoverdine, PYO = pyocyanin, ASM = artificial sputum medium, </w:t>
      </w:r>
      <w:proofErr w:type="spellStart"/>
      <w:r w:rsidRPr="00110D50">
        <w:rPr>
          <w:bCs/>
        </w:rPr>
        <w:t>suc</w:t>
      </w:r>
      <w:proofErr w:type="spellEnd"/>
      <w:r w:rsidRPr="00110D50">
        <w:rPr>
          <w:bCs/>
        </w:rPr>
        <w:t xml:space="preserve"> = succinate.</w:t>
      </w:r>
    </w:p>
    <w:p w14:paraId="4BCE6083" w14:textId="6D1E6F85" w:rsidR="00BF20CA" w:rsidRDefault="00E246C5" w:rsidP="00BF20CA">
      <w:pPr>
        <w:spacing w:line="480" w:lineRule="auto"/>
      </w:pPr>
      <w:ins w:id="678" w:author="tara gallagher" w:date="2024-10-24T16:26:00Z">
        <w:r w:rsidRPr="00E246C5">
          <w:rPr>
            <w:noProof/>
          </w:rPr>
          <w:lastRenderedPageBreak/>
          <w:drawing>
            <wp:inline distT="0" distB="0" distL="0" distR="0" wp14:anchorId="43A92559" wp14:editId="4B0A8DB0">
              <wp:extent cx="5363210" cy="8229600"/>
              <wp:effectExtent l="0" t="0" r="0" b="0"/>
              <wp:docPr id="698788134"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88134" name="Picture 1" descr="A screenshot of a test&#10;&#10;Description automatically generated"/>
                      <pic:cNvPicPr/>
                    </pic:nvPicPr>
                    <pic:blipFill>
                      <a:blip r:embed="rId13"/>
                      <a:stretch>
                        <a:fillRect/>
                      </a:stretch>
                    </pic:blipFill>
                    <pic:spPr>
                      <a:xfrm>
                        <a:off x="0" y="0"/>
                        <a:ext cx="5363210" cy="8229600"/>
                      </a:xfrm>
                      <a:prstGeom prst="rect">
                        <a:avLst/>
                      </a:prstGeom>
                    </pic:spPr>
                  </pic:pic>
                </a:graphicData>
              </a:graphic>
            </wp:inline>
          </w:drawing>
        </w:r>
      </w:ins>
      <w:del w:id="679" w:author="tara gallagher" w:date="2024-10-24T16:26:00Z">
        <w:r w:rsidR="00BF20CA" w:rsidRPr="004008D2" w:rsidDel="00E246C5">
          <w:rPr>
            <w:noProof/>
          </w:rPr>
          <w:drawing>
            <wp:inline distT="0" distB="0" distL="0" distR="0" wp14:anchorId="4B2F0FF5" wp14:editId="4DBAFFDC">
              <wp:extent cx="5130165" cy="8229600"/>
              <wp:effectExtent l="0" t="0" r="635" b="0"/>
              <wp:docPr id="1037883173" name="Picture 1" descr="A picture containing text, screensho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3173" name="Picture 1" descr="A picture containing text, screenshot, diagram, plan&#10;&#10;Description automatically generated"/>
                      <pic:cNvPicPr/>
                    </pic:nvPicPr>
                    <pic:blipFill>
                      <a:blip r:embed="rId14"/>
                      <a:stretch>
                        <a:fillRect/>
                      </a:stretch>
                    </pic:blipFill>
                    <pic:spPr>
                      <a:xfrm>
                        <a:off x="0" y="0"/>
                        <a:ext cx="5130165" cy="8229600"/>
                      </a:xfrm>
                      <a:prstGeom prst="rect">
                        <a:avLst/>
                      </a:prstGeom>
                    </pic:spPr>
                  </pic:pic>
                </a:graphicData>
              </a:graphic>
            </wp:inline>
          </w:drawing>
        </w:r>
      </w:del>
    </w:p>
    <w:p w14:paraId="475962C6" w14:textId="4DB65460" w:rsidR="00BF20CA" w:rsidRDefault="00BF20CA" w:rsidP="00BF20CA">
      <w:pPr>
        <w:pStyle w:val="NormalWeb"/>
      </w:pPr>
      <w:r w:rsidRPr="00FA674C">
        <w:rPr>
          <w:b/>
          <w:bCs/>
        </w:rPr>
        <w:lastRenderedPageBreak/>
        <w:t xml:space="preserve">Figure </w:t>
      </w:r>
      <w:r>
        <w:rPr>
          <w:b/>
          <w:bCs/>
        </w:rPr>
        <w:t>4</w:t>
      </w:r>
      <w:r w:rsidRPr="00FA674C">
        <w:rPr>
          <w:b/>
          <w:bCs/>
        </w:rPr>
        <w:t xml:space="preserve">: </w:t>
      </w:r>
      <w:r>
        <w:rPr>
          <w:b/>
          <w:bCs/>
        </w:rPr>
        <w:t xml:space="preserve">Fluorescence intensity and lifetime images at the surface </w:t>
      </w:r>
      <w:ins w:id="680" w:author="tara gallagher" w:date="2024-10-23T14:26:00Z">
        <w:r w:rsidR="008D4BDD">
          <w:rPr>
            <w:b/>
            <w:bCs/>
          </w:rPr>
          <w:t xml:space="preserve">and 1000 µM deep into </w:t>
        </w:r>
      </w:ins>
      <w:del w:id="681" w:author="tara gallagher" w:date="2024-10-23T14:26:00Z">
        <w:r w:rsidDel="008D4BDD">
          <w:rPr>
            <w:b/>
            <w:bCs/>
          </w:rPr>
          <w:delText xml:space="preserve">and bottom </w:delText>
        </w:r>
        <w:r w:rsidDel="008D4BDD">
          <w:rPr>
            <w:b/>
          </w:rPr>
          <w:delText>of</w:delText>
        </w:r>
      </w:del>
      <w:r>
        <w:rPr>
          <w:b/>
        </w:rPr>
        <w:t xml:space="preserve"> </w:t>
      </w:r>
      <w:r>
        <w:rPr>
          <w:b/>
          <w:bCs/>
          <w:i/>
        </w:rPr>
        <w:t xml:space="preserve">P. aeruginosa </w:t>
      </w:r>
      <w:r>
        <w:rPr>
          <w:b/>
          <w:bCs/>
        </w:rPr>
        <w:t>PA14 biofilms.</w:t>
      </w:r>
      <w:r>
        <w:t xml:space="preserve"> (</w:t>
      </w:r>
      <w:r w:rsidRPr="0025070B">
        <w:rPr>
          <w:b/>
          <w:bCs/>
        </w:rPr>
        <w:t>A</w:t>
      </w:r>
      <w:r>
        <w:t xml:space="preserve">) Examples of auto-fluorescent intensity images of </w:t>
      </w:r>
      <w:r w:rsidRPr="004E233B">
        <w:rPr>
          <w:bCs/>
          <w:i/>
        </w:rPr>
        <w:t xml:space="preserve">P. aeruginosa </w:t>
      </w:r>
      <w:r w:rsidRPr="004E233B">
        <w:rPr>
          <w:bCs/>
        </w:rPr>
        <w:t xml:space="preserve">PA14 WT and </w:t>
      </w:r>
      <w:r w:rsidRPr="005B47A4">
        <w:rPr>
          <w:bCs/>
          <w:i/>
          <w:iCs/>
        </w:rPr>
        <w:t>∆</w:t>
      </w:r>
      <w:proofErr w:type="spellStart"/>
      <w:r w:rsidRPr="005B47A4">
        <w:rPr>
          <w:bCs/>
          <w:i/>
          <w:iCs/>
        </w:rPr>
        <w:t>phz</w:t>
      </w:r>
      <w:proofErr w:type="spellEnd"/>
      <w:r w:rsidRPr="004E233B">
        <w:rPr>
          <w:bCs/>
        </w:rPr>
        <w:t xml:space="preserve"> strains grown in ASM or M9 succinate </w:t>
      </w:r>
      <w:r w:rsidRPr="0090730C">
        <w:rPr>
          <w:bCs/>
        </w:rPr>
        <w:t>soft agar for 72h</w:t>
      </w:r>
      <w:r w:rsidRPr="0090730C">
        <w:t>. Scale bar =</w:t>
      </w:r>
      <w:r>
        <w:t xml:space="preserve"> </w:t>
      </w:r>
      <w:r w:rsidRPr="0090730C">
        <w:t>20 µm.</w:t>
      </w:r>
      <w:r>
        <w:t xml:space="preserve"> (</w:t>
      </w:r>
      <w:r>
        <w:rPr>
          <w:b/>
          <w:bCs/>
        </w:rPr>
        <w:t>B</w:t>
      </w:r>
      <w:r>
        <w:t xml:space="preserve">) The fluorescence lifetime image at the surface and </w:t>
      </w:r>
      <w:ins w:id="682" w:author="tara gallagher" w:date="2024-10-24T08:24:00Z">
        <w:r w:rsidR="000E4BAA">
          <w:t>300-</w:t>
        </w:r>
      </w:ins>
      <w:ins w:id="683" w:author="tara gallagher" w:date="2024-10-23T14:27:00Z">
        <w:r w:rsidR="008D4BDD">
          <w:t xml:space="preserve">1000 µM deep into </w:t>
        </w:r>
      </w:ins>
      <w:del w:id="684" w:author="tara gallagher" w:date="2024-10-23T14:27:00Z">
        <w:r w:rsidDel="008D4BDD">
          <w:delText xml:space="preserve">bottom of </w:delText>
        </w:r>
      </w:del>
      <w:r>
        <w:rPr>
          <w:i/>
        </w:rPr>
        <w:t xml:space="preserve">P. aeruginosa </w:t>
      </w:r>
      <w:r>
        <w:rPr>
          <w:iCs/>
        </w:rPr>
        <w:t>biofilms</w:t>
      </w:r>
      <w:r>
        <w:t>. In the image (</w:t>
      </w:r>
      <w:r w:rsidRPr="009006A8">
        <w:rPr>
          <w:b/>
          <w:bCs/>
        </w:rPr>
        <w:t>B</w:t>
      </w:r>
      <w:r>
        <w:t>) and corresponding phasor (</w:t>
      </w:r>
      <w:r w:rsidRPr="009006A8">
        <w:rPr>
          <w:b/>
          <w:bCs/>
        </w:rPr>
        <w:t>C</w:t>
      </w:r>
      <w:r w:rsidRPr="00352BF4">
        <w:t>)</w:t>
      </w:r>
      <w:r>
        <w:t>, each pixel in the image is colored based on phasor position</w:t>
      </w:r>
      <w:ins w:id="685" w:author="tara gallagher" w:date="2024-10-24T15:11:00Z">
        <w:r w:rsidR="00826F59">
          <w:t xml:space="preserve"> by overlaying a color map in the phasor in panel C</w:t>
        </w:r>
      </w:ins>
      <w:r>
        <w:t xml:space="preserve">. </w:t>
      </w:r>
      <w:r w:rsidRPr="004E233B">
        <w:rPr>
          <w:bCs/>
        </w:rPr>
        <w:t>For reference, mean G and S values of</w:t>
      </w:r>
      <w:ins w:id="686" w:author="tara gallagher" w:date="2024-10-24T15:10:00Z">
        <w:r w:rsidR="00826F59">
          <w:rPr>
            <w:bCs/>
          </w:rPr>
          <w:t xml:space="preserve"> pure</w:t>
        </w:r>
      </w:ins>
      <w:r w:rsidRPr="004E233B">
        <w:rPr>
          <w:bCs/>
        </w:rPr>
        <w:t xml:space="preserve"> </w:t>
      </w:r>
      <w:r w:rsidRPr="00826F59">
        <w:rPr>
          <w:bCs/>
        </w:rPr>
        <w:t>fluorescent</w:t>
      </w:r>
      <w:r w:rsidRPr="004E233B">
        <w:rPr>
          <w:bCs/>
        </w:rPr>
        <w:t xml:space="preserve"> solutions </w:t>
      </w:r>
      <w:r>
        <w:rPr>
          <w:bCs/>
        </w:rPr>
        <w:t xml:space="preserve">from Figure 2 </w:t>
      </w:r>
      <w:r w:rsidRPr="004E233B">
        <w:rPr>
          <w:bCs/>
        </w:rPr>
        <w:t xml:space="preserve">are displayed </w:t>
      </w:r>
      <w:r>
        <w:rPr>
          <w:bCs/>
        </w:rPr>
        <w:t>as black shapes (</w:t>
      </w:r>
      <w:r w:rsidRPr="00352BF4">
        <w:rPr>
          <w:b/>
        </w:rPr>
        <w:t>C</w:t>
      </w:r>
      <w:r>
        <w:rPr>
          <w:bCs/>
        </w:rPr>
        <w:t xml:space="preserve">). </w:t>
      </w:r>
      <w:r>
        <w:t xml:space="preserve">The same color map was used for all lifetime images, where blue is indicative of a longer lifetime near the origin of the phasor (G=0, S=0) and orange is indicative of shorter lifetime near free NADH (lifetime = 0.4 ns; G=0.96=, S=0.19). ASM = artificial sputum medium, </w:t>
      </w:r>
      <w:proofErr w:type="spellStart"/>
      <w:r>
        <w:t>suc</w:t>
      </w:r>
      <w:proofErr w:type="spellEnd"/>
      <w:r>
        <w:t xml:space="preserve"> = succinate.</w:t>
      </w:r>
    </w:p>
    <w:p w14:paraId="08D8ED89" w14:textId="77777777" w:rsidR="00CA3509" w:rsidRDefault="00CA3509" w:rsidP="00F27C25">
      <w:pPr>
        <w:spacing w:line="480" w:lineRule="auto"/>
        <w:rPr>
          <w:rFonts w:ascii="Cambria" w:hAnsi="Cambria"/>
          <w:b/>
          <w:bCs/>
          <w:i/>
          <w:iCs/>
        </w:rPr>
      </w:pPr>
    </w:p>
    <w:p w14:paraId="3292489F" w14:textId="24409C48" w:rsidR="00EA0D91" w:rsidRDefault="00152AED" w:rsidP="00A82580">
      <w:pPr>
        <w:spacing w:line="480" w:lineRule="auto"/>
      </w:pPr>
      <w:r w:rsidRPr="002C14DB">
        <w:rPr>
          <w:rFonts w:ascii="Cambria" w:hAnsi="Cambria"/>
          <w:b/>
          <w:bCs/>
          <w:i/>
          <w:iCs/>
        </w:rPr>
        <w:t xml:space="preserve">P. aeruginosa </w:t>
      </w:r>
      <w:r w:rsidR="006D3837" w:rsidRPr="006D3837">
        <w:rPr>
          <w:rFonts w:ascii="Cambria" w:hAnsi="Cambria"/>
          <w:b/>
          <w:bCs/>
        </w:rPr>
        <w:t>fluoresce</w:t>
      </w:r>
      <w:r w:rsidR="006D3837">
        <w:rPr>
          <w:rFonts w:ascii="Cambria" w:hAnsi="Cambria"/>
          <w:b/>
          <w:bCs/>
        </w:rPr>
        <w:t>nce</w:t>
      </w:r>
      <w:r w:rsidRPr="002C14DB">
        <w:rPr>
          <w:rFonts w:ascii="Cambria" w:hAnsi="Cambria"/>
          <w:b/>
          <w:bCs/>
        </w:rPr>
        <w:t xml:space="preserve"> lifetime </w:t>
      </w:r>
      <w:r w:rsidR="00B40899" w:rsidRPr="002C14DB">
        <w:rPr>
          <w:rFonts w:ascii="Cambria" w:hAnsi="Cambria"/>
          <w:b/>
          <w:bCs/>
        </w:rPr>
        <w:t xml:space="preserve">shifts in the presence of </w:t>
      </w:r>
      <w:proofErr w:type="spellStart"/>
      <w:r w:rsidR="00B40899" w:rsidRPr="002C14DB">
        <w:rPr>
          <w:rFonts w:ascii="Cambria" w:hAnsi="Cambria"/>
          <w:b/>
          <w:bCs/>
          <w:i/>
          <w:iCs/>
        </w:rPr>
        <w:t>Rothia</w:t>
      </w:r>
      <w:proofErr w:type="spellEnd"/>
      <w:r w:rsidR="00B40899" w:rsidRPr="002C14DB">
        <w:rPr>
          <w:rFonts w:ascii="Cambria" w:hAnsi="Cambria"/>
          <w:b/>
          <w:bCs/>
          <w:i/>
          <w:iCs/>
        </w:rPr>
        <w:t xml:space="preserve"> </w:t>
      </w:r>
      <w:proofErr w:type="gramStart"/>
      <w:r w:rsidR="00B40899" w:rsidRPr="002C14DB">
        <w:rPr>
          <w:rFonts w:ascii="Cambria" w:hAnsi="Cambria"/>
          <w:b/>
          <w:bCs/>
        </w:rPr>
        <w:t>metabolites</w:t>
      </w:r>
      <w:proofErr w:type="gramEnd"/>
      <w:r w:rsidR="00B40899" w:rsidRPr="002C14DB">
        <w:rPr>
          <w:rFonts w:ascii="Cambria" w:hAnsi="Cambria"/>
          <w:b/>
          <w:bCs/>
        </w:rPr>
        <w:t xml:space="preserve"> </w:t>
      </w:r>
      <w:r w:rsidR="006006DA">
        <w:rPr>
          <w:rFonts w:ascii="Cambria" w:hAnsi="Cambria"/>
        </w:rPr>
        <w:t xml:space="preserve"> </w:t>
      </w:r>
    </w:p>
    <w:p w14:paraId="2A39B161" w14:textId="32FC194A" w:rsidR="00684441" w:rsidRDefault="00684441" w:rsidP="00A82580">
      <w:pPr>
        <w:spacing w:line="480" w:lineRule="auto"/>
        <w:ind w:firstLine="720"/>
        <w:rPr>
          <w:rFonts w:ascii="Cambria" w:hAnsi="Cambria"/>
        </w:rPr>
      </w:pPr>
      <w:r>
        <w:rPr>
          <w:rFonts w:ascii="Cambria" w:hAnsi="Cambria"/>
        </w:rPr>
        <w:t xml:space="preserve">Although incapable of anaerobic fermentation, </w:t>
      </w:r>
      <w:r>
        <w:rPr>
          <w:rFonts w:ascii="Cambria" w:hAnsi="Cambria"/>
          <w:i/>
        </w:rPr>
        <w:t>P. aeruginosa</w:t>
      </w:r>
      <w:r>
        <w:rPr>
          <w:rFonts w:ascii="Cambria" w:hAnsi="Cambria"/>
        </w:rPr>
        <w:t xml:space="preserve"> can co-colonize infection sites with other microbes that ferment in low-oxygen environments, including </w:t>
      </w:r>
      <w:r>
        <w:rPr>
          <w:rFonts w:ascii="Cambria" w:hAnsi="Cambria"/>
          <w:i/>
        </w:rPr>
        <w:t xml:space="preserve">R. </w:t>
      </w:r>
      <w:proofErr w:type="spellStart"/>
      <w:r>
        <w:rPr>
          <w:rFonts w:ascii="Cambria" w:hAnsi="Cambria"/>
          <w:i/>
        </w:rPr>
        <w:t>mucilaginosa</w:t>
      </w:r>
      <w:proofErr w:type="spellEnd"/>
      <w:r>
        <w:rPr>
          <w:rFonts w:ascii="Cambria" w:hAnsi="Cambria"/>
          <w:i/>
        </w:rPr>
        <w:t xml:space="preserve">. </w:t>
      </w:r>
      <w:r>
        <w:rPr>
          <w:rFonts w:ascii="Cambria" w:hAnsi="Cambria"/>
        </w:rPr>
        <w:t xml:space="preserve">To investigate observations that </w:t>
      </w:r>
      <w:r w:rsidRPr="003A43CB">
        <w:rPr>
          <w:rFonts w:ascii="Cambria" w:hAnsi="Cambria"/>
          <w:i/>
          <w:iCs/>
        </w:rPr>
        <w:t>P. aeruginosa</w:t>
      </w:r>
      <w:r>
        <w:rPr>
          <w:rFonts w:ascii="Cambria" w:hAnsi="Cambria"/>
          <w:i/>
          <w:iCs/>
        </w:rPr>
        <w:t xml:space="preserve"> </w:t>
      </w:r>
      <w:r>
        <w:rPr>
          <w:rFonts w:ascii="Cambria" w:hAnsi="Cambria"/>
        </w:rPr>
        <w:t xml:space="preserve">increases pyocyanin production in the presence of </w:t>
      </w:r>
      <w:r w:rsidR="00805FC7">
        <w:rPr>
          <w:rFonts w:ascii="Cambria" w:hAnsi="Cambria"/>
        </w:rPr>
        <w:t>fermentation</w:t>
      </w:r>
      <w:r>
        <w:rPr>
          <w:rFonts w:ascii="Cambria" w:hAnsi="Cambria"/>
        </w:rPr>
        <w:t xml:space="preserve"> metabolites </w:t>
      </w:r>
      <w:r>
        <w:rPr>
          <w:rFonts w:ascii="Cambria" w:hAnsi="Cambria"/>
        </w:rPr>
        <w:fldChar w:fldCharType="begin"/>
      </w:r>
      <w:r w:rsidR="006B6D80">
        <w:rPr>
          <w:rFonts w:ascii="Cambria" w:hAnsi="Cambria"/>
        </w:rPr>
        <w:instrText xml:space="preserve"> ADDIN ZOTERO_ITEM CSL_CITATION {"citationID":"ac8924rfq0","properties":{"formattedCitation":"(15, 16)","plainCitation":"(15, 16)","noteIndex":0},"citationItems":[{"id":222,"uris":["http://zotero.org/users/6261839/items/HP3U7RV9",["http://zotero.org/users/6261839/items/HP3U7RV9"]],"itemData":{"id":222,"type":"article-journal","abstract":"The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J","language":"en","license":"© 2014 Nature Publishing Group","page":"1210-1220","source":"www.nature.com","title":"Metabolite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T."}],"issued":{"date-parts":[["2014",6]]}}},{"id":1460,"uris":["http://zotero.org/users/6261839/items/42MA2H8I",["http://zotero.org/users/6261839/items/42MA2H8I"]],"itemData":{"id":1460,"type":"article-journal","container-title":"FEMS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r>
        <w:rPr>
          <w:rFonts w:ascii="Cambria" w:hAnsi="Cambria"/>
        </w:rPr>
        <w:fldChar w:fldCharType="separate"/>
      </w:r>
      <w:r w:rsidR="006B6D80">
        <w:rPr>
          <w:rFonts w:ascii="Cambria" w:hAnsi="Cambria"/>
        </w:rPr>
        <w:t>(15, 16)</w:t>
      </w:r>
      <w:r>
        <w:rPr>
          <w:rFonts w:ascii="Cambria" w:hAnsi="Cambria"/>
        </w:rPr>
        <w:fldChar w:fldCharType="end"/>
      </w:r>
      <w:r>
        <w:rPr>
          <w:rFonts w:ascii="Cambria" w:hAnsi="Cambria"/>
        </w:rPr>
        <w:t xml:space="preserve">, </w:t>
      </w:r>
      <w:r>
        <w:rPr>
          <w:rFonts w:ascii="Cambria" w:hAnsi="Cambria"/>
          <w:i/>
          <w:iCs/>
        </w:rPr>
        <w:t xml:space="preserve">P. aeruginosa </w:t>
      </w:r>
      <w:r>
        <w:rPr>
          <w:rFonts w:ascii="Cambria" w:hAnsi="Cambria"/>
        </w:rPr>
        <w:t xml:space="preserve">PaFLR01 was grown with supernatant from </w:t>
      </w:r>
      <w:proofErr w:type="spellStart"/>
      <w:r>
        <w:rPr>
          <w:rFonts w:ascii="Cambria" w:hAnsi="Cambria"/>
          <w:i/>
          <w:iCs/>
        </w:rPr>
        <w:t>Rothia</w:t>
      </w:r>
      <w:proofErr w:type="spellEnd"/>
      <w:r>
        <w:rPr>
          <w:rFonts w:ascii="Cambria" w:hAnsi="Cambria"/>
          <w:i/>
          <w:iCs/>
        </w:rPr>
        <w:t xml:space="preserve"> </w:t>
      </w:r>
      <w:proofErr w:type="spellStart"/>
      <w:r>
        <w:rPr>
          <w:rFonts w:ascii="Cambria" w:hAnsi="Cambria"/>
          <w:i/>
          <w:iCs/>
        </w:rPr>
        <w:t>mucilaginosa</w:t>
      </w:r>
      <w:proofErr w:type="spellEnd"/>
      <w:r>
        <w:rPr>
          <w:rFonts w:ascii="Cambria" w:hAnsi="Cambria"/>
          <w:i/>
          <w:iCs/>
        </w:rPr>
        <w:t xml:space="preserve"> (</w:t>
      </w:r>
      <w:r>
        <w:rPr>
          <w:rFonts w:ascii="Cambria" w:hAnsi="Cambria"/>
        </w:rPr>
        <w:t xml:space="preserve">M9 </w:t>
      </w:r>
      <w:proofErr w:type="spellStart"/>
      <w:r>
        <w:rPr>
          <w:rFonts w:ascii="Cambria" w:hAnsi="Cambria"/>
        </w:rPr>
        <w:t>suc</w:t>
      </w:r>
      <w:proofErr w:type="spellEnd"/>
      <w:r>
        <w:rPr>
          <w:rFonts w:ascii="Cambria" w:hAnsi="Cambria"/>
        </w:rPr>
        <w:t xml:space="preserve"> + sup), in M9 media alone (M9 </w:t>
      </w:r>
      <w:proofErr w:type="spellStart"/>
      <w:r>
        <w:rPr>
          <w:rFonts w:ascii="Cambria" w:hAnsi="Cambria"/>
        </w:rPr>
        <w:t>suc</w:t>
      </w:r>
      <w:proofErr w:type="spellEnd"/>
      <w:r>
        <w:rPr>
          <w:rFonts w:ascii="Cambria" w:hAnsi="Cambria"/>
        </w:rPr>
        <w:t xml:space="preserve">), or in ASM (the background media of the </w:t>
      </w:r>
      <w:proofErr w:type="spellStart"/>
      <w:r>
        <w:rPr>
          <w:rFonts w:ascii="Cambria" w:hAnsi="Cambria"/>
          <w:i/>
          <w:iCs/>
        </w:rPr>
        <w:t>Rothia</w:t>
      </w:r>
      <w:proofErr w:type="spellEnd"/>
      <w:r>
        <w:rPr>
          <w:rFonts w:ascii="Cambria" w:hAnsi="Cambria"/>
          <w:i/>
          <w:iCs/>
        </w:rPr>
        <w:t xml:space="preserve"> </w:t>
      </w:r>
      <w:r>
        <w:rPr>
          <w:rFonts w:ascii="Cambria" w:hAnsi="Cambria"/>
        </w:rPr>
        <w:t>supernatant) (</w:t>
      </w:r>
      <w:r w:rsidRPr="00760A78">
        <w:rPr>
          <w:rFonts w:ascii="Cambria" w:hAnsi="Cambria"/>
          <w:b/>
          <w:bCs/>
        </w:rPr>
        <w:t>Fig. 5</w:t>
      </w:r>
      <w:r>
        <w:rPr>
          <w:rFonts w:ascii="Cambria" w:hAnsi="Cambria"/>
        </w:rPr>
        <w:t xml:space="preserve">). The </w:t>
      </w:r>
      <w:del w:id="687" w:author="tara gallagher" w:date="2024-10-25T11:48:00Z">
        <w:r w:rsidDel="00FF7906">
          <w:rPr>
            <w:rFonts w:ascii="Cambria" w:hAnsi="Cambria"/>
          </w:rPr>
          <w:delText xml:space="preserve">G </w:delText>
        </w:r>
        <w:r w:rsidRPr="008C4A5F" w:rsidDel="00FF7906">
          <w:rPr>
            <w:rFonts w:ascii="Cambria" w:hAnsi="Cambria"/>
          </w:rPr>
          <w:delText xml:space="preserve">and </w:delText>
        </w:r>
      </w:del>
      <w:r w:rsidRPr="008C4A5F">
        <w:rPr>
          <w:rFonts w:ascii="Cambria" w:hAnsi="Cambria"/>
        </w:rPr>
        <w:t>S distribution</w:t>
      </w:r>
      <w:del w:id="688" w:author="tara gallagher" w:date="2024-10-25T11:48:00Z">
        <w:r w:rsidRPr="008C4A5F" w:rsidDel="00FF7906">
          <w:rPr>
            <w:rFonts w:ascii="Cambria" w:hAnsi="Cambria"/>
          </w:rPr>
          <w:delText>s</w:delText>
        </w:r>
      </w:del>
      <w:r w:rsidRPr="008C4A5F">
        <w:rPr>
          <w:rFonts w:ascii="Cambria" w:hAnsi="Cambria"/>
        </w:rPr>
        <w:t xml:space="preserve"> </w:t>
      </w:r>
      <w:r>
        <w:rPr>
          <w:rFonts w:ascii="Cambria" w:hAnsi="Cambria"/>
        </w:rPr>
        <w:t xml:space="preserve">of </w:t>
      </w:r>
      <w:r>
        <w:rPr>
          <w:rFonts w:ascii="Cambria" w:hAnsi="Cambria"/>
          <w:i/>
          <w:iCs/>
        </w:rPr>
        <w:t xml:space="preserve">P. aeruginosa </w:t>
      </w:r>
      <w:r>
        <w:rPr>
          <w:rFonts w:ascii="Cambria" w:hAnsi="Cambria"/>
        </w:rPr>
        <w:t xml:space="preserve">grown in M9 </w:t>
      </w:r>
      <w:proofErr w:type="spellStart"/>
      <w:r>
        <w:rPr>
          <w:rFonts w:ascii="Cambria" w:hAnsi="Cambria"/>
        </w:rPr>
        <w:t>suc</w:t>
      </w:r>
      <w:proofErr w:type="spellEnd"/>
      <w:r>
        <w:rPr>
          <w:rFonts w:ascii="Cambria" w:hAnsi="Cambria"/>
        </w:rPr>
        <w:t xml:space="preserve"> + sup </w:t>
      </w:r>
      <w:r w:rsidRPr="008C4A5F">
        <w:rPr>
          <w:rFonts w:ascii="Cambria" w:hAnsi="Cambria"/>
        </w:rPr>
        <w:t>w</w:t>
      </w:r>
      <w:ins w:id="689" w:author="tara gallagher" w:date="2024-10-25T11:49:00Z">
        <w:r w:rsidR="00FF7906">
          <w:rPr>
            <w:rFonts w:ascii="Cambria" w:hAnsi="Cambria"/>
          </w:rPr>
          <w:t>as</w:t>
        </w:r>
      </w:ins>
      <w:del w:id="690" w:author="tara gallagher" w:date="2024-10-25T11:49:00Z">
        <w:r w:rsidRPr="008C4A5F" w:rsidDel="00FF7906">
          <w:rPr>
            <w:rFonts w:ascii="Cambria" w:hAnsi="Cambria"/>
          </w:rPr>
          <w:delText>ere</w:delText>
        </w:r>
      </w:del>
      <w:r w:rsidRPr="008C4A5F">
        <w:rPr>
          <w:rFonts w:ascii="Cambria" w:hAnsi="Cambria"/>
        </w:rPr>
        <w:t xml:space="preserve"> significantly shifted t</w:t>
      </w:r>
      <w:ins w:id="691" w:author="tara gallagher" w:date="2024-10-25T11:49:00Z">
        <w:r w:rsidR="00FF7906">
          <w:rPr>
            <w:rFonts w:ascii="Cambria" w:hAnsi="Cambria"/>
          </w:rPr>
          <w:t xml:space="preserve">o the left towards </w:t>
        </w:r>
      </w:ins>
      <w:del w:id="692" w:author="tara gallagher" w:date="2024-10-25T11:49:00Z">
        <w:r w:rsidRPr="008C4A5F" w:rsidDel="00FF7906">
          <w:rPr>
            <w:rFonts w:ascii="Cambria" w:hAnsi="Cambria"/>
          </w:rPr>
          <w:delText xml:space="preserve">o the left of </w:delText>
        </w:r>
        <w:r w:rsidDel="00FF7906">
          <w:rPr>
            <w:rFonts w:ascii="Cambria" w:hAnsi="Cambria"/>
          </w:rPr>
          <w:delText>the M9 and ASM cultures</w:delText>
        </w:r>
        <w:r w:rsidR="00805FC7" w:rsidDel="00FF7906">
          <w:rPr>
            <w:rFonts w:ascii="Cambria" w:hAnsi="Cambria"/>
          </w:rPr>
          <w:delText xml:space="preserve"> towards </w:delText>
        </w:r>
      </w:del>
      <w:r w:rsidR="00805FC7">
        <w:rPr>
          <w:rFonts w:ascii="Cambria" w:hAnsi="Cambria"/>
        </w:rPr>
        <w:t>reduced pyocyanin</w:t>
      </w:r>
      <w:ins w:id="693" w:author="tara gallagher" w:date="2024-10-25T11:49:00Z">
        <w:r w:rsidR="00FF7906">
          <w:rPr>
            <w:rFonts w:ascii="Cambria" w:hAnsi="Cambria"/>
          </w:rPr>
          <w:t xml:space="preserve"> for </w:t>
        </w:r>
      </w:ins>
      <w:del w:id="694" w:author="tara gallagher" w:date="2024-10-25T11:49:00Z">
        <w:r w:rsidR="00805FC7" w:rsidDel="00FF7906">
          <w:rPr>
            <w:rFonts w:ascii="Cambria" w:hAnsi="Cambria"/>
          </w:rPr>
          <w:delText xml:space="preserve"> </w:delText>
        </w:r>
      </w:del>
      <w:r w:rsidR="00805FC7">
        <w:rPr>
          <w:rFonts w:ascii="Cambria" w:hAnsi="Cambria"/>
        </w:rPr>
        <w:t>(</w:t>
      </w:r>
      <w:r w:rsidR="00805FC7" w:rsidRPr="00A82580">
        <w:rPr>
          <w:rFonts w:ascii="Cambria" w:hAnsi="Cambria"/>
          <w:b/>
          <w:bCs/>
        </w:rPr>
        <w:t>Fig. 5</w:t>
      </w:r>
      <w:r w:rsidR="00805FC7">
        <w:rPr>
          <w:rFonts w:ascii="Cambria" w:hAnsi="Cambria"/>
        </w:rPr>
        <w:t xml:space="preserve">). </w:t>
      </w:r>
    </w:p>
    <w:p w14:paraId="01B50F12" w14:textId="071BC65C" w:rsidR="00684441" w:rsidRDefault="00684441" w:rsidP="00684441">
      <w:pPr>
        <w:spacing w:line="480" w:lineRule="auto"/>
        <w:ind w:firstLine="720"/>
        <w:rPr>
          <w:rFonts w:ascii="Cambria" w:hAnsi="Cambria"/>
        </w:rPr>
      </w:pPr>
      <w:r>
        <w:rPr>
          <w:rFonts w:ascii="Cambria" w:hAnsi="Cambria"/>
        </w:rPr>
        <w:t>In previous studies</w:t>
      </w:r>
      <w:ins w:id="695" w:author="tara gallagher" w:date="2024-10-13T15:41:00Z">
        <w:r w:rsidR="00C27EEC">
          <w:rPr>
            <w:rFonts w:ascii="Cambria" w:hAnsi="Cambria"/>
          </w:rPr>
          <w:t xml:space="preserve">, </w:t>
        </w:r>
      </w:ins>
      <w:del w:id="696" w:author="tara gallagher" w:date="2024-10-13T15:41:00Z">
        <w:r w:rsidDel="00C27EEC">
          <w:rPr>
            <w:rFonts w:ascii="Cambria" w:hAnsi="Cambria"/>
          </w:rPr>
          <w:delText xml:space="preserve"> with the same cross-feeding conditions, </w:delText>
        </w:r>
      </w:del>
      <w:r>
        <w:rPr>
          <w:rFonts w:ascii="Cambria" w:hAnsi="Cambria"/>
        </w:rPr>
        <w:t xml:space="preserve">it was determined that </w:t>
      </w:r>
      <w:r>
        <w:rPr>
          <w:rFonts w:ascii="Cambria" w:hAnsi="Cambria"/>
          <w:i/>
          <w:iCs/>
        </w:rPr>
        <w:t xml:space="preserve">P. aeruginosa </w:t>
      </w:r>
      <w:r>
        <w:rPr>
          <w:rFonts w:ascii="Cambria" w:hAnsi="Cambria"/>
        </w:rPr>
        <w:t xml:space="preserve">metabolized pyruvate and lactate generated by </w:t>
      </w:r>
      <w:r>
        <w:rPr>
          <w:rFonts w:ascii="Cambria" w:hAnsi="Cambria"/>
          <w:i/>
        </w:rPr>
        <w:t xml:space="preserve">R. </w:t>
      </w:r>
      <w:proofErr w:type="spellStart"/>
      <w:r>
        <w:rPr>
          <w:rFonts w:ascii="Cambria" w:hAnsi="Cambria"/>
          <w:i/>
        </w:rPr>
        <w:t>mucilaginosa</w:t>
      </w:r>
      <w:proofErr w:type="spellEnd"/>
      <w:r>
        <w:rPr>
          <w:rFonts w:ascii="Cambria" w:hAnsi="Cambria"/>
        </w:rPr>
        <w:t xml:space="preserve"> in the supernatant </w:t>
      </w:r>
      <w:r>
        <w:rPr>
          <w:rFonts w:ascii="Cambria" w:hAnsi="Cambria"/>
        </w:rPr>
        <w:fldChar w:fldCharType="begin"/>
      </w:r>
      <w:r w:rsidR="001913EA">
        <w:rPr>
          <w:rFonts w:ascii="Cambria" w:hAnsi="Cambria"/>
        </w:rPr>
        <w:instrText xml:space="preserve"> ADDIN ZOTERO_ITEM CSL_CITATION {"citationID":"a1obrfu026d","properties":{"formattedCitation":"(39)","plainCitation":"(39)","noteIndex":0},"citationItems":[{"id":315,"uris":["http://zotero.org/users/6261839/items/9HS96C3Q",["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patients.","container-title":"mSphere","DOI":"10.1128/mSphere.00151-18","ISSN":"2379-5042","issue":"2","language":"en","license":"©  . This is a work of the U.S. Government and is not subject to copyright protection in the United States. Foreign copyrights may apply.","note":"PMID: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Pr>
          <w:rFonts w:ascii="Cambria" w:hAnsi="Cambria"/>
        </w:rPr>
        <w:fldChar w:fldCharType="separate"/>
      </w:r>
      <w:r w:rsidR="001913EA">
        <w:rPr>
          <w:rFonts w:ascii="Cambria" w:hAnsi="Cambria"/>
        </w:rPr>
        <w:t>(39)</w:t>
      </w:r>
      <w:r>
        <w:rPr>
          <w:rFonts w:ascii="Cambria" w:hAnsi="Cambria"/>
        </w:rPr>
        <w:fldChar w:fldCharType="end"/>
      </w:r>
      <w:ins w:id="697" w:author="tara gallagher" w:date="2024-10-24T16:42:00Z">
        <w:r w:rsidR="007F1BEC">
          <w:rPr>
            <w:rFonts w:ascii="Cambria" w:hAnsi="Cambria"/>
          </w:rPr>
          <w:t xml:space="preserve">. </w:t>
        </w:r>
      </w:ins>
      <w:del w:id="698" w:author="tara gallagher" w:date="2024-10-24T16:42:00Z">
        <w:r w:rsidR="00C27EEC" w:rsidDel="007F1BEC">
          <w:rPr>
            <w:rFonts w:ascii="Cambria" w:hAnsi="Cambria"/>
          </w:rPr>
          <w:fldChar w:fldCharType="begin"/>
        </w:r>
        <w:r w:rsidR="00C17FAB" w:rsidDel="007F1BEC">
          <w:rPr>
            <w:rFonts w:ascii="Cambria" w:hAnsi="Cambria"/>
          </w:rPr>
          <w:delInstrText xml:space="preserve"> ADDIN ZOTERO_ITEM CSL_CITATION {"citationID":"avum6oc352","properties":{"formattedCitation":"(16)","plainCitation":"(16)","noteIndex":0},"citationItems":[{"id":1460,"uris":["http://zotero.org/users/6261839/items/42MA2H8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delInstrText>
        </w:r>
        <w:r w:rsidR="00C27EEC" w:rsidDel="007F1BEC">
          <w:rPr>
            <w:rFonts w:ascii="Cambria" w:hAnsi="Cambria"/>
          </w:rPr>
          <w:fldChar w:fldCharType="separate"/>
        </w:r>
        <w:r w:rsidR="00C17FAB" w:rsidDel="007F1BEC">
          <w:rPr>
            <w:rFonts w:ascii="Cambria" w:hAnsi="Cambria"/>
          </w:rPr>
          <w:delText>(16)</w:delText>
        </w:r>
        <w:r w:rsidR="00C27EEC" w:rsidDel="007F1BEC">
          <w:rPr>
            <w:rFonts w:ascii="Cambria" w:hAnsi="Cambria"/>
          </w:rPr>
          <w:fldChar w:fldCharType="end"/>
        </w:r>
        <w:r w:rsidDel="007F1BEC">
          <w:rPr>
            <w:rFonts w:ascii="Cambria" w:hAnsi="Cambria"/>
          </w:rPr>
          <w:delText xml:space="preserve">. </w:delText>
        </w:r>
      </w:del>
      <w:r>
        <w:rPr>
          <w:rFonts w:ascii="Cambria" w:hAnsi="Cambria"/>
        </w:rPr>
        <w:t xml:space="preserve">The presence of fermentation metabolites may be used by </w:t>
      </w:r>
      <w:r>
        <w:rPr>
          <w:rFonts w:ascii="Cambria" w:hAnsi="Cambria"/>
          <w:i/>
        </w:rPr>
        <w:t xml:space="preserve">P. aeruginosa </w:t>
      </w:r>
      <w:r>
        <w:rPr>
          <w:rFonts w:ascii="Cambria" w:hAnsi="Cambria"/>
        </w:rPr>
        <w:t xml:space="preserve">as an indicator of low oxygen, driving production of pyocyanin before oxygen is completely depleted. </w:t>
      </w:r>
    </w:p>
    <w:p w14:paraId="218C8CEE" w14:textId="77777777" w:rsidR="00684441" w:rsidRDefault="00684441" w:rsidP="00EA0D91"/>
    <w:p w14:paraId="1C58700B" w14:textId="58208BF0" w:rsidR="002A2BFC" w:rsidRDefault="002A2BFC" w:rsidP="00EA0D91">
      <w:pPr>
        <w:pStyle w:val="NormalWeb"/>
        <w:rPr>
          <w:b/>
          <w:bCs/>
        </w:rPr>
      </w:pPr>
      <w:del w:id="699" w:author="tara gallagher" w:date="2024-10-24T17:43:00Z">
        <w:r w:rsidRPr="00386AE6" w:rsidDel="0034649C">
          <w:rPr>
            <w:b/>
            <w:bCs/>
            <w:noProof/>
          </w:rPr>
          <w:lastRenderedPageBreak/>
          <w:drawing>
            <wp:inline distT="0" distB="0" distL="0" distR="0" wp14:anchorId="317474D4" wp14:editId="50DB4F1D">
              <wp:extent cx="3591763" cy="7139305"/>
              <wp:effectExtent l="0" t="0" r="2540" b="0"/>
              <wp:docPr id="10360529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52990" name="Picture 1" descr="A screenshot of a computer screen&#10;&#10;Description automatically generated"/>
                      <pic:cNvPicPr/>
                    </pic:nvPicPr>
                    <pic:blipFill rotWithShape="1">
                      <a:blip r:embed="rId15"/>
                      <a:srcRect t="13244" r="28452"/>
                      <a:stretch/>
                    </pic:blipFill>
                    <pic:spPr bwMode="auto">
                      <a:xfrm>
                        <a:off x="0" y="0"/>
                        <a:ext cx="3591929" cy="7139635"/>
                      </a:xfrm>
                      <a:prstGeom prst="rect">
                        <a:avLst/>
                      </a:prstGeom>
                      <a:ln>
                        <a:noFill/>
                      </a:ln>
                      <a:extLst>
                        <a:ext uri="{53640926-AAD7-44D8-BBD7-CCE9431645EC}">
                          <a14:shadowObscured xmlns:a14="http://schemas.microsoft.com/office/drawing/2010/main"/>
                        </a:ext>
                      </a:extLst>
                    </pic:spPr>
                  </pic:pic>
                </a:graphicData>
              </a:graphic>
            </wp:inline>
          </w:drawing>
        </w:r>
      </w:del>
      <w:ins w:id="700" w:author="tara gallagher" w:date="2024-10-24T17:43:00Z">
        <w:r w:rsidR="0034649C" w:rsidRPr="0034649C">
          <w:rPr>
            <w:noProof/>
          </w:rPr>
          <w:t xml:space="preserve"> </w:t>
        </w:r>
      </w:ins>
      <w:ins w:id="701" w:author="tara gallagher" w:date="2024-10-25T10:04:00Z">
        <w:r w:rsidR="00AA050E" w:rsidRPr="00AA050E">
          <w:rPr>
            <w:noProof/>
          </w:rPr>
          <w:drawing>
            <wp:inline distT="0" distB="0" distL="0" distR="0" wp14:anchorId="73A566CD" wp14:editId="7C11FD9F">
              <wp:extent cx="3505200" cy="7734300"/>
              <wp:effectExtent l="0" t="0" r="0" b="0"/>
              <wp:docPr id="885200976"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00976" name="Picture 1" descr="A close-up of a graph&#10;&#10;Description automatically generated"/>
                      <pic:cNvPicPr/>
                    </pic:nvPicPr>
                    <pic:blipFill rotWithShape="1">
                      <a:blip r:embed="rId16"/>
                      <a:srcRect t="6019" r="30179"/>
                      <a:stretch/>
                    </pic:blipFill>
                    <pic:spPr bwMode="auto">
                      <a:xfrm>
                        <a:off x="0" y="0"/>
                        <a:ext cx="3505200" cy="7734300"/>
                      </a:xfrm>
                      <a:prstGeom prst="rect">
                        <a:avLst/>
                      </a:prstGeom>
                      <a:ln>
                        <a:noFill/>
                      </a:ln>
                      <a:extLst>
                        <a:ext uri="{53640926-AAD7-44D8-BBD7-CCE9431645EC}">
                          <a14:shadowObscured xmlns:a14="http://schemas.microsoft.com/office/drawing/2010/main"/>
                        </a:ext>
                      </a:extLst>
                    </pic:spPr>
                  </pic:pic>
                </a:graphicData>
              </a:graphic>
            </wp:inline>
          </w:drawing>
        </w:r>
      </w:ins>
    </w:p>
    <w:p w14:paraId="30F8B815" w14:textId="03F60788" w:rsidR="00EA0D91" w:rsidRDefault="00EA0D91" w:rsidP="00EA0D91">
      <w:pPr>
        <w:pStyle w:val="NormalWeb"/>
      </w:pPr>
      <w:r w:rsidRPr="00FA674C">
        <w:rPr>
          <w:b/>
          <w:bCs/>
        </w:rPr>
        <w:lastRenderedPageBreak/>
        <w:t xml:space="preserve">Figure </w:t>
      </w:r>
      <w:r>
        <w:rPr>
          <w:b/>
          <w:bCs/>
        </w:rPr>
        <w:t>5</w:t>
      </w:r>
      <w:r w:rsidRPr="00FA674C">
        <w:rPr>
          <w:b/>
          <w:bCs/>
        </w:rPr>
        <w:t xml:space="preserve">: </w:t>
      </w:r>
      <w:r w:rsidRPr="00237139">
        <w:rPr>
          <w:b/>
          <w:bCs/>
          <w:i/>
          <w:iCs/>
        </w:rPr>
        <w:t xml:space="preserve">P. aeruginosa </w:t>
      </w:r>
      <w:r w:rsidRPr="00237139">
        <w:rPr>
          <w:b/>
          <w:bCs/>
        </w:rPr>
        <w:t>PaFLR01</w:t>
      </w:r>
      <w:r>
        <w:t xml:space="preserve"> </w:t>
      </w:r>
      <w:r>
        <w:rPr>
          <w:b/>
          <w:bCs/>
        </w:rPr>
        <w:t>f</w:t>
      </w:r>
      <w:r w:rsidRPr="00FA674C">
        <w:rPr>
          <w:b/>
          <w:bCs/>
        </w:rPr>
        <w:t>luorescence lifetime shifts</w:t>
      </w:r>
      <w:r>
        <w:rPr>
          <w:b/>
          <w:bCs/>
        </w:rPr>
        <w:t xml:space="preserve"> when cross-fed </w:t>
      </w:r>
      <w:proofErr w:type="spellStart"/>
      <w:r>
        <w:rPr>
          <w:b/>
          <w:bCs/>
          <w:i/>
          <w:iCs/>
        </w:rPr>
        <w:t>Rothia</w:t>
      </w:r>
      <w:proofErr w:type="spellEnd"/>
      <w:r>
        <w:rPr>
          <w:b/>
          <w:bCs/>
          <w:i/>
          <w:iCs/>
        </w:rPr>
        <w:t xml:space="preserve"> </w:t>
      </w:r>
      <w:r>
        <w:rPr>
          <w:b/>
          <w:bCs/>
        </w:rPr>
        <w:t>supernatant.</w:t>
      </w:r>
      <w:r>
        <w:t xml:space="preserve"> (</w:t>
      </w:r>
      <w:r w:rsidRPr="0025070B">
        <w:rPr>
          <w:b/>
          <w:bCs/>
        </w:rPr>
        <w:t>A</w:t>
      </w:r>
      <w:r>
        <w:t xml:space="preserve">) Fluorescence lifetime phasor of </w:t>
      </w:r>
      <w:r>
        <w:rPr>
          <w:i/>
          <w:iCs/>
        </w:rPr>
        <w:t xml:space="preserve">P. aeruginosa </w:t>
      </w:r>
      <w:r>
        <w:t>PaFLR01 grown in three media types under hypoxic conditions</w:t>
      </w:r>
      <w:ins w:id="702" w:author="tara gallagher" w:date="2024-10-25T11:08:00Z">
        <w:r w:rsidR="00271146">
          <w:t xml:space="preserve">. </w:t>
        </w:r>
      </w:ins>
      <w:del w:id="703" w:author="tara gallagher" w:date="2024-10-24T17:45:00Z">
        <w:r w:rsidDel="0034649C">
          <w:delText xml:space="preserve"> for 72h. </w:delText>
        </w:r>
      </w:del>
      <w:r>
        <w:t xml:space="preserve">Scatter plot points are G and S coordinates of pixels from fluorescence lifetime images of PaFLR01 grown in hypoxic ASM (14 images), M9 </w:t>
      </w:r>
      <w:proofErr w:type="spellStart"/>
      <w:r>
        <w:t>suc</w:t>
      </w:r>
      <w:proofErr w:type="spellEnd"/>
      <w:r>
        <w:t xml:space="preserve"> (8 images), or M9 </w:t>
      </w:r>
      <w:proofErr w:type="spellStart"/>
      <w:r>
        <w:t>suc</w:t>
      </w:r>
      <w:proofErr w:type="spellEnd"/>
      <w:r>
        <w:t xml:space="preserve"> + sup (7 images). For reference, mean G and S values of </w:t>
      </w:r>
      <w:ins w:id="704" w:author="tara gallagher" w:date="2024-10-24T17:46:00Z">
        <w:r w:rsidR="0034649C">
          <w:t xml:space="preserve">pure </w:t>
        </w:r>
      </w:ins>
      <w:r>
        <w:t xml:space="preserve">fluorescent solutions are displayed on the universal circle as black shapes. The two-dimensional G and S distributions were significantly different for each pairwise comparison (ASM vs. M9 </w:t>
      </w:r>
      <w:proofErr w:type="spellStart"/>
      <w:r>
        <w:t>suc</w:t>
      </w:r>
      <w:proofErr w:type="spellEnd"/>
      <w:r>
        <w:t xml:space="preserve">, ASM vs. M9 </w:t>
      </w:r>
      <w:proofErr w:type="spellStart"/>
      <w:r>
        <w:t>suc+sup</w:t>
      </w:r>
      <w:proofErr w:type="spellEnd"/>
      <w:r>
        <w:t xml:space="preserve">, M9 </w:t>
      </w:r>
      <w:proofErr w:type="spellStart"/>
      <w:r>
        <w:t>suc</w:t>
      </w:r>
      <w:proofErr w:type="spellEnd"/>
      <w:r>
        <w:t xml:space="preserve"> vs. M9 </w:t>
      </w:r>
      <w:proofErr w:type="spellStart"/>
      <w:r>
        <w:t>suc+sup</w:t>
      </w:r>
      <w:proofErr w:type="spellEnd"/>
      <w:r>
        <w:t xml:space="preserve">; </w:t>
      </w:r>
      <w:r w:rsidRPr="00CD27ED">
        <w:t>Fasano-</w:t>
      </w:r>
      <w:proofErr w:type="spellStart"/>
      <w:r w:rsidRPr="00CD27ED">
        <w:t>Francheschini</w:t>
      </w:r>
      <w:proofErr w:type="spellEnd"/>
      <w:r w:rsidRPr="00CD27ED">
        <w:t xml:space="preserve"> Test</w:t>
      </w:r>
      <w:r>
        <w:t xml:space="preserve">, </w:t>
      </w:r>
      <w:r w:rsidRPr="00DB2622">
        <w:t>p-value &lt; 2.2e</w:t>
      </w:r>
      <w:r w:rsidRPr="00D3538E">
        <w:rPr>
          <w:vertAlign w:val="superscript"/>
        </w:rPr>
        <w:t>-16</w:t>
      </w:r>
      <w:r>
        <w:t xml:space="preserve">). </w:t>
      </w:r>
      <w:r w:rsidR="00134AE4">
        <w:t>(</w:t>
      </w:r>
      <w:r w:rsidR="00134AE4" w:rsidRPr="00134AE4">
        <w:rPr>
          <w:b/>
          <w:bCs/>
        </w:rPr>
        <w:t>B</w:t>
      </w:r>
      <w:r w:rsidR="00134AE4">
        <w:t xml:space="preserve">) </w:t>
      </w:r>
      <w:r>
        <w:t xml:space="preserve">The one-dimensional distributions of </w:t>
      </w:r>
      <w:del w:id="705" w:author="tara gallagher" w:date="2024-10-24T17:46:00Z">
        <w:r w:rsidDel="0034649C">
          <w:delText xml:space="preserve">G and </w:delText>
        </w:r>
      </w:del>
      <w:r>
        <w:t>S</w:t>
      </w:r>
      <w:r w:rsidR="00134AE4">
        <w:t xml:space="preserve"> from the image data in panel A are represented in each plot and </w:t>
      </w:r>
      <w:r>
        <w:t xml:space="preserve">colored by media condition. M9 </w:t>
      </w:r>
      <w:proofErr w:type="spellStart"/>
      <w:r>
        <w:t>suc</w:t>
      </w:r>
      <w:proofErr w:type="spellEnd"/>
      <w:r>
        <w:t xml:space="preserve"> + sup</w:t>
      </w:r>
      <w:del w:id="706" w:author="tara gallagher" w:date="2024-10-24T17:46:00Z">
        <w:r w:rsidDel="0034649C">
          <w:delText xml:space="preserve"> G and</w:delText>
        </w:r>
      </w:del>
      <w:r>
        <w:t xml:space="preserve"> S distributions were significantly shifted to the left of the M9 </w:t>
      </w:r>
      <w:proofErr w:type="spellStart"/>
      <w:r>
        <w:t>suc</w:t>
      </w:r>
      <w:proofErr w:type="spellEnd"/>
      <w:r>
        <w:t xml:space="preserve"> and ASM distributions (</w:t>
      </w:r>
      <w:r w:rsidRPr="00C75925">
        <w:t>Wilcoxon rank sum test</w:t>
      </w:r>
      <w:r>
        <w:t xml:space="preserve">, </w:t>
      </w:r>
      <w:r w:rsidRPr="00C75925">
        <w:t>p-value &lt; 2.2e</w:t>
      </w:r>
      <w:r w:rsidRPr="00D3538E">
        <w:rPr>
          <w:vertAlign w:val="superscript"/>
        </w:rPr>
        <w:t>-16</w:t>
      </w:r>
      <w:r>
        <w:t xml:space="preserve">). </w:t>
      </w:r>
      <w:ins w:id="707" w:author="tara gallagher" w:date="2024-10-24T17:46:00Z">
        <w:r w:rsidR="0034649C">
          <w:t xml:space="preserve">The blue line </w:t>
        </w:r>
      </w:ins>
      <w:ins w:id="708" w:author="tara gallagher" w:date="2024-10-24T17:47:00Z">
        <w:r w:rsidR="0034649C">
          <w:t xml:space="preserve">represents the lower S limit where only reduced pyocyanin is expected to be detected. </w:t>
        </w:r>
      </w:ins>
      <w:del w:id="709" w:author="tara gallagher" w:date="2024-10-24T17:47:00Z">
        <w:r w:rsidDel="0034649C">
          <w:delText>(</w:delText>
        </w:r>
      </w:del>
      <w:r w:rsidR="00134AE4">
        <w:rPr>
          <w:b/>
          <w:bCs/>
        </w:rPr>
        <w:t>C</w:t>
      </w:r>
      <w:r>
        <w:t>) Examples of fluorescent intensity images from the cross-feeding experiment.</w:t>
      </w:r>
      <w:r w:rsidRPr="00472FCB">
        <w:t xml:space="preserve"> </w:t>
      </w:r>
      <w:r>
        <w:t>Scale bar = 3 µm. (</w:t>
      </w:r>
      <w:r w:rsidR="00134AE4">
        <w:rPr>
          <w:b/>
          <w:bCs/>
        </w:rPr>
        <w:t>D</w:t>
      </w:r>
      <w:r>
        <w:t>) The fluorescence lifetime image (top) from three example samples, colored by position on the phasor (bottom). The pixel color in the images corresponds with the color of pixels in the phasor.  Blue is indicative of a longer lifetime near the origin of the phasor</w:t>
      </w:r>
      <w:ins w:id="710" w:author="tara gallagher" w:date="2024-10-24T17:48:00Z">
        <w:r w:rsidR="0034649C">
          <w:t xml:space="preserve">. </w:t>
        </w:r>
      </w:ins>
      <w:del w:id="711" w:author="tara gallagher" w:date="2024-10-24T17:48:00Z">
        <w:r w:rsidDel="0034649C">
          <w:delText xml:space="preserve"> (0,0). </w:delText>
        </w:r>
      </w:del>
      <w:del w:id="712" w:author="tara gallagher" w:date="2024-10-24T17:45:00Z">
        <w:r w:rsidDel="0034649C">
          <w:delText xml:space="preserve">Scale bar = 3 µm. </w:delText>
        </w:r>
      </w:del>
      <w:r>
        <w:t>LDH</w:t>
      </w:r>
      <w:r w:rsidRPr="0030454E">
        <w:t xml:space="preserve"> = </w:t>
      </w:r>
      <w:r>
        <w:t>Lactate</w:t>
      </w:r>
      <w:r w:rsidRPr="0030454E">
        <w:t xml:space="preserve"> Dehydrogenase, </w:t>
      </w:r>
      <w:proofErr w:type="spellStart"/>
      <w:r>
        <w:t>OHPhz</w:t>
      </w:r>
      <w:proofErr w:type="spellEnd"/>
      <w:r>
        <w:t xml:space="preserve"> = 1-hydroxyphenazine, OLS = Oxidized Lipid Signal, </w:t>
      </w:r>
      <w:r w:rsidRPr="0030454E">
        <w:t>PVD = pyoverdine, PYO = pyocyanin</w:t>
      </w:r>
      <w:r>
        <w:t xml:space="preserve">, ASM = artificial sputum medium, </w:t>
      </w:r>
      <w:proofErr w:type="spellStart"/>
      <w:r>
        <w:t>suc</w:t>
      </w:r>
      <w:proofErr w:type="spellEnd"/>
      <w:r>
        <w:t xml:space="preserve"> = succinate, sup = supernatant from </w:t>
      </w:r>
      <w:proofErr w:type="spellStart"/>
      <w:r>
        <w:rPr>
          <w:i/>
          <w:iCs/>
        </w:rPr>
        <w:t>Rothia</w:t>
      </w:r>
      <w:proofErr w:type="spellEnd"/>
      <w:r>
        <w:rPr>
          <w:i/>
          <w:iCs/>
        </w:rPr>
        <w:t xml:space="preserve"> </w:t>
      </w:r>
      <w:proofErr w:type="spellStart"/>
      <w:r>
        <w:rPr>
          <w:i/>
          <w:iCs/>
        </w:rPr>
        <w:t>mucilaginosa</w:t>
      </w:r>
      <w:proofErr w:type="spellEnd"/>
      <w:r>
        <w:t>.</w:t>
      </w:r>
    </w:p>
    <w:p w14:paraId="02275424" w14:textId="32DF0EF8" w:rsidR="009134BA" w:rsidRDefault="009134BA" w:rsidP="00F27C25">
      <w:pPr>
        <w:spacing w:line="480" w:lineRule="auto"/>
        <w:outlineLvl w:val="0"/>
        <w:rPr>
          <w:rFonts w:ascii="Cambria" w:hAnsi="Cambria"/>
        </w:rPr>
      </w:pPr>
    </w:p>
    <w:p w14:paraId="7BB4F69C" w14:textId="6865B2A9" w:rsidR="00C543E2" w:rsidRDefault="00C543E2" w:rsidP="00F27C25">
      <w:pPr>
        <w:spacing w:line="480" w:lineRule="auto"/>
        <w:rPr>
          <w:rFonts w:ascii="Cambria" w:hAnsi="Cambria"/>
          <w:b/>
          <w:bCs/>
        </w:rPr>
      </w:pPr>
      <w:r>
        <w:rPr>
          <w:rFonts w:ascii="Cambria" w:hAnsi="Cambria"/>
          <w:b/>
          <w:bCs/>
        </w:rPr>
        <w:t>Conclusion.</w:t>
      </w:r>
    </w:p>
    <w:p w14:paraId="51A82E71" w14:textId="62F86D64" w:rsidR="00ED3598" w:rsidRDefault="00224BF3" w:rsidP="00BA0B90">
      <w:pPr>
        <w:spacing w:line="480" w:lineRule="auto"/>
        <w:ind w:firstLine="720"/>
        <w:outlineLvl w:val="0"/>
        <w:rPr>
          <w:rFonts w:ascii="Cambria" w:hAnsi="Cambria"/>
        </w:rPr>
      </w:pPr>
      <w:ins w:id="713" w:author="tara gallagher" w:date="2024-09-15T19:40:00Z">
        <w:r>
          <w:rPr>
            <w:rFonts w:ascii="Cambria" w:hAnsi="Cambria"/>
          </w:rPr>
          <w:t>To our knowledge, this is the first study to measure</w:t>
        </w:r>
        <w:r>
          <w:rPr>
            <w:rFonts w:ascii="Cambria" w:hAnsi="Cambria"/>
            <w:i/>
            <w:iCs/>
          </w:rPr>
          <w:t xml:space="preserve"> </w:t>
        </w:r>
        <w:r>
          <w:rPr>
            <w:rFonts w:ascii="Cambria" w:hAnsi="Cambria"/>
          </w:rPr>
          <w:t xml:space="preserve">metabolites throughout an intact </w:t>
        </w:r>
        <w:r>
          <w:rPr>
            <w:rFonts w:ascii="Cambria" w:hAnsi="Cambria"/>
            <w:i/>
            <w:iCs/>
          </w:rPr>
          <w:t xml:space="preserve">P. aeruginosa </w:t>
        </w:r>
        <w:r>
          <w:rPr>
            <w:rFonts w:ascii="Cambria" w:hAnsi="Cambria"/>
          </w:rPr>
          <w:t>biofilm</w:t>
        </w:r>
      </w:ins>
      <w:del w:id="714" w:author="tara gallagher" w:date="2024-09-15T19:37:00Z">
        <w:r w:rsidR="001011B4" w:rsidDel="00BA0B90">
          <w:rPr>
            <w:rFonts w:ascii="Cambria" w:hAnsi="Cambria"/>
          </w:rPr>
          <w:delText xml:space="preserve">In conclusion, </w:delText>
        </w:r>
        <w:r w:rsidR="00685B77" w:rsidDel="00BA0B90">
          <w:rPr>
            <w:rFonts w:ascii="Cambria" w:hAnsi="Cambria"/>
          </w:rPr>
          <w:delText>f</w:delText>
        </w:r>
      </w:del>
      <w:del w:id="715" w:author="tara gallagher" w:date="2024-09-15T19:40:00Z">
        <w:r w:rsidR="00ED3598" w:rsidDel="00224BF3">
          <w:rPr>
            <w:rFonts w:ascii="Cambria" w:hAnsi="Cambria"/>
          </w:rPr>
          <w:delText xml:space="preserve">luorescence lifetime imaging microscopy </w:delText>
        </w:r>
        <w:r w:rsidR="008C61EB" w:rsidDel="00224BF3">
          <w:rPr>
            <w:rFonts w:ascii="Cambria" w:hAnsi="Cambria"/>
          </w:rPr>
          <w:delText>was</w:delText>
        </w:r>
        <w:r w:rsidR="00ED3598" w:rsidDel="00224BF3">
          <w:rPr>
            <w:rFonts w:ascii="Cambria" w:hAnsi="Cambria"/>
          </w:rPr>
          <w:delText xml:space="preserve"> used to track changes in </w:delText>
        </w:r>
        <w:r w:rsidR="00ED3598" w:rsidDel="00224BF3">
          <w:rPr>
            <w:rFonts w:ascii="Cambria" w:hAnsi="Cambria"/>
            <w:i/>
          </w:rPr>
          <w:delText xml:space="preserve">P. aeruginosa </w:delText>
        </w:r>
        <w:r w:rsidR="00ED3598" w:rsidDel="00224BF3">
          <w:rPr>
            <w:rFonts w:ascii="Cambria" w:hAnsi="Cambria"/>
          </w:rPr>
          <w:delText xml:space="preserve">metabolism </w:delText>
        </w:r>
        <w:r w:rsidR="00127B37" w:rsidDel="00224BF3">
          <w:rPr>
            <w:rFonts w:ascii="Cambria" w:hAnsi="Cambria"/>
          </w:rPr>
          <w:delText>in naturally</w:delText>
        </w:r>
        <w:r w:rsidR="00000C78" w:rsidDel="00224BF3">
          <w:rPr>
            <w:rFonts w:ascii="Cambria" w:hAnsi="Cambria"/>
          </w:rPr>
          <w:delText xml:space="preserve"> </w:delText>
        </w:r>
        <w:r w:rsidR="00127B37" w:rsidDel="00224BF3">
          <w:rPr>
            <w:rFonts w:ascii="Cambria" w:hAnsi="Cambria"/>
          </w:rPr>
          <w:delText xml:space="preserve">forming </w:delText>
        </w:r>
        <w:r w:rsidR="00405685" w:rsidDel="00224BF3">
          <w:rPr>
            <w:rFonts w:ascii="Cambria" w:hAnsi="Cambria"/>
          </w:rPr>
          <w:delText>chemical gradients</w:delText>
        </w:r>
      </w:del>
      <w:ins w:id="716" w:author="tara gallagher" w:date="2024-09-15T19:35:00Z">
        <w:r w:rsidR="00BA0B90">
          <w:rPr>
            <w:rFonts w:ascii="Cambria" w:hAnsi="Cambria"/>
          </w:rPr>
          <w:t>.</w:t>
        </w:r>
      </w:ins>
      <w:del w:id="717" w:author="tara gallagher" w:date="2024-09-15T19:35:00Z">
        <w:r w:rsidR="00405685" w:rsidDel="00BA0B90">
          <w:rPr>
            <w:rFonts w:ascii="Cambria" w:hAnsi="Cambria"/>
          </w:rPr>
          <w:delText>.</w:delText>
        </w:r>
      </w:del>
      <w:ins w:id="718" w:author="tara gallagher" w:date="2024-09-15T19:35:00Z">
        <w:r w:rsidR="00BA0B90">
          <w:rPr>
            <w:rFonts w:ascii="Cambria" w:hAnsi="Cambria"/>
          </w:rPr>
          <w:t xml:space="preserve"> </w:t>
        </w:r>
      </w:ins>
      <w:del w:id="719" w:author="tara gallagher" w:date="2024-09-15T19:35:00Z">
        <w:r w:rsidR="003511B5" w:rsidDel="00BA0B90">
          <w:rPr>
            <w:rFonts w:ascii="Cambria" w:hAnsi="Cambria"/>
          </w:rPr>
          <w:delText xml:space="preserve"> </w:delText>
        </w:r>
      </w:del>
      <w:del w:id="720" w:author="tara gallagher" w:date="2024-09-15T19:36:00Z">
        <w:r w:rsidR="008C61EB" w:rsidDel="00BA0B90">
          <w:rPr>
            <w:rFonts w:ascii="Cambria" w:hAnsi="Cambria"/>
          </w:rPr>
          <w:delText>Specifically,</w:delText>
        </w:r>
        <w:r w:rsidR="00EC153A" w:rsidDel="00BA0B90">
          <w:rPr>
            <w:rFonts w:ascii="Cambria" w:hAnsi="Cambria"/>
          </w:rPr>
          <w:delText xml:space="preserve"> </w:delText>
        </w:r>
      </w:del>
      <w:ins w:id="721" w:author="tara gallagher" w:date="2024-09-15T19:40:00Z">
        <w:r>
          <w:rPr>
            <w:rFonts w:ascii="Cambria" w:hAnsi="Cambria"/>
          </w:rPr>
          <w:t>W</w:t>
        </w:r>
      </w:ins>
      <w:del w:id="722" w:author="tara gallagher" w:date="2024-09-15T19:36:00Z">
        <w:r w:rsidR="006F550B" w:rsidDel="00BA0B90">
          <w:rPr>
            <w:rFonts w:ascii="Cambria" w:hAnsi="Cambria"/>
          </w:rPr>
          <w:delText>w</w:delText>
        </w:r>
      </w:del>
      <w:r w:rsidR="006F550B">
        <w:rPr>
          <w:rFonts w:ascii="Cambria" w:hAnsi="Cambria"/>
        </w:rPr>
        <w:t>e detected a long</w:t>
      </w:r>
      <w:ins w:id="723" w:author="tara gallagher" w:date="2024-09-15T19:35:00Z">
        <w:r w:rsidR="00BA0B90">
          <w:rPr>
            <w:rFonts w:ascii="Cambria" w:hAnsi="Cambria"/>
          </w:rPr>
          <w:t xml:space="preserve"> fluorescent</w:t>
        </w:r>
      </w:ins>
      <w:r w:rsidR="006F550B">
        <w:rPr>
          <w:rFonts w:ascii="Cambria" w:hAnsi="Cambria"/>
        </w:rPr>
        <w:t xml:space="preserve"> </w:t>
      </w:r>
      <w:r w:rsidR="001C0E10">
        <w:rPr>
          <w:rFonts w:ascii="Cambria" w:hAnsi="Cambria"/>
        </w:rPr>
        <w:t>lifetime signal associated with reduced pyocyanin at the surface of</w:t>
      </w:r>
      <w:ins w:id="724" w:author="tara gallagher" w:date="2024-09-15T19:36:00Z">
        <w:r w:rsidR="00BA0B90">
          <w:rPr>
            <w:rFonts w:ascii="Cambria" w:hAnsi="Cambria"/>
          </w:rPr>
          <w:t xml:space="preserve"> intact</w:t>
        </w:r>
      </w:ins>
      <w:r w:rsidR="001C0E10">
        <w:rPr>
          <w:rFonts w:ascii="Cambria" w:hAnsi="Cambria"/>
        </w:rPr>
        <w:t xml:space="preserve"> biofilms and in the presence of fermentation metabolites</w:t>
      </w:r>
      <w:ins w:id="725" w:author="tara gallagher" w:date="2024-09-15T19:36:00Z">
        <w:r w:rsidR="00BA0B90">
          <w:rPr>
            <w:rFonts w:ascii="Cambria" w:hAnsi="Cambria"/>
          </w:rPr>
          <w:t>.</w:t>
        </w:r>
      </w:ins>
      <w:ins w:id="726" w:author="tara gallagher" w:date="2024-09-15T19:42:00Z">
        <w:r>
          <w:rPr>
            <w:rFonts w:ascii="Cambria" w:hAnsi="Cambria"/>
          </w:rPr>
          <w:t xml:space="preserve"> </w:t>
        </w:r>
        <w:r w:rsidRPr="00224BF3">
          <w:rPr>
            <w:rFonts w:ascii="Cambria" w:hAnsi="Cambria"/>
          </w:rPr>
          <w:t xml:space="preserve">Given the significance of pyocyanin in disease progression and </w:t>
        </w:r>
        <w:r w:rsidRPr="00224BF3">
          <w:rPr>
            <w:rFonts w:ascii="Cambria" w:hAnsi="Cambria"/>
            <w:i/>
            <w:iCs/>
            <w:rPrChange w:id="727" w:author="tara gallagher" w:date="2024-09-15T19:42:00Z">
              <w:rPr>
                <w:rFonts w:ascii="Cambria" w:hAnsi="Cambria"/>
              </w:rPr>
            </w:rPrChange>
          </w:rPr>
          <w:t>P. aeruginosa</w:t>
        </w:r>
        <w:r w:rsidRPr="00224BF3">
          <w:rPr>
            <w:rFonts w:ascii="Cambria" w:hAnsi="Cambria"/>
          </w:rPr>
          <w:t xml:space="preserve"> physiology, the DIVER FLIM approach shows promise as a tool </w:t>
        </w:r>
        <w:r>
          <w:rPr>
            <w:rFonts w:ascii="Cambria" w:hAnsi="Cambria"/>
          </w:rPr>
          <w:t>to advance</w:t>
        </w:r>
        <w:r w:rsidRPr="00224BF3">
          <w:rPr>
            <w:rFonts w:ascii="Cambria" w:hAnsi="Cambria"/>
          </w:rPr>
          <w:t xml:space="preserve"> understanding of infections and treatment strategies</w:t>
        </w:r>
        <w:r w:rsidR="00602666">
          <w:rPr>
            <w:rFonts w:ascii="Cambria" w:hAnsi="Cambria"/>
          </w:rPr>
          <w:t xml:space="preserve"> in </w:t>
        </w:r>
      </w:ins>
      <w:ins w:id="728" w:author="tara gallagher" w:date="2024-10-24T16:38:00Z">
        <w:r w:rsidR="001D2E6F">
          <w:rPr>
            <w:rFonts w:ascii="Cambria" w:hAnsi="Cambria"/>
          </w:rPr>
          <w:t>infection-relevant</w:t>
        </w:r>
      </w:ins>
      <w:ins w:id="729" w:author="tara gallagher" w:date="2024-09-15T19:42:00Z">
        <w:r w:rsidR="00602666">
          <w:rPr>
            <w:rFonts w:ascii="Cambria" w:hAnsi="Cambria"/>
          </w:rPr>
          <w:t xml:space="preserve"> models</w:t>
        </w:r>
        <w:r>
          <w:rPr>
            <w:rFonts w:ascii="Cambria" w:hAnsi="Cambria"/>
          </w:rPr>
          <w:t xml:space="preserve">. </w:t>
        </w:r>
      </w:ins>
      <w:del w:id="730" w:author="tara gallagher" w:date="2024-09-15T19:36:00Z">
        <w:r w:rsidR="001C0E10" w:rsidDel="00BA0B90">
          <w:rPr>
            <w:rFonts w:ascii="Cambria" w:hAnsi="Cambria"/>
          </w:rPr>
          <w:delText xml:space="preserve">. </w:delText>
        </w:r>
      </w:del>
    </w:p>
    <w:p w14:paraId="71B22CC3" w14:textId="77777777" w:rsidR="00ED3598" w:rsidRPr="002C14DB" w:rsidRDefault="00ED3598" w:rsidP="00C3329C">
      <w:pPr>
        <w:spacing w:line="480" w:lineRule="auto"/>
        <w:outlineLvl w:val="0"/>
        <w:rPr>
          <w:rFonts w:ascii="Cambria" w:hAnsi="Cambria"/>
        </w:rPr>
      </w:pPr>
    </w:p>
    <w:p w14:paraId="08854CE9" w14:textId="73E15DD2" w:rsidR="00542994" w:rsidRDefault="00F27C25" w:rsidP="00D32DF4">
      <w:pPr>
        <w:spacing w:line="480" w:lineRule="auto"/>
        <w:outlineLvl w:val="0"/>
        <w:rPr>
          <w:rFonts w:ascii="Cambria" w:hAnsi="Cambria"/>
          <w:b/>
          <w:bCs/>
        </w:rPr>
      </w:pPr>
      <w:r w:rsidRPr="00CD0D15">
        <w:rPr>
          <w:rFonts w:ascii="Cambria" w:hAnsi="Cambria"/>
          <w:b/>
          <w:bCs/>
        </w:rPr>
        <w:t>Limitations and future directions.</w:t>
      </w:r>
    </w:p>
    <w:p w14:paraId="6948D183" w14:textId="229983F5" w:rsidR="00DA3358" w:rsidRPr="00BA0B90" w:rsidRDefault="00D32DF4" w:rsidP="00BA0B90">
      <w:pPr>
        <w:spacing w:line="480" w:lineRule="auto"/>
        <w:ind w:firstLine="720"/>
        <w:outlineLvl w:val="0"/>
        <w:rPr>
          <w:ins w:id="731" w:author="tara gallagher" w:date="2024-09-15T14:27:00Z"/>
          <w:rFonts w:ascii="Cambria" w:hAnsi="Cambria"/>
          <w:i/>
          <w:iCs/>
          <w:rPrChange w:id="732" w:author="tara gallagher" w:date="2024-09-15T19:34:00Z">
            <w:rPr>
              <w:ins w:id="733" w:author="tara gallagher" w:date="2024-09-15T14:27:00Z"/>
              <w:rFonts w:ascii="Cambria" w:hAnsi="Cambria"/>
            </w:rPr>
          </w:rPrChange>
        </w:rPr>
      </w:pPr>
      <w:r w:rsidRPr="001E3C9F">
        <w:rPr>
          <w:rFonts w:ascii="Cambria" w:hAnsi="Cambria"/>
        </w:rPr>
        <w:t>Due to the large number of fluorescent species</w:t>
      </w:r>
      <w:ins w:id="734" w:author="tara gallagher" w:date="2024-09-15T14:47:00Z">
        <w:r w:rsidR="00DA3358">
          <w:rPr>
            <w:rFonts w:ascii="Cambria" w:hAnsi="Cambria"/>
          </w:rPr>
          <w:t xml:space="preserve"> </w:t>
        </w:r>
      </w:ins>
      <w:del w:id="735" w:author="tara gallagher" w:date="2024-09-15T14:46:00Z">
        <w:r w:rsidRPr="001E3C9F" w:rsidDel="00DA3358">
          <w:rPr>
            <w:rFonts w:ascii="Cambria" w:hAnsi="Cambria"/>
          </w:rPr>
          <w:delText xml:space="preserve"> </w:delText>
        </w:r>
      </w:del>
      <w:r w:rsidRPr="001E3C9F">
        <w:rPr>
          <w:rFonts w:ascii="Cambria" w:hAnsi="Cambria"/>
        </w:rPr>
        <w:t xml:space="preserve">produced by </w:t>
      </w:r>
      <w:r w:rsidRPr="001E3C9F">
        <w:rPr>
          <w:rFonts w:ascii="Cambria" w:hAnsi="Cambria"/>
          <w:i/>
          <w:iCs/>
        </w:rPr>
        <w:t>P. aeruginosa,</w:t>
      </w:r>
      <w:r w:rsidRPr="001E3C9F">
        <w:rPr>
          <w:rFonts w:ascii="Cambria" w:hAnsi="Cambria"/>
        </w:rPr>
        <w:t xml:space="preserve"> </w:t>
      </w:r>
      <w:ins w:id="736" w:author="tara gallagher" w:date="2024-09-15T14:46:00Z">
        <w:r w:rsidR="00DA3358">
          <w:rPr>
            <w:rFonts w:ascii="Cambria" w:hAnsi="Cambria"/>
          </w:rPr>
          <w:t>detecti</w:t>
        </w:r>
      </w:ins>
      <w:ins w:id="737" w:author="tara gallagher" w:date="2024-09-15T15:10:00Z">
        <w:r w:rsidR="00C01C34">
          <w:rPr>
            <w:rFonts w:ascii="Cambria" w:hAnsi="Cambria"/>
          </w:rPr>
          <w:t>on of</w:t>
        </w:r>
      </w:ins>
      <w:ins w:id="738" w:author="tara gallagher" w:date="2024-09-15T14:46:00Z">
        <w:r w:rsidR="00DA3358">
          <w:rPr>
            <w:rFonts w:ascii="Cambria" w:hAnsi="Cambria"/>
          </w:rPr>
          <w:t xml:space="preserve"> </w:t>
        </w:r>
      </w:ins>
      <w:del w:id="739" w:author="tara gallagher" w:date="2024-09-15T14:47:00Z">
        <w:r w:rsidR="00223517" w:rsidDel="00DA3358">
          <w:rPr>
            <w:rFonts w:ascii="Cambria" w:hAnsi="Cambria"/>
          </w:rPr>
          <w:delText xml:space="preserve">unmixing </w:delText>
        </w:r>
      </w:del>
      <w:r w:rsidR="00223517">
        <w:rPr>
          <w:rFonts w:ascii="Cambria" w:hAnsi="Cambria"/>
        </w:rPr>
        <w:t>e</w:t>
      </w:r>
      <w:ins w:id="740" w:author="tara gallagher" w:date="2024-09-15T14:46:00Z">
        <w:r w:rsidR="00DA3358">
          <w:rPr>
            <w:rFonts w:ascii="Cambria" w:hAnsi="Cambria"/>
          </w:rPr>
          <w:t>very</w:t>
        </w:r>
      </w:ins>
      <w:del w:id="741" w:author="tara gallagher" w:date="2024-09-15T14:46:00Z">
        <w:r w:rsidR="00223517" w:rsidDel="00DA3358">
          <w:rPr>
            <w:rFonts w:ascii="Cambria" w:hAnsi="Cambria"/>
          </w:rPr>
          <w:delText>ach</w:delText>
        </w:r>
      </w:del>
      <w:r w:rsidR="00223517">
        <w:rPr>
          <w:rFonts w:ascii="Cambria" w:hAnsi="Cambria"/>
        </w:rPr>
        <w:t xml:space="preserve"> </w:t>
      </w:r>
      <w:ins w:id="742" w:author="tara gallagher" w:date="2024-09-15T15:13:00Z">
        <w:r w:rsidR="00C01C34">
          <w:rPr>
            <w:rFonts w:ascii="Cambria" w:hAnsi="Cambria"/>
          </w:rPr>
          <w:t>fluorophore</w:t>
        </w:r>
      </w:ins>
      <w:del w:id="743" w:author="tara gallagher" w:date="2024-09-15T15:13:00Z">
        <w:r w:rsidR="00223517" w:rsidDel="00C01C34">
          <w:rPr>
            <w:rFonts w:ascii="Cambria" w:hAnsi="Cambria"/>
          </w:rPr>
          <w:delText>s</w:delText>
        </w:r>
      </w:del>
      <w:del w:id="744" w:author="tara gallagher" w:date="2024-09-15T15:11:00Z">
        <w:r w:rsidR="00223517" w:rsidDel="00C01C34">
          <w:rPr>
            <w:rFonts w:ascii="Cambria" w:hAnsi="Cambria"/>
          </w:rPr>
          <w:delText>p</w:delText>
        </w:r>
      </w:del>
      <w:del w:id="745" w:author="tara gallagher" w:date="2024-09-15T15:13:00Z">
        <w:r w:rsidR="00223517" w:rsidDel="00C01C34">
          <w:rPr>
            <w:rFonts w:ascii="Cambria" w:hAnsi="Cambria"/>
          </w:rPr>
          <w:delText>ecies</w:delText>
        </w:r>
      </w:del>
      <w:r w:rsidR="00223517">
        <w:rPr>
          <w:rFonts w:ascii="Cambria" w:hAnsi="Cambria"/>
        </w:rPr>
        <w:t xml:space="preserve"> </w:t>
      </w:r>
      <w:r w:rsidRPr="001E3C9F">
        <w:rPr>
          <w:rFonts w:ascii="Cambria" w:hAnsi="Cambria"/>
        </w:rPr>
        <w:t>was not feasible.</w:t>
      </w:r>
      <w:ins w:id="746" w:author="tara gallagher" w:date="2024-09-15T19:34:00Z">
        <w:r w:rsidR="00BA0B90">
          <w:rPr>
            <w:rFonts w:ascii="Cambria" w:hAnsi="Cambria"/>
          </w:rPr>
          <w:t xml:space="preserve"> In this study, any fluorescent </w:t>
        </w:r>
      </w:ins>
      <w:r w:rsidRPr="001E3C9F">
        <w:rPr>
          <w:rFonts w:ascii="Cambria" w:hAnsi="Cambria"/>
        </w:rPr>
        <w:t xml:space="preserve"> </w:t>
      </w:r>
      <w:moveToRangeStart w:id="747" w:author="tara gallagher" w:date="2024-09-15T19:34:00Z" w:name="move177321297"/>
      <w:moveTo w:id="748" w:author="tara gallagher" w:date="2024-09-15T19:34:00Z">
        <w:r w:rsidR="00BA0B90" w:rsidRPr="001E3C9F">
          <w:rPr>
            <w:rFonts w:ascii="Cambria" w:hAnsi="Cambria"/>
          </w:rPr>
          <w:t xml:space="preserve">lifetime shifts beyond the reported 7.8 ns oxidized lipid </w:t>
        </w:r>
        <w:r w:rsidR="00BA0B90">
          <w:rPr>
            <w:rFonts w:ascii="Cambria" w:hAnsi="Cambria"/>
          </w:rPr>
          <w:t xml:space="preserve">signal </w:t>
        </w:r>
        <w:r w:rsidR="00BA0B90">
          <w:rPr>
            <w:rFonts w:ascii="Cambria" w:hAnsi="Cambria"/>
          </w:rPr>
          <w:fldChar w:fldCharType="begin"/>
        </w:r>
      </w:moveTo>
      <w:r w:rsidR="006B6D80">
        <w:rPr>
          <w:rFonts w:ascii="Cambria" w:hAnsi="Cambria"/>
        </w:rPr>
        <w:instrText xml:space="preserve"> ADDIN ZOTERO_ITEM CSL_CITATION {"citationID":"a2f8hb45m2k","properties":{"formattedCitation":"(30)","plainCitation":"(30)","noteIndex":0},"citationItems":[{"id":1484,"uris":["http://zotero.org/users/6261839/items/SGFYMDNE",["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instrText>
      </w:r>
      <w:moveTo w:id="749" w:author="tara gallagher" w:date="2024-09-15T19:34:00Z">
        <w:r w:rsidR="00BA0B90">
          <w:rPr>
            <w:rFonts w:ascii="Cambria" w:hAnsi="Cambria"/>
          </w:rPr>
          <w:fldChar w:fldCharType="separate"/>
        </w:r>
      </w:moveTo>
      <w:r w:rsidR="006B6D80">
        <w:rPr>
          <w:rFonts w:ascii="Cambria" w:hAnsi="Cambria"/>
        </w:rPr>
        <w:t>(30)</w:t>
      </w:r>
      <w:moveTo w:id="750" w:author="tara gallagher" w:date="2024-09-15T19:34:00Z">
        <w:r w:rsidR="00BA0B90">
          <w:rPr>
            <w:rFonts w:ascii="Cambria" w:hAnsi="Cambria"/>
          </w:rPr>
          <w:fldChar w:fldCharType="end"/>
        </w:r>
        <w:r w:rsidR="00BA0B90">
          <w:rPr>
            <w:rFonts w:ascii="Cambria" w:hAnsi="Cambria"/>
          </w:rPr>
          <w:t xml:space="preserve"> </w:t>
        </w:r>
        <w:r w:rsidR="00BA0B90" w:rsidRPr="001E3C9F">
          <w:rPr>
            <w:rFonts w:ascii="Cambria" w:hAnsi="Cambria"/>
          </w:rPr>
          <w:t>were assumed to b</w:t>
        </w:r>
        <w:r w:rsidR="00BA0B90">
          <w:rPr>
            <w:rFonts w:ascii="Cambria" w:hAnsi="Cambria"/>
          </w:rPr>
          <w:t>e</w:t>
        </w:r>
        <w:r w:rsidR="00BA0B90" w:rsidRPr="001E3C9F">
          <w:rPr>
            <w:rFonts w:ascii="Cambria" w:hAnsi="Cambria"/>
          </w:rPr>
          <w:t xml:space="preserve"> reduced pyocyanin, </w:t>
        </w:r>
        <w:r w:rsidR="00BA0B90" w:rsidRPr="001E3C9F">
          <w:rPr>
            <w:rFonts w:ascii="Cambria" w:hAnsi="Cambria"/>
          </w:rPr>
          <w:lastRenderedPageBreak/>
          <w:t>which exhibited a longer lifetime signal (&gt;10 ns).</w:t>
        </w:r>
        <w:del w:id="751" w:author="tara gallagher" w:date="2024-10-24T16:39:00Z">
          <w:r w:rsidR="00BA0B90" w:rsidRPr="001E3C9F" w:rsidDel="001D2E6F">
            <w:rPr>
              <w:rFonts w:ascii="Cambria" w:hAnsi="Cambria"/>
            </w:rPr>
            <w:delText xml:space="preserve"> </w:delText>
          </w:r>
        </w:del>
      </w:moveTo>
      <w:moveToRangeStart w:id="752" w:author="tara gallagher" w:date="2024-10-24T16:39:00Z" w:name="move180680386"/>
      <w:moveToRangeEnd w:id="747"/>
      <w:moveTo w:id="753" w:author="tara gallagher" w:date="2024-10-24T16:39:00Z">
        <w:del w:id="754" w:author="tara gallagher" w:date="2024-10-24T16:39:00Z">
          <w:r w:rsidR="001D2E6F" w:rsidRPr="001E3C9F" w:rsidDel="001D2E6F">
            <w:rPr>
              <w:rFonts w:ascii="Cambria" w:hAnsi="Cambria"/>
            </w:rPr>
            <w:delText>To</w:delText>
          </w:r>
        </w:del>
        <w:r w:rsidR="001D2E6F" w:rsidRPr="001E3C9F">
          <w:rPr>
            <w:rFonts w:ascii="Cambria" w:hAnsi="Cambria"/>
          </w:rPr>
          <w:t xml:space="preserve"> </w:t>
        </w:r>
        <w:del w:id="755" w:author="tara gallagher" w:date="2024-10-24T16:39:00Z">
          <w:r w:rsidR="001D2E6F" w:rsidDel="001D2E6F">
            <w:rPr>
              <w:rFonts w:ascii="Cambria" w:hAnsi="Cambria"/>
            </w:rPr>
            <w:delText>determine the</w:delText>
          </w:r>
        </w:del>
      </w:moveTo>
      <w:ins w:id="756" w:author="tara gallagher" w:date="2024-10-24T16:39:00Z">
        <w:r w:rsidR="001D2E6F">
          <w:rPr>
            <w:rFonts w:ascii="Cambria" w:hAnsi="Cambria"/>
          </w:rPr>
          <w:t>Due to the large number of detected fluorophores, the</w:t>
        </w:r>
      </w:ins>
      <w:moveTo w:id="757" w:author="tara gallagher" w:date="2024-10-24T16:39:00Z">
        <w:r w:rsidR="001D2E6F" w:rsidRPr="001E3C9F">
          <w:rPr>
            <w:rFonts w:ascii="Cambria" w:hAnsi="Cambria"/>
          </w:rPr>
          <w:t xml:space="preserve"> relative abundance </w:t>
        </w:r>
        <w:r w:rsidR="001D2E6F">
          <w:rPr>
            <w:rFonts w:ascii="Cambria" w:hAnsi="Cambria"/>
          </w:rPr>
          <w:t xml:space="preserve">of each </w:t>
        </w:r>
        <w:r w:rsidR="001D2E6F">
          <w:rPr>
            <w:rFonts w:ascii="Cambria" w:hAnsi="Cambria"/>
            <w:i/>
            <w:iCs/>
          </w:rPr>
          <w:t xml:space="preserve">P. aeruginosa </w:t>
        </w:r>
        <w:r w:rsidR="001D2E6F" w:rsidRPr="001E3C9F">
          <w:rPr>
            <w:rFonts w:ascii="Cambria" w:hAnsi="Cambria"/>
          </w:rPr>
          <w:t>fluorophore</w:t>
        </w:r>
        <w:r w:rsidR="001D2E6F">
          <w:rPr>
            <w:rFonts w:ascii="Cambria" w:hAnsi="Cambria"/>
          </w:rPr>
          <w:t>,</w:t>
        </w:r>
        <w:r w:rsidR="001D2E6F" w:rsidRPr="001E3C9F">
          <w:rPr>
            <w:rFonts w:ascii="Cambria" w:hAnsi="Cambria"/>
          </w:rPr>
          <w:t xml:space="preserve"> additional measurements such as </w:t>
        </w:r>
      </w:moveTo>
      <w:ins w:id="758" w:author="tara gallagher" w:date="2024-10-24T17:49:00Z">
        <w:r w:rsidR="0034649C">
          <w:rPr>
            <w:rFonts w:ascii="Cambria" w:hAnsi="Cambria"/>
          </w:rPr>
          <w:t>additional</w:t>
        </w:r>
      </w:ins>
      <w:moveTo w:id="759" w:author="tara gallagher" w:date="2024-10-24T16:39:00Z">
        <w:del w:id="760" w:author="tara gallagher" w:date="2024-10-24T17:49:00Z">
          <w:r w:rsidR="001D2E6F" w:rsidRPr="001E3C9F" w:rsidDel="0034649C">
            <w:rPr>
              <w:rFonts w:ascii="Cambria" w:hAnsi="Cambria"/>
            </w:rPr>
            <w:delText>higher</w:delText>
          </w:r>
        </w:del>
        <w:r w:rsidR="001D2E6F" w:rsidRPr="001E3C9F">
          <w:rPr>
            <w:rFonts w:ascii="Cambria" w:hAnsi="Cambria"/>
          </w:rPr>
          <w:t xml:space="preserve"> harmonics of the phasor</w:t>
        </w:r>
      </w:moveTo>
      <w:ins w:id="761" w:author="tara gallagher" w:date="2024-10-24T17:49:00Z">
        <w:r w:rsidR="0034649C">
          <w:rPr>
            <w:rFonts w:ascii="Cambria" w:hAnsi="Cambria"/>
          </w:rPr>
          <w:t xml:space="preserve"> </w:t>
        </w:r>
      </w:ins>
      <w:moveTo w:id="762" w:author="tara gallagher" w:date="2024-10-24T16:39:00Z">
        <w:del w:id="763" w:author="tara gallagher" w:date="2024-10-24T17:49:00Z">
          <w:r w:rsidR="001D2E6F" w:rsidRPr="001E3C9F" w:rsidDel="0034649C">
            <w:rPr>
              <w:rFonts w:ascii="Cambria" w:hAnsi="Cambria"/>
            </w:rPr>
            <w:delText xml:space="preserve"> or additional spectral windows</w:delText>
          </w:r>
          <w:r w:rsidR="001D2E6F" w:rsidDel="0034649C">
            <w:rPr>
              <w:rFonts w:ascii="Cambria" w:hAnsi="Cambria"/>
            </w:rPr>
            <w:delText xml:space="preserve"> </w:delText>
          </w:r>
        </w:del>
        <w:r w:rsidR="001D2E6F">
          <w:rPr>
            <w:rFonts w:ascii="Cambria" w:hAnsi="Cambria"/>
          </w:rPr>
          <w:t xml:space="preserve">can be used </w:t>
        </w:r>
        <w:r w:rsidR="001D2E6F">
          <w:rPr>
            <w:rFonts w:ascii="Cambria" w:hAnsi="Cambria"/>
          </w:rPr>
          <w:fldChar w:fldCharType="begin"/>
        </w:r>
      </w:moveTo>
      <w:r w:rsidR="001913EA">
        <w:rPr>
          <w:rFonts w:ascii="Cambria" w:hAnsi="Cambria"/>
        </w:rPr>
        <w:instrText xml:space="preserve"> ADDIN ZOTERO_ITEM CSL_CITATION {"citationID":"a2o134rags","properties":{"formattedCitation":"(40, 41)","plainCitation":"(40, 41)","noteIndex":0},"citationItems":[{"id":1481,"uris":["http://zotero.org/users/6261839/items/4CUXCX38",["http://zotero.org/users/6261839/items/4CUXCX38"]],"itemData":{"id":1481,"type":"article-journal","container-title":"Biophysical Journal","DOI":"10.1016/j.bpj.2022.11.864","ISSN":"0006-3495","issue":"3","journalAbbreviation":"Biophysical Journal","language":"English","note":"publisher: Elsevier","page":"129a","source":"www.cell.com","title":"Spatiotemporal single-cell phenotyping in living 3D skin organoids","volume":"122","author":[{"family":"Scipioni","given":"Lorenzo"},{"family":"Tedeschi","given":"Giulia"},{"family":"Atwood","given":"Scott"},{"family":"Digman","given":"Michelle A."},{"family":"Gratton","given":"Enrico"}],"issued":{"date-parts":[["2023",2,10]]}}},{"id":1482,"uris":["http://zotero.org/users/6261839/items/2ZESTX3L",["http://zotero.org/users/6261839/items/2ZESTX3L"]],"itemData":{"id":1482,"type":"article-journal","container-title":"Biophysical Journal","DOI":"10.1016/j.bpj.2022.11.1594","ISSN":"0006-3495","issue":"3","journalAbbreviation":"Biophysical Journal","language":"English","note":"publisher: Elsevier","page":"280a","source":"www.cell.com","title":"Simultaneous FLIM, harmonic generation and hyperspectral imaging using a 4-channel detector","volume":"122","author":[{"family":"Torrado","given":"Belén"},{"family":"Vallmitjana","given":"Alexander"},{"family":"Dvornikov","given":"Alexander"},{"family":"Gratton","given":"Enrico"}],"issued":{"date-parts":[["2023",2,10]]}}}],"schema":"https://github.com/citation-style-language/schema/raw/master/csl-citation.json"} </w:instrText>
      </w:r>
      <w:moveTo w:id="764" w:author="tara gallagher" w:date="2024-10-24T16:39:00Z">
        <w:r w:rsidR="001D2E6F">
          <w:rPr>
            <w:rFonts w:ascii="Cambria" w:hAnsi="Cambria"/>
          </w:rPr>
          <w:fldChar w:fldCharType="separate"/>
        </w:r>
      </w:moveTo>
      <w:r w:rsidR="001913EA">
        <w:rPr>
          <w:rFonts w:ascii="Cambria" w:hAnsi="Cambria"/>
        </w:rPr>
        <w:t>(40, 41)</w:t>
      </w:r>
      <w:moveTo w:id="765" w:author="tara gallagher" w:date="2024-10-24T16:39:00Z">
        <w:r w:rsidR="001D2E6F">
          <w:rPr>
            <w:rFonts w:ascii="Cambria" w:hAnsi="Cambria"/>
          </w:rPr>
          <w:fldChar w:fldCharType="end"/>
        </w:r>
        <w:r w:rsidR="001D2E6F" w:rsidRPr="00121162">
          <w:rPr>
            <w:rFonts w:ascii="Cambria" w:hAnsi="Cambria"/>
          </w:rPr>
          <w:t>.</w:t>
        </w:r>
      </w:moveTo>
      <w:moveToRangeEnd w:id="752"/>
      <w:del w:id="766" w:author="tara gallagher" w:date="2024-09-15T14:47:00Z">
        <w:r w:rsidRPr="001E3C9F" w:rsidDel="00DA3358">
          <w:rPr>
            <w:rFonts w:ascii="Cambria" w:hAnsi="Cambria"/>
          </w:rPr>
          <w:delText>However, a</w:delText>
        </w:r>
      </w:del>
      <w:del w:id="767" w:author="tara gallagher" w:date="2024-09-15T19:34:00Z">
        <w:r w:rsidRPr="001E3C9F" w:rsidDel="00BA0B90">
          <w:rPr>
            <w:rFonts w:ascii="Cambria" w:hAnsi="Cambria"/>
          </w:rPr>
          <w:delText xml:space="preserve">ny </w:delText>
        </w:r>
      </w:del>
      <w:moveFromRangeStart w:id="768" w:author="tara gallagher" w:date="2024-09-15T19:34:00Z" w:name="move177321297"/>
      <w:moveFrom w:id="769" w:author="tara gallagher" w:date="2024-09-15T19:34:00Z">
        <w:del w:id="770" w:author="tara gallagher" w:date="2024-10-24T16:40:00Z">
          <w:r w:rsidRPr="001E3C9F" w:rsidDel="001D2E6F">
            <w:rPr>
              <w:rFonts w:ascii="Cambria" w:hAnsi="Cambria"/>
            </w:rPr>
            <w:delText xml:space="preserve">lifetime shifts beyond the reported 7.8 ns oxidized lipid </w:delText>
          </w:r>
          <w:r w:rsidR="0083131F" w:rsidDel="001D2E6F">
            <w:rPr>
              <w:rFonts w:ascii="Cambria" w:hAnsi="Cambria"/>
            </w:rPr>
            <w:delText xml:space="preserve">signal </w:delText>
          </w:r>
          <w:r w:rsidR="0083131F" w:rsidDel="001D2E6F">
            <w:rPr>
              <w:rFonts w:ascii="Cambria" w:hAnsi="Cambria"/>
            </w:rPr>
            <w:fldChar w:fldCharType="begin"/>
          </w:r>
          <w:r w:rsidR="00C01C34" w:rsidDel="001D2E6F">
            <w:rPr>
              <w:rFonts w:ascii="Cambria" w:hAnsi="Cambria"/>
            </w:rPr>
            <w:delInstrText xml:space="preserve"> ADDIN ZOTERO_ITEM CSL_CITATION {"citationID":"a2f8hb45m2k","properties":{"formattedCitation":"(23)","plainCitation":"(23)","noteIndex":0},"citationItems":[{"id":1484,"uris":["http://zotero.org/users/6261839/items/SGFYMDNE",["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delInstrText>
          </w:r>
          <w:r w:rsidR="0083131F" w:rsidDel="001D2E6F">
            <w:rPr>
              <w:rFonts w:ascii="Cambria" w:hAnsi="Cambria"/>
            </w:rPr>
            <w:fldChar w:fldCharType="separate"/>
          </w:r>
          <w:r w:rsidR="00C01C34" w:rsidDel="001D2E6F">
            <w:rPr>
              <w:rFonts w:ascii="Cambria" w:hAnsi="Cambria"/>
            </w:rPr>
            <w:delText>(23)</w:delText>
          </w:r>
          <w:r w:rsidR="0083131F" w:rsidDel="001D2E6F">
            <w:rPr>
              <w:rFonts w:ascii="Cambria" w:hAnsi="Cambria"/>
            </w:rPr>
            <w:fldChar w:fldCharType="end"/>
          </w:r>
          <w:r w:rsidR="0083131F" w:rsidDel="001D2E6F">
            <w:rPr>
              <w:rFonts w:ascii="Cambria" w:hAnsi="Cambria"/>
            </w:rPr>
            <w:delText xml:space="preserve"> </w:delText>
          </w:r>
          <w:r w:rsidRPr="001E3C9F" w:rsidDel="001D2E6F">
            <w:rPr>
              <w:rFonts w:ascii="Cambria" w:hAnsi="Cambria"/>
            </w:rPr>
            <w:delText>were assumed to b</w:delText>
          </w:r>
          <w:r w:rsidDel="001D2E6F">
            <w:rPr>
              <w:rFonts w:ascii="Cambria" w:hAnsi="Cambria"/>
            </w:rPr>
            <w:delText>e</w:delText>
          </w:r>
          <w:r w:rsidRPr="001E3C9F" w:rsidDel="001D2E6F">
            <w:rPr>
              <w:rFonts w:ascii="Cambria" w:hAnsi="Cambria"/>
            </w:rPr>
            <w:delText xml:space="preserve"> reduced pyocyanin, which exhibited a longer lifetime signal (&gt;10 ns).</w:delText>
          </w:r>
        </w:del>
        <w:r w:rsidRPr="001E3C9F" w:rsidDel="00BA0B90">
          <w:rPr>
            <w:rFonts w:ascii="Cambria" w:hAnsi="Cambria"/>
          </w:rPr>
          <w:t xml:space="preserve"> </w:t>
        </w:r>
      </w:moveFrom>
      <w:moveFromRangeEnd w:id="768"/>
    </w:p>
    <w:p w14:paraId="76F2B584" w14:textId="77777777" w:rsidR="00DA3358" w:rsidRDefault="00DA3358" w:rsidP="00EA0D91">
      <w:pPr>
        <w:spacing w:line="480" w:lineRule="auto"/>
        <w:ind w:firstLine="720"/>
        <w:outlineLvl w:val="0"/>
        <w:rPr>
          <w:ins w:id="771" w:author="tara gallagher" w:date="2024-09-15T14:27:00Z"/>
          <w:rFonts w:ascii="Cambria" w:hAnsi="Cambria"/>
        </w:rPr>
      </w:pPr>
    </w:p>
    <w:p w14:paraId="1C9B6478" w14:textId="6674EC86" w:rsidR="009F0430" w:rsidDel="00135E93" w:rsidRDefault="00D32DF4" w:rsidP="00F27C25">
      <w:pPr>
        <w:spacing w:line="480" w:lineRule="auto"/>
        <w:outlineLvl w:val="0"/>
        <w:rPr>
          <w:del w:id="772" w:author="tara gallagher" w:date="2024-10-24T16:40:00Z"/>
          <w:moveFrom w:id="773" w:author="tara gallagher" w:date="2024-10-24T16:39:00Z"/>
          <w:rFonts w:ascii="Cambria" w:hAnsi="Cambria"/>
        </w:rPr>
      </w:pPr>
      <w:moveFromRangeStart w:id="774" w:author="tara gallagher" w:date="2024-10-24T16:39:00Z" w:name="move180680386"/>
      <w:moveFrom w:id="775" w:author="tara gallagher" w:date="2024-10-24T16:39:00Z">
        <w:r w:rsidRPr="001E3C9F" w:rsidDel="001D2E6F">
          <w:rPr>
            <w:rFonts w:ascii="Cambria" w:hAnsi="Cambria"/>
          </w:rPr>
          <w:t xml:space="preserve">To </w:t>
        </w:r>
        <w:r w:rsidR="0083131F" w:rsidDel="001D2E6F">
          <w:rPr>
            <w:rFonts w:ascii="Cambria" w:hAnsi="Cambria"/>
          </w:rPr>
          <w:t>determine the</w:t>
        </w:r>
        <w:r w:rsidRPr="001E3C9F" w:rsidDel="001D2E6F">
          <w:rPr>
            <w:rFonts w:ascii="Cambria" w:hAnsi="Cambria"/>
          </w:rPr>
          <w:t xml:space="preserve"> relative abundance </w:t>
        </w:r>
        <w:r w:rsidDel="001D2E6F">
          <w:rPr>
            <w:rFonts w:ascii="Cambria" w:hAnsi="Cambria"/>
          </w:rPr>
          <w:t xml:space="preserve">of </w:t>
        </w:r>
        <w:r w:rsidR="0083131F" w:rsidDel="001D2E6F">
          <w:rPr>
            <w:rFonts w:ascii="Cambria" w:hAnsi="Cambria"/>
          </w:rPr>
          <w:t xml:space="preserve">each </w:t>
        </w:r>
        <w:r w:rsidR="0083131F" w:rsidDel="001D2E6F">
          <w:rPr>
            <w:rFonts w:ascii="Cambria" w:hAnsi="Cambria"/>
            <w:i/>
            <w:iCs/>
          </w:rPr>
          <w:t xml:space="preserve">P. aeruginosa </w:t>
        </w:r>
        <w:r w:rsidRPr="001E3C9F" w:rsidDel="001D2E6F">
          <w:rPr>
            <w:rFonts w:ascii="Cambria" w:hAnsi="Cambria"/>
          </w:rPr>
          <w:t>fluorophore</w:t>
        </w:r>
        <w:r w:rsidR="0083131F" w:rsidDel="001D2E6F">
          <w:rPr>
            <w:rFonts w:ascii="Cambria" w:hAnsi="Cambria"/>
          </w:rPr>
          <w:t>,</w:t>
        </w:r>
        <w:r w:rsidRPr="001E3C9F" w:rsidDel="001D2E6F">
          <w:rPr>
            <w:rFonts w:ascii="Cambria" w:hAnsi="Cambria"/>
          </w:rPr>
          <w:t xml:space="preserve"> additional measurements such as higher harmonics of the phasor or additional spectral windows</w:t>
        </w:r>
        <w:r w:rsidR="0083131F" w:rsidDel="001D2E6F">
          <w:rPr>
            <w:rFonts w:ascii="Cambria" w:hAnsi="Cambria"/>
          </w:rPr>
          <w:t xml:space="preserve"> can be used </w:t>
        </w:r>
        <w:r w:rsidR="0083131F" w:rsidDel="001D2E6F">
          <w:rPr>
            <w:rFonts w:ascii="Cambria" w:hAnsi="Cambria"/>
          </w:rPr>
          <w:fldChar w:fldCharType="begin"/>
        </w:r>
        <w:r w:rsidR="00C17FAB" w:rsidDel="001D2E6F">
          <w:rPr>
            <w:rFonts w:ascii="Cambria" w:hAnsi="Cambria"/>
          </w:rPr>
          <w:instrText xml:space="preserve"> ADDIN ZOTERO_ITEM CSL_CITATION {"citationID":"a2o134rags","properties":{"formattedCitation":"(40, 41)","plainCitation":"(40, 41)","noteIndex":0},"citationItems":[{"id":1481,"uris":["http://zotero.org/users/6261839/items/4CUXCX38",["http://zotero.org/users/6261839/items/4CUXCX38"]],"itemData":{"id":1481,"type":"article-journal","container-title":"Biophysical Journal","DOI":"10.1016/j.bpj.2022.11.864","ISSN":"0006-3495","issue":"3","journalAbbreviation":"Biophysical Journal","language":"English","note":"publisher: Elsevier","page":"129a","source":"www.cell.com","title":"Spatiotemporal single-cell phenotyping in living 3D skin organoids","volume":"122","author":[{"family":"Scipioni","given":"Lorenzo"},{"family":"Tedeschi","given":"Giulia"},{"family":"Atwood","given":"Scott"},{"family":"Digman","given":"Michelle A."},{"family":"Gratton","given":"Enrico"}],"issued":{"date-parts":[["2023",2,10]]}}},{"id":1482,"uris":["http://zotero.org/users/6261839/items/2ZESTX3L",["http://zotero.org/users/6261839/items/2ZESTX3L"]],"itemData":{"id":1482,"type":"article-journal","container-title":"Biophysical Journal","DOI":"10.1016/j.bpj.2022.11.1594","ISSN":"0006-3495","issue":"3","journalAbbreviation":"Biophysical Journal","language":"English","note":"publisher: Elsevier","page":"280a","source":"www.cell.com","title":"Simultaneous FLIM, harmonic generation and hyperspectral imaging using a 4-channel detector","volume":"122","author":[{"family":"Torrado","given":"Belén"},{"family":"Vallmitjana","given":"Alexander"},{"family":"Dvornikov","given":"Alexander"},{"family":"Gratton","given":"Enrico"}],"issued":{"date-parts":[["2023",2,10]]}}}],"schema":"https://github.com/citation-style-language/schema/raw/master/csl-citation.json"} </w:instrText>
        </w:r>
        <w:r w:rsidR="0083131F" w:rsidDel="001D2E6F">
          <w:rPr>
            <w:rFonts w:ascii="Cambria" w:hAnsi="Cambria"/>
          </w:rPr>
          <w:fldChar w:fldCharType="separate"/>
        </w:r>
        <w:r w:rsidR="00C17FAB" w:rsidDel="001D2E6F">
          <w:rPr>
            <w:rFonts w:ascii="Cambria" w:hAnsi="Cambria"/>
          </w:rPr>
          <w:t>(40, 41)</w:t>
        </w:r>
        <w:r w:rsidR="0083131F" w:rsidDel="001D2E6F">
          <w:rPr>
            <w:rFonts w:ascii="Cambria" w:hAnsi="Cambria"/>
          </w:rPr>
          <w:fldChar w:fldCharType="end"/>
        </w:r>
        <w:r w:rsidRPr="00121162" w:rsidDel="001D2E6F">
          <w:rPr>
            <w:rFonts w:ascii="Cambria" w:hAnsi="Cambria"/>
          </w:rPr>
          <w:t>.</w:t>
        </w:r>
      </w:moveFrom>
    </w:p>
    <w:moveFromRangeEnd w:id="774"/>
    <w:p w14:paraId="5AC557A8" w14:textId="77777777" w:rsidR="00CC10B5" w:rsidRPr="00CD0D15" w:rsidRDefault="00CC10B5" w:rsidP="00F27C25">
      <w:pPr>
        <w:spacing w:line="480" w:lineRule="auto"/>
        <w:outlineLvl w:val="0"/>
        <w:rPr>
          <w:rFonts w:ascii="Cambria" w:hAnsi="Cambria"/>
        </w:rPr>
      </w:pPr>
    </w:p>
    <w:p w14:paraId="12FF0903" w14:textId="1CF03C17" w:rsidR="00F27C25" w:rsidRPr="00CD0D15" w:rsidRDefault="00EA0D91" w:rsidP="00F27C25">
      <w:pPr>
        <w:spacing w:line="480" w:lineRule="auto"/>
        <w:outlineLvl w:val="0"/>
        <w:rPr>
          <w:rFonts w:ascii="Cambria" w:hAnsi="Cambria"/>
          <w:b/>
          <w:bCs/>
        </w:rPr>
      </w:pPr>
      <w:del w:id="776" w:author="tara gallagher" w:date="2024-10-23T13:19:00Z">
        <w:r w:rsidDel="00036313">
          <w:rPr>
            <w:rFonts w:ascii="Cambria" w:hAnsi="Cambria"/>
            <w:b/>
            <w:bCs/>
          </w:rPr>
          <w:delText xml:space="preserve">MATERIALS and </w:delText>
        </w:r>
      </w:del>
      <w:r>
        <w:rPr>
          <w:rFonts w:ascii="Cambria" w:hAnsi="Cambria"/>
          <w:b/>
          <w:bCs/>
        </w:rPr>
        <w:t>METHODS</w:t>
      </w:r>
    </w:p>
    <w:p w14:paraId="5D098351" w14:textId="77777777" w:rsidR="00F27C25" w:rsidRPr="00CD0D15" w:rsidRDefault="00F27C25" w:rsidP="00F27C25">
      <w:pPr>
        <w:spacing w:line="480" w:lineRule="auto"/>
        <w:outlineLvl w:val="0"/>
        <w:rPr>
          <w:rFonts w:ascii="Cambria" w:hAnsi="Cambria"/>
        </w:rPr>
      </w:pPr>
    </w:p>
    <w:p w14:paraId="0E9D795A" w14:textId="77777777" w:rsidR="00CA02E9" w:rsidRDefault="00F27C25" w:rsidP="00F27C25">
      <w:pPr>
        <w:spacing w:line="480" w:lineRule="auto"/>
        <w:outlineLvl w:val="0"/>
        <w:rPr>
          <w:rFonts w:ascii="Cambria" w:hAnsi="Cambria"/>
        </w:rPr>
      </w:pPr>
      <w:r w:rsidRPr="00CD0D15">
        <w:rPr>
          <w:rFonts w:ascii="Cambria" w:hAnsi="Cambria"/>
          <w:b/>
          <w:bCs/>
        </w:rPr>
        <w:t>Chemicals and bacterial media.</w:t>
      </w:r>
      <w:r w:rsidRPr="00CD0D15">
        <w:rPr>
          <w:rFonts w:ascii="Cambria" w:hAnsi="Cambria"/>
        </w:rPr>
        <w:t xml:space="preserve"> </w:t>
      </w:r>
    </w:p>
    <w:p w14:paraId="177A8A87" w14:textId="47F97050" w:rsidR="006D3F3C" w:rsidRDefault="006D3F3C" w:rsidP="00CA02E9">
      <w:pPr>
        <w:spacing w:line="480" w:lineRule="auto"/>
        <w:ind w:firstLine="720"/>
        <w:outlineLvl w:val="0"/>
        <w:rPr>
          <w:rFonts w:ascii="Cambria" w:hAnsi="Cambria"/>
        </w:rPr>
      </w:pPr>
      <w:r>
        <w:rPr>
          <w:rFonts w:ascii="Cambria" w:hAnsi="Cambria"/>
        </w:rPr>
        <w:t xml:space="preserve">Ten millimolar stocks of </w:t>
      </w:r>
      <w:r w:rsidR="00F27C25" w:rsidRPr="00CD0D15">
        <w:rPr>
          <w:rFonts w:ascii="Cambria" w:hAnsi="Cambria"/>
        </w:rPr>
        <w:t>pyocyanin (</w:t>
      </w:r>
      <w:r w:rsidR="0012563A">
        <w:rPr>
          <w:rFonts w:ascii="Cambria" w:hAnsi="Cambria"/>
        </w:rPr>
        <w:t xml:space="preserve">Sigma-Aldrich </w:t>
      </w:r>
      <w:r w:rsidR="00F27C25" w:rsidRPr="00CD0D15">
        <w:rPr>
          <w:rFonts w:ascii="Cambria" w:hAnsi="Cambria"/>
        </w:rPr>
        <w:t xml:space="preserve">P0046) </w:t>
      </w:r>
      <w:r w:rsidR="000A59BF">
        <w:rPr>
          <w:rFonts w:ascii="Cambria" w:hAnsi="Cambria"/>
        </w:rPr>
        <w:t>and 1</w:t>
      </w:r>
      <w:r w:rsidR="000A59BF" w:rsidRPr="00CD0D15">
        <w:rPr>
          <w:rFonts w:ascii="Cambria" w:hAnsi="Cambria"/>
        </w:rPr>
        <w:t>-hydroxyphenazine</w:t>
      </w:r>
      <w:r w:rsidR="000A59BF">
        <w:rPr>
          <w:rFonts w:ascii="Cambria" w:hAnsi="Cambria"/>
        </w:rPr>
        <w:t xml:space="preserve"> (</w:t>
      </w:r>
      <w:proofErr w:type="spellStart"/>
      <w:r w:rsidR="000A59BF">
        <w:rPr>
          <w:rFonts w:ascii="Cambria" w:hAnsi="Cambria"/>
        </w:rPr>
        <w:t>OHPhz</w:t>
      </w:r>
      <w:proofErr w:type="spellEnd"/>
      <w:r w:rsidR="000A59BF">
        <w:rPr>
          <w:rFonts w:ascii="Cambria" w:hAnsi="Cambria"/>
        </w:rPr>
        <w:t xml:space="preserve">) (Fisher </w:t>
      </w:r>
      <w:r w:rsidR="000A59BF" w:rsidRPr="00146810">
        <w:rPr>
          <w:rFonts w:ascii="Cambria" w:hAnsi="Cambria"/>
        </w:rPr>
        <w:t>H0289100</w:t>
      </w:r>
      <w:proofErr w:type="gramStart"/>
      <w:r w:rsidR="000A59BF" w:rsidRPr="00146810">
        <w:rPr>
          <w:rFonts w:ascii="Cambria" w:hAnsi="Cambria"/>
        </w:rPr>
        <w:t>MG</w:t>
      </w:r>
      <w:r w:rsidR="000A59BF">
        <w:rPr>
          <w:rFonts w:ascii="Cambria" w:hAnsi="Cambria"/>
        </w:rPr>
        <w:t xml:space="preserve">)  </w:t>
      </w:r>
      <w:r w:rsidR="00F27C25" w:rsidRPr="00CD0D15">
        <w:rPr>
          <w:rFonts w:ascii="Cambria" w:hAnsi="Cambria"/>
        </w:rPr>
        <w:t>were</w:t>
      </w:r>
      <w:proofErr w:type="gramEnd"/>
      <w:r w:rsidR="00F27C25" w:rsidRPr="00CD0D15">
        <w:rPr>
          <w:rFonts w:ascii="Cambria" w:hAnsi="Cambria"/>
        </w:rPr>
        <w:t xml:space="preserve"> dissolved in 20% ethanol</w:t>
      </w:r>
      <w:r w:rsidR="000A59BF">
        <w:rPr>
          <w:rFonts w:ascii="Cambria" w:hAnsi="Cambria"/>
        </w:rPr>
        <w:t xml:space="preserve"> and methanol, respectively</w:t>
      </w:r>
      <w:r>
        <w:rPr>
          <w:rFonts w:ascii="Cambria" w:hAnsi="Cambria"/>
        </w:rPr>
        <w:t>. P</w:t>
      </w:r>
      <w:r w:rsidRPr="00883951">
        <w:rPr>
          <w:rFonts w:ascii="Cambria" w:hAnsi="Cambria"/>
        </w:rPr>
        <w:t>henazine-1-carboxamide</w:t>
      </w:r>
      <w:r>
        <w:rPr>
          <w:rFonts w:ascii="Cambria" w:hAnsi="Cambria"/>
        </w:rPr>
        <w:t xml:space="preserve"> (PCN)</w:t>
      </w:r>
      <w:r w:rsidR="00146810">
        <w:rPr>
          <w:rFonts w:ascii="Cambria" w:hAnsi="Cambria"/>
        </w:rPr>
        <w:t xml:space="preserve"> (Sigma-Aldrich </w:t>
      </w:r>
      <w:r w:rsidR="00146810" w:rsidRPr="00146810">
        <w:rPr>
          <w:rFonts w:ascii="Cambria" w:hAnsi="Cambria"/>
        </w:rPr>
        <w:t>AMBH2D6F8130</w:t>
      </w:r>
      <w:r w:rsidR="00146810">
        <w:rPr>
          <w:rFonts w:ascii="Cambria" w:hAnsi="Cambria"/>
        </w:rPr>
        <w:t xml:space="preserve">) </w:t>
      </w:r>
      <w:r>
        <w:rPr>
          <w:rFonts w:ascii="Cambria" w:hAnsi="Cambria"/>
        </w:rPr>
        <w:t xml:space="preserve">and </w:t>
      </w:r>
      <w:r>
        <w:t>phenazine-1-carboxylic acid</w:t>
      </w:r>
      <w:r>
        <w:rPr>
          <w:rFonts w:ascii="Cambria" w:hAnsi="Cambria"/>
        </w:rPr>
        <w:t xml:space="preserve"> (PCA)</w:t>
      </w:r>
      <w:r w:rsidR="00146810">
        <w:rPr>
          <w:rFonts w:ascii="Cambria" w:hAnsi="Cambria"/>
        </w:rPr>
        <w:t xml:space="preserve"> (Fisher </w:t>
      </w:r>
      <w:r w:rsidR="00146810" w:rsidRPr="00146810">
        <w:rPr>
          <w:rFonts w:ascii="Cambria" w:hAnsi="Cambria"/>
        </w:rPr>
        <w:t>2538-68-3</w:t>
      </w:r>
      <w:r w:rsidR="00146810">
        <w:rPr>
          <w:rFonts w:ascii="Cambria" w:hAnsi="Cambria"/>
        </w:rPr>
        <w:t>)</w:t>
      </w:r>
      <w:ins w:id="777" w:author="tara gallagher" w:date="2024-10-23T13:19:00Z">
        <w:r w:rsidR="00036313">
          <w:rPr>
            <w:rFonts w:ascii="Cambria" w:hAnsi="Cambria"/>
          </w:rPr>
          <w:t xml:space="preserve"> </w:t>
        </w:r>
      </w:ins>
      <w:r>
        <w:rPr>
          <w:rFonts w:ascii="Cambria" w:hAnsi="Cambria"/>
        </w:rPr>
        <w:t xml:space="preserve">were dissolved in chloroform to 4.5 </w:t>
      </w:r>
      <w:proofErr w:type="spellStart"/>
      <w:r>
        <w:rPr>
          <w:rFonts w:ascii="Cambria" w:hAnsi="Cambria"/>
        </w:rPr>
        <w:t>mM.</w:t>
      </w:r>
      <w:proofErr w:type="spellEnd"/>
      <w:r>
        <w:rPr>
          <w:rFonts w:ascii="Cambria" w:hAnsi="Cambria"/>
        </w:rPr>
        <w:t xml:space="preserve"> </w:t>
      </w:r>
      <w:r w:rsidR="00D30336">
        <w:rPr>
          <w:rFonts w:ascii="Cambria" w:hAnsi="Cambria"/>
        </w:rPr>
        <w:t>Dissolved p</w:t>
      </w:r>
      <w:r>
        <w:rPr>
          <w:rFonts w:ascii="Cambria" w:hAnsi="Cambria"/>
        </w:rPr>
        <w:t>henazine stocks were stored at -20˚C</w:t>
      </w:r>
      <w:r w:rsidR="00D30336">
        <w:rPr>
          <w:rFonts w:ascii="Cambria" w:hAnsi="Cambria"/>
        </w:rPr>
        <w:t>.</w:t>
      </w:r>
    </w:p>
    <w:p w14:paraId="50FFA25A" w14:textId="6CF90F0D" w:rsidR="00F27C25" w:rsidRPr="00CD0D15" w:rsidRDefault="00F27C25" w:rsidP="00CA02E9">
      <w:pPr>
        <w:spacing w:line="480" w:lineRule="auto"/>
        <w:ind w:firstLine="720"/>
        <w:outlineLvl w:val="0"/>
        <w:rPr>
          <w:rFonts w:ascii="Cambria" w:hAnsi="Cambria"/>
        </w:rPr>
      </w:pPr>
      <w:r w:rsidRPr="00CD0D15">
        <w:rPr>
          <w:rFonts w:ascii="Cambria" w:hAnsi="Cambria"/>
        </w:rPr>
        <w:t xml:space="preserve">Artificial sputum and M9 minimal media with 40 mM succinate soft agar </w:t>
      </w:r>
      <w:r w:rsidR="0012563A">
        <w:rPr>
          <w:rFonts w:ascii="Cambria" w:hAnsi="Cambria"/>
        </w:rPr>
        <w:t xml:space="preserve">in large petri dishes (150x15 mm) </w:t>
      </w:r>
      <w:r w:rsidRPr="00CD0D15">
        <w:rPr>
          <w:rFonts w:ascii="Cambria" w:hAnsi="Cambria"/>
        </w:rPr>
        <w:t xml:space="preserve">were used to grow </w:t>
      </w:r>
      <w:r w:rsidRPr="00B079CC">
        <w:rPr>
          <w:rFonts w:ascii="Cambria" w:hAnsi="Cambria"/>
          <w:i/>
          <w:iCs/>
        </w:rPr>
        <w:t>P. aeruginosa</w:t>
      </w:r>
      <w:r w:rsidRPr="00CD0D15">
        <w:rPr>
          <w:rFonts w:ascii="Cambria" w:hAnsi="Cambria"/>
        </w:rPr>
        <w:t xml:space="preserve"> biofilms. </w:t>
      </w:r>
      <w:r w:rsidR="00B16C39">
        <w:rPr>
          <w:rFonts w:ascii="Cambria" w:hAnsi="Cambria"/>
        </w:rPr>
        <w:t>Both media recipes were</w:t>
      </w:r>
      <w:r w:rsidRPr="00CD0D15">
        <w:rPr>
          <w:rFonts w:ascii="Cambria" w:hAnsi="Cambria"/>
        </w:rPr>
        <w:t xml:space="preserve"> modified from Gao et al. </w:t>
      </w:r>
      <w:r w:rsidRPr="00CD0D15">
        <w:rPr>
          <w:rFonts w:ascii="Cambria" w:hAnsi="Cambria"/>
        </w:rPr>
        <w:fldChar w:fldCharType="begin"/>
      </w:r>
      <w:r w:rsidR="001913EA">
        <w:rPr>
          <w:rFonts w:ascii="Cambria" w:hAnsi="Cambria"/>
        </w:rPr>
        <w:instrText xml:space="preserve"> ADDIN ZOTERO_ITEM CSL_CITATION {"citationID":"d5jt0vU3","properties":{"formattedCitation":"(39)","plainCitation":"(39)","noteIndex":0},"citationItems":[{"id":315,"uris":["http://zotero.org/users/6261839/items/9HS96C3Q",["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patients.","container-title":"mSphere","DOI":"10.1128/mSphere.00151-18","ISSN":"2379-5042","issue":"2","language":"en","license":"©  . This is a work of the U.S. Government and is not subject to copyright protection in the United States. Foreign copyrights may apply.","note":"PMID: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Pr="00CD0D15">
        <w:rPr>
          <w:rFonts w:ascii="Cambria" w:hAnsi="Cambria"/>
        </w:rPr>
        <w:fldChar w:fldCharType="separate"/>
      </w:r>
      <w:r w:rsidR="001913EA">
        <w:rPr>
          <w:rFonts w:ascii="Cambria" w:hAnsi="Cambria"/>
          <w:noProof/>
        </w:rPr>
        <w:t>(39)</w:t>
      </w:r>
      <w:r w:rsidRPr="00CD0D15">
        <w:rPr>
          <w:rFonts w:ascii="Cambria" w:hAnsi="Cambria"/>
        </w:rPr>
        <w:fldChar w:fldCharType="end"/>
      </w:r>
      <w:r w:rsidRPr="00CD0D15">
        <w:rPr>
          <w:rFonts w:ascii="Cambria" w:hAnsi="Cambria"/>
        </w:rPr>
        <w:t xml:space="preserve"> </w:t>
      </w:r>
      <w:r w:rsidRPr="00CD0D15">
        <w:rPr>
          <w:rFonts w:ascii="Cambria" w:hAnsi="Cambria"/>
          <w:noProof/>
        </w:rPr>
        <w:t>t</w:t>
      </w:r>
      <w:r w:rsidRPr="00CD0D15">
        <w:rPr>
          <w:rFonts w:ascii="Cambria" w:hAnsi="Cambria"/>
        </w:rPr>
        <w:t>o include 0.28% final agar concentration.</w:t>
      </w:r>
    </w:p>
    <w:p w14:paraId="7A042E0F" w14:textId="77777777" w:rsidR="00F27C25" w:rsidRPr="00CD0D15" w:rsidRDefault="00F27C25" w:rsidP="00F27C25">
      <w:pPr>
        <w:spacing w:line="480" w:lineRule="auto"/>
        <w:rPr>
          <w:rFonts w:ascii="Cambria" w:hAnsi="Cambria"/>
        </w:rPr>
      </w:pPr>
    </w:p>
    <w:p w14:paraId="77260247" w14:textId="77777777" w:rsidR="00CA02E9" w:rsidRDefault="00F27C25" w:rsidP="00F27C25">
      <w:pPr>
        <w:spacing w:line="480" w:lineRule="auto"/>
        <w:outlineLvl w:val="0"/>
        <w:rPr>
          <w:rFonts w:ascii="Cambria" w:hAnsi="Cambria"/>
        </w:rPr>
      </w:pPr>
      <w:r w:rsidRPr="00CD0D15">
        <w:rPr>
          <w:rFonts w:ascii="Cambria" w:hAnsi="Cambria"/>
          <w:b/>
          <w:bCs/>
        </w:rPr>
        <w:t>Bacterial strains and growth.</w:t>
      </w:r>
      <w:r w:rsidRPr="00CD0D15">
        <w:rPr>
          <w:rFonts w:ascii="Cambria" w:hAnsi="Cambria"/>
        </w:rPr>
        <w:t xml:space="preserve"> </w:t>
      </w:r>
    </w:p>
    <w:p w14:paraId="0D67EDB6" w14:textId="777A639F" w:rsidR="00F27C25" w:rsidRPr="003E6157" w:rsidRDefault="00F27C25" w:rsidP="00CA02E9">
      <w:pPr>
        <w:spacing w:line="480" w:lineRule="auto"/>
        <w:ind w:firstLine="720"/>
        <w:outlineLvl w:val="0"/>
        <w:rPr>
          <w:rFonts w:ascii="Cambria" w:hAnsi="Cambria"/>
        </w:rPr>
      </w:pPr>
      <w:r w:rsidRPr="00B079CC">
        <w:rPr>
          <w:rFonts w:ascii="Cambria" w:hAnsi="Cambria"/>
          <w:i/>
          <w:iCs/>
        </w:rPr>
        <w:t>P. aeruginosa</w:t>
      </w:r>
      <w:r w:rsidRPr="00CD0D15">
        <w:rPr>
          <w:rFonts w:ascii="Cambria" w:hAnsi="Cambria"/>
        </w:rPr>
        <w:t xml:space="preserve"> PA14 and the phenazine knockout </w:t>
      </w:r>
      <w:r w:rsidRPr="00384422">
        <w:rPr>
          <w:rFonts w:ascii="Cambria" w:hAnsi="Cambria"/>
          <w:i/>
        </w:rPr>
        <w:t>phzA1-G1/A2-G2</w:t>
      </w:r>
      <w:r w:rsidRPr="00CD0D15">
        <w:rPr>
          <w:rFonts w:ascii="Cambria" w:hAnsi="Cambria"/>
        </w:rPr>
        <w:t xml:space="preserve"> were obtained from Dianne Newman</w:t>
      </w:r>
      <w:r w:rsidR="00253FD3">
        <w:rPr>
          <w:rFonts w:ascii="Cambria" w:hAnsi="Cambria"/>
        </w:rPr>
        <w:t xml:space="preserve"> (</w:t>
      </w:r>
      <w:r w:rsidRPr="00CD0D15">
        <w:rPr>
          <w:rFonts w:ascii="Cambria" w:hAnsi="Cambria"/>
        </w:rPr>
        <w:t>California Institute of Technology</w:t>
      </w:r>
      <w:r w:rsidR="00253FD3">
        <w:rPr>
          <w:rFonts w:ascii="Cambria" w:hAnsi="Cambria"/>
        </w:rPr>
        <w:t>)</w:t>
      </w:r>
      <w:r w:rsidRPr="00CD0D15">
        <w:rPr>
          <w:rFonts w:ascii="Cambria" w:hAnsi="Cambria"/>
        </w:rPr>
        <w:t xml:space="preserve">. For biofilm imaging, the bacteria were grown overnight on Todd-Hewitt agar, and individual colonies were inoculated into the center of the artificial sputum </w:t>
      </w:r>
      <w:r w:rsidR="00354C12">
        <w:rPr>
          <w:rFonts w:ascii="Cambria" w:hAnsi="Cambria"/>
        </w:rPr>
        <w:t xml:space="preserve">(ASM) </w:t>
      </w:r>
      <w:r w:rsidRPr="00CD0D15">
        <w:rPr>
          <w:rFonts w:ascii="Cambria" w:hAnsi="Cambria"/>
        </w:rPr>
        <w:t>or M9 succinate soft agar plates</w:t>
      </w:r>
      <w:r w:rsidR="003511B5">
        <w:rPr>
          <w:rFonts w:ascii="Cambria" w:hAnsi="Cambria"/>
        </w:rPr>
        <w:t xml:space="preserve"> </w:t>
      </w:r>
      <w:r w:rsidR="00354C12" w:rsidRPr="003E6157">
        <w:rPr>
          <w:rFonts w:ascii="Cambria" w:hAnsi="Cambria"/>
        </w:rPr>
        <w:fldChar w:fldCharType="begin"/>
      </w:r>
      <w:r w:rsidR="001913EA">
        <w:rPr>
          <w:rFonts w:ascii="Cambria" w:hAnsi="Cambria"/>
        </w:rPr>
        <w:instrText xml:space="preserve"> ADDIN ZOTERO_ITEM CSL_CITATION {"citationID":"agvvoub3dr","properties":{"formattedCitation":"(39)","plainCitation":"(39)","noteIndex":0},"citationItems":[{"id":315,"uris":["http://zotero.org/users/6261839/items/9HS96C3Q",["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patients.","container-title":"mSphere","DOI":"10.1128/mSphere.00151-18","ISSN":"2379-5042","issue":"2","language":"en","license":"©  . This is a work of the U.S. Government and is not subject to copyright protection in the United States. Foreign copyrights may apply.","note":"PMID: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00354C12" w:rsidRPr="003E6157">
        <w:rPr>
          <w:rFonts w:ascii="Cambria" w:hAnsi="Cambria"/>
        </w:rPr>
        <w:fldChar w:fldCharType="separate"/>
      </w:r>
      <w:r w:rsidR="001913EA">
        <w:rPr>
          <w:rFonts w:ascii="Cambria" w:hAnsi="Cambria"/>
        </w:rPr>
        <w:t>(39)</w:t>
      </w:r>
      <w:r w:rsidR="00354C12" w:rsidRPr="003E6157">
        <w:rPr>
          <w:rFonts w:ascii="Cambria" w:hAnsi="Cambria"/>
        </w:rPr>
        <w:fldChar w:fldCharType="end"/>
      </w:r>
      <w:r w:rsidRPr="003E6157">
        <w:rPr>
          <w:rFonts w:ascii="Cambria" w:hAnsi="Cambria"/>
        </w:rPr>
        <w:t>. The biofilm</w:t>
      </w:r>
      <w:r w:rsidR="006F550B">
        <w:rPr>
          <w:rFonts w:ascii="Cambria" w:hAnsi="Cambria"/>
        </w:rPr>
        <w:t>s</w:t>
      </w:r>
      <w:r w:rsidRPr="003E6157">
        <w:rPr>
          <w:rFonts w:ascii="Cambria" w:hAnsi="Cambria"/>
        </w:rPr>
        <w:t xml:space="preserve"> were grown </w:t>
      </w:r>
      <w:r w:rsidR="0012563A">
        <w:rPr>
          <w:rFonts w:ascii="Cambria" w:hAnsi="Cambria"/>
        </w:rPr>
        <w:t>in an aerobic incubator at</w:t>
      </w:r>
      <w:r w:rsidRPr="003E6157">
        <w:rPr>
          <w:rFonts w:ascii="Cambria" w:hAnsi="Cambria"/>
        </w:rPr>
        <w:t xml:space="preserve"> 37˚C for </w:t>
      </w:r>
      <w:r w:rsidR="00EF7788">
        <w:rPr>
          <w:rFonts w:ascii="Cambria" w:hAnsi="Cambria"/>
        </w:rPr>
        <w:t>3</w:t>
      </w:r>
      <w:r w:rsidRPr="003E6157">
        <w:rPr>
          <w:rFonts w:ascii="Cambria" w:hAnsi="Cambria"/>
        </w:rPr>
        <w:t xml:space="preserve"> days.</w:t>
      </w:r>
    </w:p>
    <w:p w14:paraId="77A6224E" w14:textId="7A150034" w:rsidR="00354C12" w:rsidRPr="003E6157" w:rsidRDefault="00354C12" w:rsidP="00354C12">
      <w:pPr>
        <w:spacing w:line="480" w:lineRule="auto"/>
        <w:ind w:firstLine="720"/>
        <w:rPr>
          <w:rFonts w:ascii="Cambria" w:hAnsi="Cambria"/>
          <w:color w:val="212121"/>
          <w:shd w:val="clear" w:color="auto" w:fill="FFFFFF"/>
        </w:rPr>
      </w:pPr>
      <w:r w:rsidRPr="003E6157">
        <w:rPr>
          <w:rStyle w:val="Emphasis"/>
          <w:rFonts w:ascii="Cambria" w:hAnsi="Cambria"/>
          <w:i w:val="0"/>
          <w:iCs w:val="0"/>
          <w:color w:val="212121"/>
          <w:shd w:val="clear" w:color="auto" w:fill="FFFFFF"/>
        </w:rPr>
        <w:lastRenderedPageBreak/>
        <w:t xml:space="preserve">For the cross-feeding experiment, </w:t>
      </w:r>
      <w:proofErr w:type="spellStart"/>
      <w:r w:rsidR="001F65DF" w:rsidRPr="003E6157">
        <w:rPr>
          <w:rStyle w:val="Emphasis"/>
          <w:rFonts w:ascii="Cambria" w:hAnsi="Cambria"/>
          <w:color w:val="212121"/>
          <w:shd w:val="clear" w:color="auto" w:fill="FFFFFF"/>
        </w:rPr>
        <w:t>Rothia</w:t>
      </w:r>
      <w:proofErr w:type="spellEnd"/>
      <w:r w:rsidR="001F65DF" w:rsidRPr="003E6157">
        <w:rPr>
          <w:rStyle w:val="Emphasis"/>
          <w:rFonts w:ascii="Cambria" w:hAnsi="Cambria"/>
          <w:color w:val="212121"/>
          <w:shd w:val="clear" w:color="auto" w:fill="FFFFFF"/>
        </w:rPr>
        <w:t xml:space="preserve"> </w:t>
      </w:r>
      <w:proofErr w:type="spellStart"/>
      <w:r w:rsidR="001F65DF" w:rsidRPr="003E6157">
        <w:rPr>
          <w:rStyle w:val="Emphasis"/>
          <w:rFonts w:ascii="Cambria" w:hAnsi="Cambria"/>
          <w:color w:val="212121"/>
          <w:shd w:val="clear" w:color="auto" w:fill="FFFFFF"/>
        </w:rPr>
        <w:t>mucilaginosa</w:t>
      </w:r>
      <w:proofErr w:type="spellEnd"/>
      <w:r w:rsidR="001F65DF" w:rsidRPr="003E6157">
        <w:rPr>
          <w:rFonts w:ascii="Cambria" w:hAnsi="Cambria"/>
          <w:color w:val="212121"/>
          <w:shd w:val="clear" w:color="auto" w:fill="FFFFFF"/>
        </w:rPr>
        <w:t> RmFLR01</w:t>
      </w:r>
      <w:r w:rsidRPr="003E6157">
        <w:rPr>
          <w:rFonts w:ascii="Cambria" w:hAnsi="Cambria"/>
          <w:color w:val="212121"/>
          <w:shd w:val="clear" w:color="auto" w:fill="FFFFFF"/>
        </w:rPr>
        <w:fldChar w:fldCharType="begin"/>
      </w:r>
      <w:r w:rsidR="001913EA">
        <w:rPr>
          <w:rFonts w:ascii="Cambria" w:hAnsi="Cambria"/>
          <w:color w:val="212121"/>
          <w:shd w:val="clear" w:color="auto" w:fill="FFFFFF"/>
        </w:rPr>
        <w:instrText xml:space="preserve"> ADDIN ZOTERO_ITEM CSL_CITATION {"citationID":"a1vpp5mrnlb","properties":{"formattedCitation":"(15, 39)","plainCitation":"(15, 39)","noteIndex":0},"citationItems":[{"id":315,"uris":["http://zotero.org/users/6261839/items/9HS96C3Q",["http://zotero.org/users/6261839/items/9HS96C3Q"]],"itemData":{"id":315,"type":"article-journal","abstract":"Due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patients.","container-title":"mSphere","DOI":"10.1128/mSphere.00151-18","ISSN":"2379-5042","issue":"2","language":"en","license":"©  . This is a work of the U.S. Government and is not subject to copyright protection in the United States. Foreign copyrights may apply.","note":"PMID: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L."}],"issued":{"date-parts":[["2018",4,25]]}}},{"id":1460,"uris":["http://zotero.org/users/6261839/items/42MA2H8I",["http://zotero.org/users/6261839/items/42MA2H8I"]],"itemData":{"id":1460,"type":"article-journal","container-title":"FEMS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r w:rsidRPr="003E6157">
        <w:rPr>
          <w:rFonts w:ascii="Cambria" w:hAnsi="Cambria"/>
          <w:color w:val="212121"/>
          <w:shd w:val="clear" w:color="auto" w:fill="FFFFFF"/>
        </w:rPr>
        <w:fldChar w:fldCharType="separate"/>
      </w:r>
      <w:r w:rsidR="001913EA">
        <w:rPr>
          <w:rFonts w:ascii="Cambria" w:hAnsi="Cambria"/>
          <w:color w:val="000000"/>
        </w:rPr>
        <w:t>(15, 39)</w:t>
      </w:r>
      <w:r w:rsidRPr="003E6157">
        <w:rPr>
          <w:rFonts w:ascii="Cambria" w:hAnsi="Cambria"/>
          <w:color w:val="212121"/>
          <w:shd w:val="clear" w:color="auto" w:fill="FFFFFF"/>
        </w:rPr>
        <w:fldChar w:fldCharType="end"/>
      </w:r>
      <w:r w:rsidRPr="003E6157">
        <w:rPr>
          <w:rFonts w:ascii="Cambria" w:hAnsi="Cambria"/>
          <w:color w:val="212121"/>
          <w:shd w:val="clear" w:color="auto" w:fill="FFFFFF"/>
        </w:rPr>
        <w:t xml:space="preserve"> was grown in </w:t>
      </w:r>
      <w:ins w:id="778" w:author="tara gallagher" w:date="2024-09-15T18:46:00Z">
        <w:r w:rsidR="002F46FF">
          <w:rPr>
            <w:rFonts w:ascii="Cambria" w:hAnsi="Cambria"/>
            <w:color w:val="212121"/>
            <w:shd w:val="clear" w:color="auto" w:fill="FFFFFF"/>
          </w:rPr>
          <w:t xml:space="preserve">liquid </w:t>
        </w:r>
      </w:ins>
      <w:r w:rsidRPr="003E6157">
        <w:rPr>
          <w:rFonts w:ascii="Cambria" w:hAnsi="Cambria"/>
          <w:color w:val="212121"/>
          <w:shd w:val="clear" w:color="auto" w:fill="FFFFFF"/>
        </w:rPr>
        <w:t xml:space="preserve">(ASM) for 48h. </w:t>
      </w:r>
      <w:proofErr w:type="spellStart"/>
      <w:r w:rsidRPr="003E6157">
        <w:rPr>
          <w:rFonts w:ascii="Cambria" w:hAnsi="Cambria"/>
          <w:i/>
          <w:iCs/>
          <w:color w:val="212121"/>
          <w:shd w:val="clear" w:color="auto" w:fill="FFFFFF"/>
        </w:rPr>
        <w:t>Rothia</w:t>
      </w:r>
      <w:proofErr w:type="spellEnd"/>
      <w:r w:rsidRPr="003E6157">
        <w:rPr>
          <w:rFonts w:ascii="Cambria" w:hAnsi="Cambria"/>
          <w:color w:val="212121"/>
          <w:shd w:val="clear" w:color="auto" w:fill="FFFFFF"/>
        </w:rPr>
        <w:t xml:space="preserve">-derived supernatant was then filtered and cross-fed to </w:t>
      </w:r>
      <w:r w:rsidRPr="00121162">
        <w:rPr>
          <w:rFonts w:ascii="Cambria" w:hAnsi="Cambria"/>
        </w:rPr>
        <w:t>a cystic fibrosis isolate</w:t>
      </w:r>
      <w:r w:rsidR="0012563A">
        <w:rPr>
          <w:rFonts w:ascii="Cambria" w:hAnsi="Cambria"/>
        </w:rPr>
        <w:t xml:space="preserve">, </w:t>
      </w:r>
      <w:r w:rsidRPr="00121162">
        <w:rPr>
          <w:rFonts w:ascii="Cambria" w:hAnsi="Cambria"/>
          <w:i/>
          <w:iCs/>
        </w:rPr>
        <w:t>P. aeruginosa</w:t>
      </w:r>
      <w:r w:rsidRPr="00121162">
        <w:rPr>
          <w:rFonts w:ascii="Cambria" w:hAnsi="Cambria"/>
        </w:rPr>
        <w:t xml:space="preserve"> FLR01</w:t>
      </w:r>
      <w:r w:rsidR="0012563A">
        <w:rPr>
          <w:rFonts w:ascii="Cambria" w:hAnsi="Cambria"/>
        </w:rPr>
        <w:t>,</w:t>
      </w:r>
      <w:r w:rsidRPr="00121162">
        <w:rPr>
          <w:rFonts w:ascii="Cambria" w:hAnsi="Cambria"/>
        </w:rPr>
        <w:t xml:space="preserve"> in </w:t>
      </w:r>
      <w:ins w:id="779" w:author="tara gallagher" w:date="2024-09-15T18:46:00Z">
        <w:r w:rsidR="002F46FF">
          <w:rPr>
            <w:rFonts w:ascii="Cambria" w:hAnsi="Cambria"/>
          </w:rPr>
          <w:t xml:space="preserve">liquid </w:t>
        </w:r>
      </w:ins>
      <w:r w:rsidRPr="00121162">
        <w:rPr>
          <w:rFonts w:ascii="Cambria" w:hAnsi="Cambria"/>
        </w:rPr>
        <w:t xml:space="preserve">M9 succinate for 72h in hypoxic conditions (2% oxygen). For a control, </w:t>
      </w:r>
      <w:r w:rsidRPr="00121162">
        <w:rPr>
          <w:rFonts w:ascii="Cambria" w:hAnsi="Cambria"/>
          <w:i/>
          <w:iCs/>
        </w:rPr>
        <w:t xml:space="preserve">P. aeruginosa </w:t>
      </w:r>
      <w:r w:rsidRPr="00121162">
        <w:rPr>
          <w:rFonts w:ascii="Cambria" w:hAnsi="Cambria"/>
        </w:rPr>
        <w:t xml:space="preserve">FLR01 was also grown in </w:t>
      </w:r>
      <w:ins w:id="780" w:author="tara gallagher" w:date="2024-09-15T18:47:00Z">
        <w:r w:rsidR="002F46FF">
          <w:rPr>
            <w:rFonts w:ascii="Cambria" w:hAnsi="Cambria"/>
          </w:rPr>
          <w:t xml:space="preserve">liquid </w:t>
        </w:r>
      </w:ins>
      <w:r w:rsidRPr="00121162">
        <w:rPr>
          <w:rFonts w:ascii="Cambria" w:hAnsi="Cambria"/>
        </w:rPr>
        <w:t>M9 succinate media or ASM alone. After the 72h incubation,</w:t>
      </w:r>
      <w:ins w:id="781" w:author="tara gallagher" w:date="2024-09-15T18:47:00Z">
        <w:r w:rsidR="009F0430">
          <w:rPr>
            <w:rFonts w:ascii="Cambria" w:hAnsi="Cambria"/>
          </w:rPr>
          <w:t xml:space="preserve"> 5 </w:t>
        </w:r>
      </w:ins>
      <w:ins w:id="782" w:author="tara gallagher" w:date="2024-09-15T18:48:00Z">
        <w:r w:rsidR="009F0430">
          <w:rPr>
            <w:rFonts w:ascii="Cambria" w:hAnsi="Cambria"/>
          </w:rPr>
          <w:t>µL</w:t>
        </w:r>
      </w:ins>
      <w:ins w:id="783" w:author="tara gallagher" w:date="2024-09-15T18:47:00Z">
        <w:r w:rsidR="009F0430">
          <w:rPr>
            <w:rFonts w:ascii="Cambria" w:hAnsi="Cambria"/>
          </w:rPr>
          <w:t xml:space="preserve"> of the</w:t>
        </w:r>
      </w:ins>
      <w:r w:rsidRPr="00121162">
        <w:rPr>
          <w:rFonts w:ascii="Cambria" w:hAnsi="Cambria"/>
        </w:rPr>
        <w:t xml:space="preserve"> </w:t>
      </w:r>
      <w:r w:rsidRPr="00121162">
        <w:rPr>
          <w:rFonts w:ascii="Cambria" w:hAnsi="Cambria"/>
          <w:i/>
          <w:iCs/>
        </w:rPr>
        <w:t>P. aeruginosa</w:t>
      </w:r>
      <w:r w:rsidRPr="00121162">
        <w:rPr>
          <w:rFonts w:ascii="Cambria" w:hAnsi="Cambria"/>
        </w:rPr>
        <w:t xml:space="preserve"> FLR01 </w:t>
      </w:r>
      <w:ins w:id="784" w:author="tara gallagher" w:date="2024-09-15T18:47:00Z">
        <w:r w:rsidR="009F0430">
          <w:rPr>
            <w:rFonts w:ascii="Cambria" w:hAnsi="Cambria"/>
          </w:rPr>
          <w:t xml:space="preserve">culture </w:t>
        </w:r>
      </w:ins>
      <w:r w:rsidRPr="00121162">
        <w:rPr>
          <w:rFonts w:ascii="Cambria" w:hAnsi="Cambria"/>
        </w:rPr>
        <w:t xml:space="preserve">was transferred to a slide </w:t>
      </w:r>
      <w:ins w:id="785" w:author="tara gallagher" w:date="2024-09-15T18:47:00Z">
        <w:r w:rsidR="009F0430">
          <w:rPr>
            <w:rFonts w:ascii="Cambria" w:hAnsi="Cambria"/>
          </w:rPr>
          <w:t xml:space="preserve">and mixed with 5 µL of </w:t>
        </w:r>
      </w:ins>
      <w:del w:id="786" w:author="tara gallagher" w:date="2024-09-15T18:47:00Z">
        <w:r w:rsidRPr="00121162" w:rsidDel="009F0430">
          <w:rPr>
            <w:rFonts w:ascii="Cambria" w:hAnsi="Cambria"/>
          </w:rPr>
          <w:delText xml:space="preserve">and suspended in </w:delText>
        </w:r>
      </w:del>
      <w:r w:rsidRPr="00121162">
        <w:rPr>
          <w:rFonts w:ascii="Cambria" w:hAnsi="Cambria"/>
        </w:rPr>
        <w:t xml:space="preserve">1% </w:t>
      </w:r>
      <w:ins w:id="787" w:author="tara gallagher" w:date="2024-09-15T18:48:00Z">
        <w:r w:rsidR="009F0430">
          <w:rPr>
            <w:rFonts w:ascii="Cambria" w:hAnsi="Cambria"/>
          </w:rPr>
          <w:t>pre-</w:t>
        </w:r>
      </w:ins>
      <w:r w:rsidRPr="00121162">
        <w:rPr>
          <w:rFonts w:ascii="Cambria" w:hAnsi="Cambria"/>
        </w:rPr>
        <w:t>warm</w:t>
      </w:r>
      <w:ins w:id="788" w:author="tara gallagher" w:date="2024-09-15T18:48:00Z">
        <w:r w:rsidR="009F0430">
          <w:rPr>
            <w:rFonts w:ascii="Cambria" w:hAnsi="Cambria"/>
          </w:rPr>
          <w:t>ed</w:t>
        </w:r>
      </w:ins>
      <w:r w:rsidRPr="00121162">
        <w:rPr>
          <w:rFonts w:ascii="Cambria" w:hAnsi="Cambria"/>
        </w:rPr>
        <w:t xml:space="preserve"> aga</w:t>
      </w:r>
      <w:ins w:id="789" w:author="tara gallagher" w:date="2024-09-15T18:48:00Z">
        <w:r w:rsidR="009F0430">
          <w:rPr>
            <w:rFonts w:ascii="Cambria" w:hAnsi="Cambria"/>
          </w:rPr>
          <w:t xml:space="preserve">r, heated to approximately </w:t>
        </w:r>
      </w:ins>
      <w:ins w:id="790" w:author="tara gallagher" w:date="2024-10-13T15:46:00Z">
        <w:r w:rsidR="00F41FEB">
          <w:rPr>
            <w:rFonts w:ascii="Cambria" w:hAnsi="Cambria"/>
          </w:rPr>
          <w:t>55</w:t>
        </w:r>
      </w:ins>
      <w:ins w:id="791" w:author="tara gallagher" w:date="2024-10-13T15:47:00Z">
        <w:r w:rsidR="00F41FEB">
          <w:rPr>
            <w:rFonts w:ascii="degree" w:hAnsi="degree"/>
          </w:rPr>
          <w:t>°</w:t>
        </w:r>
      </w:ins>
      <w:ins w:id="792" w:author="tara gallagher" w:date="2024-10-13T15:46:00Z">
        <w:r w:rsidR="00F41FEB">
          <w:rPr>
            <w:rFonts w:ascii="Cambria" w:hAnsi="Cambria"/>
          </w:rPr>
          <w:t xml:space="preserve">C in </w:t>
        </w:r>
        <w:proofErr w:type="gramStart"/>
        <w:r w:rsidR="00F41FEB">
          <w:rPr>
            <w:rFonts w:ascii="Cambria" w:hAnsi="Cambria"/>
          </w:rPr>
          <w:t>an</w:t>
        </w:r>
        <w:proofErr w:type="gramEnd"/>
        <w:r w:rsidR="00F41FEB">
          <w:rPr>
            <w:rFonts w:ascii="Cambria" w:hAnsi="Cambria"/>
          </w:rPr>
          <w:t xml:space="preserve"> hypoxic cha</w:t>
        </w:r>
      </w:ins>
      <w:ins w:id="793" w:author="tara gallagher" w:date="2024-10-13T15:47:00Z">
        <w:r w:rsidR="00F41FEB">
          <w:rPr>
            <w:rFonts w:ascii="Cambria" w:hAnsi="Cambria"/>
          </w:rPr>
          <w:t>mber</w:t>
        </w:r>
      </w:ins>
      <w:ins w:id="794" w:author="tara gallagher" w:date="2024-10-13T15:46:00Z">
        <w:r w:rsidR="00F41FEB">
          <w:rPr>
            <w:rFonts w:ascii="Cambria" w:hAnsi="Cambria"/>
          </w:rPr>
          <w:t xml:space="preserve"> (2</w:t>
        </w:r>
      </w:ins>
      <w:ins w:id="795" w:author="tara gallagher" w:date="2024-10-13T15:47:00Z">
        <w:r w:rsidR="00F41FEB">
          <w:rPr>
            <w:rFonts w:ascii="Cambria" w:hAnsi="Cambria"/>
          </w:rPr>
          <w:t xml:space="preserve">% oxygen).  To maintain </w:t>
        </w:r>
        <w:proofErr w:type="gramStart"/>
        <w:r w:rsidR="00F41FEB">
          <w:rPr>
            <w:rFonts w:ascii="Cambria" w:hAnsi="Cambria"/>
          </w:rPr>
          <w:t>an</w:t>
        </w:r>
        <w:proofErr w:type="gramEnd"/>
        <w:r w:rsidR="00F41FEB">
          <w:rPr>
            <w:rFonts w:ascii="Cambria" w:hAnsi="Cambria"/>
          </w:rPr>
          <w:t xml:space="preserve"> hypoxic environment the</w:t>
        </w:r>
      </w:ins>
      <w:ins w:id="796" w:author="tara gallagher" w:date="2024-10-13T15:48:00Z">
        <w:r w:rsidR="00F41FEB">
          <w:rPr>
            <w:rFonts w:ascii="Cambria" w:hAnsi="Cambria"/>
          </w:rPr>
          <w:t xml:space="preserve"> coverslip </w:t>
        </w:r>
      </w:ins>
      <w:ins w:id="797" w:author="tara gallagher" w:date="2024-10-13T15:47:00Z">
        <w:r w:rsidR="00F41FEB">
          <w:rPr>
            <w:rFonts w:ascii="Cambria" w:hAnsi="Cambria"/>
          </w:rPr>
          <w:t xml:space="preserve">was then sealed </w:t>
        </w:r>
      </w:ins>
      <w:ins w:id="798" w:author="tara gallagher" w:date="2024-10-13T15:48:00Z">
        <w:r w:rsidR="00F41FEB">
          <w:rPr>
            <w:rFonts w:ascii="Cambria" w:hAnsi="Cambria"/>
          </w:rPr>
          <w:t xml:space="preserve">onto the slide with nail polish. The slide was removed from the chamber and imaged within 30 minutes.  </w:t>
        </w:r>
      </w:ins>
      <w:del w:id="799" w:author="tara gallagher" w:date="2024-09-15T18:48:00Z">
        <w:r w:rsidRPr="00121162" w:rsidDel="009F0430">
          <w:rPr>
            <w:rFonts w:ascii="Cambria" w:hAnsi="Cambria"/>
          </w:rPr>
          <w:delText>r.</w:delText>
        </w:r>
      </w:del>
    </w:p>
    <w:p w14:paraId="6DB05EA2" w14:textId="00A0DA70" w:rsidR="00CA02E9" w:rsidRDefault="00F27C25" w:rsidP="00F27C25">
      <w:pPr>
        <w:spacing w:line="480" w:lineRule="auto"/>
        <w:outlineLvl w:val="0"/>
        <w:rPr>
          <w:rFonts w:ascii="Cambria" w:hAnsi="Cambria"/>
          <w:b/>
          <w:bCs/>
        </w:rPr>
      </w:pPr>
      <w:r w:rsidRPr="00CA02E9">
        <w:rPr>
          <w:rFonts w:ascii="Cambria" w:hAnsi="Cambria"/>
          <w:b/>
          <w:bCs/>
        </w:rPr>
        <w:t>Chemical</w:t>
      </w:r>
      <w:r w:rsidR="0012563A">
        <w:rPr>
          <w:rFonts w:ascii="Cambria" w:hAnsi="Cambria"/>
          <w:b/>
          <w:bCs/>
        </w:rPr>
        <w:t xml:space="preserve"> and electrochemical</w:t>
      </w:r>
      <w:r w:rsidRPr="00CA02E9">
        <w:rPr>
          <w:rFonts w:ascii="Cambria" w:hAnsi="Cambria"/>
          <w:b/>
          <w:bCs/>
        </w:rPr>
        <w:t xml:space="preserve"> reduction of </w:t>
      </w:r>
      <w:r w:rsidR="0012563A">
        <w:rPr>
          <w:rFonts w:ascii="Cambria" w:hAnsi="Cambria"/>
          <w:b/>
          <w:bCs/>
        </w:rPr>
        <w:t>phenazines</w:t>
      </w:r>
    </w:p>
    <w:p w14:paraId="6A825A09" w14:textId="0A2E6D93" w:rsidR="00146810" w:rsidRDefault="00146810" w:rsidP="00CA02E9">
      <w:pPr>
        <w:spacing w:line="480" w:lineRule="auto"/>
        <w:ind w:firstLine="720"/>
        <w:outlineLvl w:val="0"/>
        <w:rPr>
          <w:rFonts w:ascii="Cambria" w:hAnsi="Cambria"/>
        </w:rPr>
      </w:pPr>
      <w:r>
        <w:rPr>
          <w:rFonts w:ascii="Cambria" w:hAnsi="Cambria"/>
        </w:rPr>
        <w:t>Prior to reduct</w:t>
      </w:r>
      <w:r w:rsidR="00CA2855">
        <w:rPr>
          <w:rFonts w:ascii="Cambria" w:hAnsi="Cambria"/>
        </w:rPr>
        <w:t>ion</w:t>
      </w:r>
      <w:r>
        <w:rPr>
          <w:rFonts w:ascii="Cambria" w:hAnsi="Cambria"/>
        </w:rPr>
        <w:t xml:space="preserve">, </w:t>
      </w:r>
      <w:r w:rsidR="00414E98">
        <w:rPr>
          <w:rFonts w:ascii="Cambria" w:hAnsi="Cambria"/>
        </w:rPr>
        <w:t xml:space="preserve">dissolved </w:t>
      </w:r>
      <w:r>
        <w:rPr>
          <w:rFonts w:ascii="Cambria" w:hAnsi="Cambria"/>
        </w:rPr>
        <w:t xml:space="preserve">phenazine stocks were moved from the -20˚C to a Coy Anaerobic Chamber (0% oxygen). </w:t>
      </w:r>
      <w:r w:rsidR="00F27C25" w:rsidRPr="00CD0D15">
        <w:rPr>
          <w:rFonts w:ascii="Cambria" w:hAnsi="Cambria"/>
        </w:rPr>
        <w:t xml:space="preserve"> </w:t>
      </w:r>
    </w:p>
    <w:p w14:paraId="4B5D0322" w14:textId="4013E812" w:rsidR="00A40B44" w:rsidRDefault="00146810" w:rsidP="00CA02E9">
      <w:pPr>
        <w:spacing w:line="480" w:lineRule="auto"/>
        <w:ind w:firstLine="720"/>
        <w:outlineLvl w:val="0"/>
        <w:rPr>
          <w:ins w:id="800" w:author="tara gallagher" w:date="2024-09-15T15:40:00Z"/>
          <w:rFonts w:ascii="Cambria" w:hAnsi="Cambria"/>
        </w:rPr>
      </w:pPr>
      <w:r>
        <w:rPr>
          <w:rFonts w:ascii="Cambria" w:hAnsi="Cambria"/>
        </w:rPr>
        <w:t>For chemical reduction</w:t>
      </w:r>
      <w:r w:rsidR="00B00024">
        <w:rPr>
          <w:rFonts w:ascii="Cambria" w:hAnsi="Cambria"/>
        </w:rPr>
        <w:t xml:space="preserve"> of pyocyanin</w:t>
      </w:r>
      <w:r>
        <w:rPr>
          <w:rFonts w:ascii="Cambria" w:hAnsi="Cambria"/>
        </w:rPr>
        <w:t xml:space="preserve">, </w:t>
      </w:r>
      <w:del w:id="801" w:author="tara gallagher" w:date="2024-10-25T08:29:00Z">
        <w:r w:rsidDel="00283F4F">
          <w:rPr>
            <w:rFonts w:ascii="Cambria" w:hAnsi="Cambria"/>
          </w:rPr>
          <w:delText>f</w:delText>
        </w:r>
        <w:r w:rsidR="00F27C25" w:rsidRPr="00CD0D15" w:rsidDel="00283F4F">
          <w:rPr>
            <w:rFonts w:ascii="Cambria" w:hAnsi="Cambria"/>
          </w:rPr>
          <w:delText>ive hundred</w:delText>
        </w:r>
      </w:del>
      <w:ins w:id="802" w:author="tara gallagher" w:date="2024-10-25T08:29:00Z">
        <w:r w:rsidR="00283F4F">
          <w:rPr>
            <w:rFonts w:ascii="Cambria" w:hAnsi="Cambria"/>
          </w:rPr>
          <w:t>75 to 600</w:t>
        </w:r>
      </w:ins>
      <w:r w:rsidR="00F27C25" w:rsidRPr="00CD0D15">
        <w:rPr>
          <w:rFonts w:ascii="Cambria" w:hAnsi="Cambria"/>
        </w:rPr>
        <w:t xml:space="preserve"> </w:t>
      </w:r>
      <w:ins w:id="803" w:author="tara gallagher" w:date="2024-10-25T08:30:00Z">
        <w:r w:rsidR="00283F4F">
          <w:rPr>
            <w:rFonts w:ascii="Cambria" w:hAnsi="Cambria"/>
          </w:rPr>
          <w:t>µM</w:t>
        </w:r>
      </w:ins>
      <w:del w:id="804" w:author="tara gallagher" w:date="2024-10-25T08:30:00Z">
        <w:r w:rsidR="00F27C25" w:rsidRPr="00CD0D15" w:rsidDel="00283F4F">
          <w:rPr>
            <w:rFonts w:ascii="Cambria" w:hAnsi="Cambria"/>
          </w:rPr>
          <w:delText>micromolar</w:delText>
        </w:r>
      </w:del>
      <w:r w:rsidR="00F27C25" w:rsidRPr="00CD0D15">
        <w:rPr>
          <w:rFonts w:ascii="Cambria" w:hAnsi="Cambria"/>
        </w:rPr>
        <w:t xml:space="preserve"> stocks of pyocyanin were diluted in 1X MOPS buffer with </w:t>
      </w:r>
      <w:r w:rsidR="00B64E67">
        <w:rPr>
          <w:rFonts w:ascii="Cambria" w:hAnsi="Cambria"/>
        </w:rPr>
        <w:t xml:space="preserve">TCEP concentrations </w:t>
      </w:r>
      <w:r w:rsidR="00F27C25" w:rsidRPr="00CD0D15">
        <w:rPr>
          <w:rFonts w:ascii="Cambria" w:hAnsi="Cambria"/>
        </w:rPr>
        <w:t xml:space="preserve">ranging from 0.1 mM to 125 mM (pH 7). </w:t>
      </w:r>
    </w:p>
    <w:p w14:paraId="5CC6925F" w14:textId="0A380248" w:rsidR="0012563A" w:rsidRDefault="00146810" w:rsidP="00CA02E9">
      <w:pPr>
        <w:spacing w:line="480" w:lineRule="auto"/>
        <w:ind w:firstLine="720"/>
        <w:outlineLvl w:val="0"/>
        <w:rPr>
          <w:rFonts w:ascii="Cambria" w:hAnsi="Cambria"/>
        </w:rPr>
      </w:pPr>
      <w:r>
        <w:rPr>
          <w:rFonts w:ascii="Cambria" w:hAnsi="Cambria"/>
        </w:rPr>
        <w:t>For electrochemical reduction, a</w:t>
      </w:r>
      <w:r w:rsidR="00F27C25" w:rsidRPr="00CD0D15">
        <w:rPr>
          <w:rFonts w:ascii="Cambria" w:hAnsi="Cambria"/>
        </w:rPr>
        <w:t xml:space="preserve"> fresh stock of 821 µM of pyocyanin was prepared in ammonium acetate 0.1M </w:t>
      </w:r>
      <w:proofErr w:type="spellStart"/>
      <w:r w:rsidR="00F27C25" w:rsidRPr="00CD0D15">
        <w:rPr>
          <w:rFonts w:ascii="Cambria" w:hAnsi="Cambria"/>
        </w:rPr>
        <w:t>KCl</w:t>
      </w:r>
      <w:proofErr w:type="spellEnd"/>
      <w:r w:rsidR="00F27C25" w:rsidRPr="00CD0D15">
        <w:rPr>
          <w:rFonts w:ascii="Cambria" w:hAnsi="Cambria"/>
        </w:rPr>
        <w:t xml:space="preserve"> MOPS </w:t>
      </w:r>
      <w:r w:rsidR="00B64E67">
        <w:rPr>
          <w:rFonts w:ascii="Cambria" w:hAnsi="Cambria"/>
        </w:rPr>
        <w:t>buffer</w:t>
      </w:r>
      <w:r w:rsidR="00F27C25" w:rsidRPr="00CD0D15">
        <w:rPr>
          <w:rFonts w:ascii="Cambria" w:hAnsi="Cambria"/>
        </w:rPr>
        <w:t xml:space="preserve"> and electrochemically reduced following Wang and Newman </w:t>
      </w:r>
      <w:r w:rsidR="00F27C25" w:rsidRPr="00CD0D15">
        <w:rPr>
          <w:rFonts w:ascii="Cambria" w:hAnsi="Cambria"/>
        </w:rPr>
        <w:fldChar w:fldCharType="begin"/>
      </w:r>
      <w:r w:rsidR="00E22D1D">
        <w:rPr>
          <w:rFonts w:ascii="Cambria" w:hAnsi="Cambria"/>
        </w:rPr>
        <w:instrText xml:space="preserve"> ADDIN ZOTERO_ITEM CSL_CITATION {"citationID":"hKJqAmXV","properties":{"formattedCitation":"(10)","plainCitation":"(10)","noteIndex":0},"citationItems":[{"id":380,"uris":["http://zotero.org/users/6261839/items/GM93JK4E",["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00F27C25" w:rsidRPr="00CD0D15">
        <w:rPr>
          <w:rFonts w:ascii="Cambria" w:hAnsi="Cambria"/>
        </w:rPr>
        <w:fldChar w:fldCharType="separate"/>
      </w:r>
      <w:r w:rsidR="00E22D1D">
        <w:rPr>
          <w:rFonts w:ascii="Cambria" w:hAnsi="Cambria"/>
          <w:noProof/>
        </w:rPr>
        <w:t>(10)</w:t>
      </w:r>
      <w:r w:rsidR="00F27C25" w:rsidRPr="00CD0D15">
        <w:rPr>
          <w:rFonts w:ascii="Cambria" w:hAnsi="Cambria"/>
        </w:rPr>
        <w:fldChar w:fldCharType="end"/>
      </w:r>
      <w:r w:rsidR="00F27C25" w:rsidRPr="00CD0D15">
        <w:rPr>
          <w:rFonts w:ascii="Cambria" w:hAnsi="Cambria"/>
        </w:rPr>
        <w:t>. The electrochemical cell consisted of a glassy carbon working electrode, platinum wire counter electrode, and Ag/AgCl reference electrode. The voltage was set to -0.345V, and the reaction proceeded in an anaerobic chamber overnight until the current reached zero.</w:t>
      </w:r>
    </w:p>
    <w:p w14:paraId="103BB3BB" w14:textId="4C60A3F1" w:rsidR="00CA2855" w:rsidRPr="00CD0D15" w:rsidRDefault="00CA2855" w:rsidP="00CA2855">
      <w:pPr>
        <w:spacing w:line="480" w:lineRule="auto"/>
        <w:ind w:firstLine="720"/>
        <w:outlineLvl w:val="0"/>
        <w:rPr>
          <w:rFonts w:ascii="Cambria" w:hAnsi="Cambria"/>
        </w:rPr>
      </w:pPr>
      <w:r>
        <w:rPr>
          <w:rFonts w:ascii="Cambria" w:hAnsi="Cambria"/>
        </w:rPr>
        <w:t xml:space="preserve">The three other phenazines only underwent chemical reduction. </w:t>
      </w:r>
      <w:r w:rsidR="00F27C25" w:rsidRPr="00CD0D15">
        <w:rPr>
          <w:rFonts w:ascii="Cambria" w:hAnsi="Cambria"/>
        </w:rPr>
        <w:t>For 1-hydroxyphenazine, 500 micromolar stocks were diluted in 1XMOPS buffer with pH 7-buffered DTT as the reducing agent</w:t>
      </w:r>
      <w:r w:rsidR="00633EC0">
        <w:rPr>
          <w:rFonts w:ascii="Cambria" w:hAnsi="Cambria"/>
        </w:rPr>
        <w:t>.</w:t>
      </w:r>
      <w:r w:rsidR="00F27C25" w:rsidRPr="00CD0D15">
        <w:rPr>
          <w:rFonts w:ascii="Cambria" w:hAnsi="Cambria"/>
        </w:rPr>
        <w:t xml:space="preserve"> </w:t>
      </w:r>
      <w:r>
        <w:rPr>
          <w:rFonts w:ascii="Cambria" w:hAnsi="Cambria"/>
        </w:rPr>
        <w:t>Five hundred micromolar stocks of p</w:t>
      </w:r>
      <w:r w:rsidRPr="00CA2855">
        <w:rPr>
          <w:rFonts w:ascii="Cambria" w:hAnsi="Cambria"/>
        </w:rPr>
        <w:t>henazine-1-</w:t>
      </w:r>
      <w:r w:rsidRPr="00CA2855">
        <w:rPr>
          <w:rFonts w:ascii="Cambria" w:hAnsi="Cambria"/>
        </w:rPr>
        <w:lastRenderedPageBreak/>
        <w:t xml:space="preserve">carboxamide and phenazine-1-carboxylic acid </w:t>
      </w:r>
      <w:r>
        <w:rPr>
          <w:rFonts w:ascii="Cambria" w:hAnsi="Cambria"/>
        </w:rPr>
        <w:t xml:space="preserve">were diluted in 1x MOPS buffer with 5 mM TCEP. </w:t>
      </w:r>
    </w:p>
    <w:p w14:paraId="2E71B443" w14:textId="77777777" w:rsidR="00F27C25" w:rsidRPr="00CD0D15" w:rsidRDefault="00F27C25" w:rsidP="00F27C25">
      <w:pPr>
        <w:spacing w:line="480" w:lineRule="auto"/>
        <w:outlineLvl w:val="0"/>
        <w:rPr>
          <w:rFonts w:ascii="Cambria" w:hAnsi="Cambria"/>
        </w:rPr>
      </w:pPr>
    </w:p>
    <w:p w14:paraId="5B1D3033" w14:textId="77777777" w:rsidR="00F27C25" w:rsidRPr="00CD0D15" w:rsidRDefault="00F27C25" w:rsidP="00F27C25">
      <w:pPr>
        <w:spacing w:line="480" w:lineRule="auto"/>
        <w:outlineLvl w:val="0"/>
        <w:rPr>
          <w:rFonts w:ascii="Cambria" w:hAnsi="Cambria"/>
          <w:b/>
          <w:bCs/>
        </w:rPr>
      </w:pPr>
      <w:r w:rsidRPr="00CD0D15">
        <w:rPr>
          <w:rFonts w:ascii="Cambria" w:hAnsi="Cambria"/>
          <w:b/>
          <w:bCs/>
        </w:rPr>
        <w:t>Hyperspectral and fluorescence lifetime imaging on Zeiss LSM-880.</w:t>
      </w:r>
    </w:p>
    <w:p w14:paraId="6669D1FA" w14:textId="1CF9F6CF" w:rsidR="00F27C25" w:rsidRPr="00CD0D15" w:rsidRDefault="00CA02E9" w:rsidP="00A978D6">
      <w:pPr>
        <w:spacing w:line="480" w:lineRule="auto"/>
        <w:ind w:firstLine="720"/>
        <w:rPr>
          <w:rFonts w:ascii="Cambria" w:hAnsi="Cambria"/>
        </w:rPr>
      </w:pPr>
      <w:r>
        <w:rPr>
          <w:rFonts w:ascii="Cambria" w:hAnsi="Cambria"/>
        </w:rPr>
        <w:t xml:space="preserve">To </w:t>
      </w:r>
      <w:r w:rsidR="00F27C25" w:rsidRPr="00CD0D15">
        <w:rPr>
          <w:rFonts w:ascii="Cambria" w:hAnsi="Cambria"/>
        </w:rPr>
        <w:t>characterize the emission spectra and fluorescence lifetime of NADH, FAD, pyoverdine, reduced pyocyanin, and reduced 1-hydroxyphenazine,</w:t>
      </w:r>
      <w:r w:rsidR="0012563A">
        <w:rPr>
          <w:rFonts w:ascii="Cambria" w:hAnsi="Cambria"/>
        </w:rPr>
        <w:t xml:space="preserve"> pure</w:t>
      </w:r>
      <w:r w:rsidR="00F27C25" w:rsidRPr="00CD0D15">
        <w:rPr>
          <w:rFonts w:ascii="Cambria" w:hAnsi="Cambria"/>
        </w:rPr>
        <w:t xml:space="preserve"> solutions were transferred to a </w:t>
      </w:r>
      <w:r>
        <w:rPr>
          <w:rFonts w:ascii="Cambria" w:hAnsi="Cambria"/>
        </w:rPr>
        <w:t xml:space="preserve">clean </w:t>
      </w:r>
      <w:r w:rsidR="00F27C25" w:rsidRPr="00CD0D15">
        <w:rPr>
          <w:rFonts w:ascii="Cambria" w:hAnsi="Cambria"/>
        </w:rPr>
        <w:t xml:space="preserve">slide. </w:t>
      </w:r>
      <w:r w:rsidR="0003246E">
        <w:rPr>
          <w:rFonts w:ascii="Cambria" w:hAnsi="Cambria"/>
        </w:rPr>
        <w:t>R</w:t>
      </w:r>
      <w:r w:rsidR="00F27C25" w:rsidRPr="00CD0D15">
        <w:rPr>
          <w:rFonts w:ascii="Cambria" w:hAnsi="Cambria"/>
        </w:rPr>
        <w:t xml:space="preserve">educed pyocyanin and 1-hydroxyphenazine were prepared in a Coy anaerobic chamber and sealed with </w:t>
      </w:r>
      <w:proofErr w:type="spellStart"/>
      <w:r w:rsidR="00F27C25" w:rsidRPr="00CD0D15">
        <w:rPr>
          <w:rFonts w:ascii="Cambria" w:hAnsi="Cambria"/>
        </w:rPr>
        <w:t>iSpacers</w:t>
      </w:r>
      <w:proofErr w:type="spellEnd"/>
      <w:r w:rsidR="00F27C25" w:rsidRPr="00CD0D15">
        <w:rPr>
          <w:rFonts w:ascii="Cambria" w:hAnsi="Cambria"/>
        </w:rPr>
        <w:t xml:space="preserve"> to avoid oxygen exposure</w:t>
      </w:r>
      <w:r w:rsidR="00D44165">
        <w:rPr>
          <w:rFonts w:ascii="Cambria" w:hAnsi="Cambria"/>
        </w:rPr>
        <w:t xml:space="preserve"> (</w:t>
      </w:r>
      <w:hyperlink r:id="rId17" w:history="1">
        <w:r w:rsidR="00D44165" w:rsidRPr="002F3BDE">
          <w:rPr>
            <w:rStyle w:val="Hyperlink"/>
            <w:rFonts w:ascii="Cambria" w:hAnsi="Cambria"/>
          </w:rPr>
          <w:t>https://www.sunjinlab.com/</w:t>
        </w:r>
      </w:hyperlink>
      <w:r w:rsidR="00D44165">
        <w:rPr>
          <w:rFonts w:ascii="Cambria" w:hAnsi="Cambria"/>
        </w:rPr>
        <w:t xml:space="preserve">). </w:t>
      </w:r>
    </w:p>
    <w:p w14:paraId="6EF9882C" w14:textId="0BB4486E" w:rsidR="00F27C25" w:rsidRPr="00CD0D15" w:rsidRDefault="00941275" w:rsidP="00A978D6">
      <w:pPr>
        <w:spacing w:line="480" w:lineRule="auto"/>
        <w:ind w:firstLine="720"/>
        <w:rPr>
          <w:rFonts w:ascii="Cambria" w:hAnsi="Cambria"/>
        </w:rPr>
      </w:pPr>
      <w:r>
        <w:rPr>
          <w:rFonts w:ascii="Cambria" w:hAnsi="Cambria"/>
        </w:rPr>
        <w:t xml:space="preserve">WT PA14 and </w:t>
      </w:r>
      <w:r w:rsidRPr="00941275">
        <w:rPr>
          <w:rFonts w:ascii="Cambria" w:hAnsi="Cambria"/>
          <w:i/>
          <w:iCs/>
        </w:rPr>
        <w:t>∆</w:t>
      </w:r>
      <w:proofErr w:type="spellStart"/>
      <w:r w:rsidRPr="00941275">
        <w:rPr>
          <w:rFonts w:ascii="Cambria" w:hAnsi="Cambria"/>
          <w:i/>
          <w:iCs/>
        </w:rPr>
        <w:t>phz</w:t>
      </w:r>
      <w:proofErr w:type="spellEnd"/>
      <w:r>
        <w:rPr>
          <w:rFonts w:ascii="Cambria" w:hAnsi="Cambria"/>
        </w:rPr>
        <w:t xml:space="preserve"> b</w:t>
      </w:r>
      <w:r w:rsidR="00F27C25" w:rsidRPr="00CD0D15">
        <w:rPr>
          <w:rFonts w:ascii="Cambria" w:hAnsi="Cambria"/>
        </w:rPr>
        <w:t xml:space="preserve">iofilms grown in </w:t>
      </w:r>
      <w:r w:rsidR="0012563A">
        <w:rPr>
          <w:rFonts w:ascii="Cambria" w:hAnsi="Cambria"/>
        </w:rPr>
        <w:t xml:space="preserve">ASM </w:t>
      </w:r>
      <w:r w:rsidR="00F27C25" w:rsidRPr="00CD0D15">
        <w:rPr>
          <w:rFonts w:ascii="Cambria" w:hAnsi="Cambria"/>
        </w:rPr>
        <w:t>and M9 succinate soft agar were cut with a sterile razor and placed onto a MATTEK dish (</w:t>
      </w:r>
      <w:r w:rsidR="00F27C25" w:rsidRPr="00CD0D15">
        <w:rPr>
          <w:rFonts w:ascii="Cambria" w:hAnsi="Cambria"/>
          <w:highlight w:val="white"/>
        </w:rPr>
        <w:t>P35G-1.5-14-C</w:t>
      </w:r>
      <w:r w:rsidR="00F27C25" w:rsidRPr="00CD0D15">
        <w:rPr>
          <w:rFonts w:ascii="Cambria" w:hAnsi="Cambria"/>
        </w:rPr>
        <w:t xml:space="preserve">) with </w:t>
      </w:r>
      <w:r w:rsidR="00722059">
        <w:rPr>
          <w:rFonts w:ascii="Cambria" w:hAnsi="Cambria"/>
        </w:rPr>
        <w:t xml:space="preserve">the </w:t>
      </w:r>
      <w:r w:rsidR="0003246E">
        <w:rPr>
          <w:rFonts w:ascii="Cambria" w:hAnsi="Cambria"/>
        </w:rPr>
        <w:t>biofilm surface facing the</w:t>
      </w:r>
      <w:r w:rsidR="00F27C25" w:rsidRPr="00CD0D15">
        <w:rPr>
          <w:rFonts w:ascii="Cambria" w:hAnsi="Cambria"/>
        </w:rPr>
        <w:t xml:space="preserve"> coverslip. To compare the impact of oxygen on the spectral and lifetime signal, the biofilm samples were (1) placed in a dish and immediately imaged or (2) were placed in between two coverslips and sealed in the dish with tape </w:t>
      </w:r>
      <w:r w:rsidR="0013573D">
        <w:rPr>
          <w:rFonts w:ascii="Cambria" w:hAnsi="Cambria"/>
        </w:rPr>
        <w:t xml:space="preserve">for </w:t>
      </w:r>
      <w:r w:rsidR="00F27C25" w:rsidRPr="00CD0D15">
        <w:rPr>
          <w:rFonts w:ascii="Cambria" w:hAnsi="Cambria"/>
        </w:rPr>
        <w:t>2h</w:t>
      </w:r>
      <w:r w:rsidR="0013573D">
        <w:rPr>
          <w:rFonts w:ascii="Cambria" w:hAnsi="Cambria"/>
        </w:rPr>
        <w:t xml:space="preserve"> at </w:t>
      </w:r>
      <w:r w:rsidR="008D1CDB">
        <w:rPr>
          <w:rFonts w:ascii="Cambria" w:hAnsi="Cambria"/>
        </w:rPr>
        <w:t>room temperature</w:t>
      </w:r>
      <w:r w:rsidR="0003246E">
        <w:rPr>
          <w:rFonts w:ascii="Cambria" w:hAnsi="Cambria"/>
        </w:rPr>
        <w:t>.</w:t>
      </w:r>
    </w:p>
    <w:p w14:paraId="75E9ED87" w14:textId="07254457" w:rsidR="00F27C25" w:rsidRPr="00CD0D15" w:rsidRDefault="00F27C25" w:rsidP="00941275">
      <w:pPr>
        <w:spacing w:line="480" w:lineRule="auto"/>
        <w:ind w:firstLine="720"/>
        <w:rPr>
          <w:rFonts w:ascii="Cambria" w:hAnsi="Cambria"/>
        </w:rPr>
      </w:pPr>
      <w:r w:rsidRPr="00CD0D15">
        <w:rPr>
          <w:rFonts w:ascii="Cambria" w:hAnsi="Cambria"/>
        </w:rPr>
        <w:t xml:space="preserve">The pure fluorophore solutions and biofilm surfaces were imaged on an inverted Zeiss LSM-880 with an ISS Spartan3 </w:t>
      </w:r>
      <w:proofErr w:type="spellStart"/>
      <w:r w:rsidRPr="00CD0D15">
        <w:rPr>
          <w:rFonts w:ascii="Cambria" w:hAnsi="Cambria"/>
        </w:rPr>
        <w:t>FLIMbox</w:t>
      </w:r>
      <w:proofErr w:type="spellEnd"/>
      <w:r w:rsidRPr="00CD0D15">
        <w:rPr>
          <w:rFonts w:ascii="Cambria" w:hAnsi="Cambria"/>
        </w:rPr>
        <w:t>, BH HPM-100-40-Hybrid detector, and a Spectra Physics Mai Tai titanium</w:t>
      </w:r>
      <w:ins w:id="805" w:author="tara gallagher" w:date="2024-10-25T14:48:00Z">
        <w:r w:rsidR="00C877AF">
          <w:rPr>
            <w:rFonts w:ascii="Cambria" w:hAnsi="Cambria"/>
          </w:rPr>
          <w:t>-</w:t>
        </w:r>
      </w:ins>
      <w:del w:id="806" w:author="tara gallagher" w:date="2024-10-25T14:48:00Z">
        <w:r w:rsidRPr="00CD0D15" w:rsidDel="00C877AF">
          <w:rPr>
            <w:rFonts w:ascii="Cambria" w:hAnsi="Cambria"/>
          </w:rPr>
          <w:delText xml:space="preserve"> </w:delText>
        </w:r>
      </w:del>
      <w:r w:rsidRPr="00CD0D15">
        <w:rPr>
          <w:rFonts w:ascii="Cambria" w:hAnsi="Cambria"/>
        </w:rPr>
        <w:t xml:space="preserve">sapphire laser. The fluorophores were excited with 2-photon excitation at 740 nm and laser power ranging </w:t>
      </w:r>
      <w:r w:rsidRPr="00CD0D15">
        <w:rPr>
          <w:rFonts w:ascii="Cambria" w:hAnsi="Cambria"/>
          <w:color w:val="000000" w:themeColor="text1"/>
        </w:rPr>
        <w:t xml:space="preserve">from 1-10 </w:t>
      </w:r>
      <w:proofErr w:type="spellStart"/>
      <w:r w:rsidRPr="00CD0D15">
        <w:rPr>
          <w:rFonts w:ascii="Cambria" w:hAnsi="Cambria"/>
          <w:color w:val="000000" w:themeColor="text1"/>
        </w:rPr>
        <w:t>mW</w:t>
      </w:r>
      <w:proofErr w:type="spellEnd"/>
      <w:r w:rsidRPr="00CD0D15">
        <w:rPr>
          <w:rFonts w:ascii="Cambria" w:hAnsi="Cambria"/>
          <w:color w:val="000000" w:themeColor="text1"/>
        </w:rPr>
        <w:t>. For</w:t>
      </w:r>
      <w:r w:rsidRPr="00CD0D15">
        <w:rPr>
          <w:rFonts w:ascii="Cambria" w:hAnsi="Cambria"/>
        </w:rPr>
        <w:t xml:space="preserve"> hyperspectral imaging, emission ranging from 410-695 nm was collected with 9 nm step resolution over 32 channels. One frame was collected per sample with a pixel dwell time of 4 µs. The spectra were analyzed on Zeiss Zen software, and .</w:t>
      </w:r>
      <w:proofErr w:type="spellStart"/>
      <w:r w:rsidRPr="00CD0D15">
        <w:rPr>
          <w:rFonts w:ascii="Cambria" w:hAnsi="Cambria"/>
        </w:rPr>
        <w:t>lsm</w:t>
      </w:r>
      <w:proofErr w:type="spellEnd"/>
      <w:r w:rsidRPr="00CD0D15">
        <w:rPr>
          <w:rFonts w:ascii="Cambria" w:hAnsi="Cambria"/>
        </w:rPr>
        <w:t xml:space="preserve"> files were exported for downstream steps. After collecting the spectra, fluorescence lifetime of the same sample was obtained by switching the light path to the </w:t>
      </w:r>
      <w:proofErr w:type="spellStart"/>
      <w:r w:rsidRPr="00CD0D15">
        <w:rPr>
          <w:rFonts w:ascii="Cambria" w:hAnsi="Cambria"/>
        </w:rPr>
        <w:t>FLIMbox</w:t>
      </w:r>
      <w:proofErr w:type="spellEnd"/>
      <w:r w:rsidRPr="00CD0D15">
        <w:rPr>
          <w:rFonts w:ascii="Cambria" w:hAnsi="Cambria"/>
        </w:rPr>
        <w:t xml:space="preserve"> detectors. The sample was excited with the </w:t>
      </w:r>
      <w:r w:rsidRPr="00CD0D15">
        <w:rPr>
          <w:rFonts w:ascii="Cambria" w:hAnsi="Cambria"/>
        </w:rPr>
        <w:lastRenderedPageBreak/>
        <w:t xml:space="preserve">same wavelength and laser power as the spectral images. The emission was filtered </w:t>
      </w:r>
      <w:r w:rsidRPr="005346C4">
        <w:rPr>
          <w:rFonts w:ascii="Cambria" w:hAnsi="Cambria"/>
          <w:color w:val="000000" w:themeColor="text1"/>
        </w:rPr>
        <w:t xml:space="preserve">with a 495 nm LP dichroic and </w:t>
      </w:r>
      <w:proofErr w:type="spellStart"/>
      <w:r w:rsidRPr="005346C4">
        <w:rPr>
          <w:rFonts w:ascii="Cambria" w:hAnsi="Cambria"/>
          <w:color w:val="000000" w:themeColor="text1"/>
        </w:rPr>
        <w:t>Semrock</w:t>
      </w:r>
      <w:proofErr w:type="spellEnd"/>
      <w:r w:rsidRPr="005346C4">
        <w:rPr>
          <w:rFonts w:ascii="Cambria" w:hAnsi="Cambria"/>
          <w:color w:val="000000" w:themeColor="text1"/>
        </w:rPr>
        <w:t xml:space="preserve"> </w:t>
      </w:r>
      <w:r w:rsidRPr="005346C4">
        <w:rPr>
          <w:rFonts w:ascii="Cambria" w:hAnsi="Cambria"/>
          <w:color w:val="000000" w:themeColor="text1"/>
          <w:shd w:val="clear" w:color="auto" w:fill="FCFDFD"/>
        </w:rPr>
        <w:t xml:space="preserve">442/46 nm </w:t>
      </w:r>
      <w:proofErr w:type="spellStart"/>
      <w:r w:rsidRPr="005346C4">
        <w:rPr>
          <w:rFonts w:ascii="Cambria" w:hAnsi="Cambria"/>
          <w:color w:val="000000" w:themeColor="text1"/>
          <w:shd w:val="clear" w:color="auto" w:fill="FCFDFD"/>
        </w:rPr>
        <w:t>BrightLine</w:t>
      </w:r>
      <w:proofErr w:type="spellEnd"/>
      <w:r w:rsidRPr="005346C4">
        <w:rPr>
          <w:rFonts w:ascii="Cambria" w:hAnsi="Cambria"/>
          <w:color w:val="000000" w:themeColor="text1"/>
          <w:shd w:val="clear" w:color="auto" w:fill="FCFDFD"/>
        </w:rPr>
        <w:t xml:space="preserve"> single-band bandpass filter </w:t>
      </w:r>
      <w:r w:rsidRPr="00CD0D15">
        <w:rPr>
          <w:rFonts w:ascii="Cambria" w:hAnsi="Cambria"/>
          <w:color w:val="222222"/>
          <w:shd w:val="clear" w:color="auto" w:fill="FCFDFD"/>
        </w:rPr>
        <w:t>(CFW-BP01-Clin-25)</w:t>
      </w:r>
      <w:r w:rsidRPr="00CD0D15">
        <w:rPr>
          <w:rFonts w:ascii="Cambria" w:hAnsi="Cambria"/>
          <w:color w:val="CC0000"/>
        </w:rPr>
        <w:t xml:space="preserve">. </w:t>
      </w:r>
      <w:r w:rsidRPr="00CD0D15">
        <w:rPr>
          <w:rFonts w:ascii="Cambria" w:hAnsi="Cambria"/>
        </w:rPr>
        <w:t xml:space="preserve">The fluorescence lifetime data was acquired using </w:t>
      </w:r>
      <w:ins w:id="807" w:author="tara gallagher" w:date="2024-10-25T14:21:00Z">
        <w:r w:rsidR="004B2419">
          <w:rPr>
            <w:rFonts w:ascii="Cambria" w:hAnsi="Cambria"/>
          </w:rPr>
          <w:t>S</w:t>
        </w:r>
      </w:ins>
      <w:del w:id="808" w:author="tara gallagher" w:date="2024-10-25T14:21:00Z">
        <w:r w:rsidRPr="00CD0D15" w:rsidDel="004B2419">
          <w:rPr>
            <w:rFonts w:ascii="Cambria" w:hAnsi="Cambria"/>
          </w:rPr>
          <w:delText>s</w:delText>
        </w:r>
      </w:del>
      <w:r w:rsidRPr="00CD0D15">
        <w:rPr>
          <w:rFonts w:ascii="Cambria" w:hAnsi="Cambria"/>
        </w:rPr>
        <w:t>imFCS</w:t>
      </w:r>
      <w:del w:id="809" w:author="tara gallagher" w:date="2024-10-25T14:21:00Z">
        <w:r w:rsidRPr="00CD0D15" w:rsidDel="004B2419">
          <w:rPr>
            <w:rFonts w:ascii="Cambria" w:hAnsi="Cambria"/>
          </w:rPr>
          <w:delText xml:space="preserve"> </w:delText>
        </w:r>
      </w:del>
      <w:del w:id="810" w:author="tara gallagher" w:date="2024-10-25T14:20:00Z">
        <w:r w:rsidRPr="00CD0D15" w:rsidDel="004B2419">
          <w:rPr>
            <w:rFonts w:ascii="Cambria" w:hAnsi="Cambria"/>
          </w:rPr>
          <w:delText>software v</w:delText>
        </w:r>
      </w:del>
      <w:r w:rsidRPr="00CD0D15">
        <w:rPr>
          <w:rFonts w:ascii="Cambria" w:hAnsi="Cambria"/>
        </w:rPr>
        <w:t xml:space="preserve">4. To obtain enough fluorescence lifetime signal for the downstream analysis, 10-30 frames were collected per sample, with a frame size of 256x256 pixels and pixel dwell time of 32 µs. </w:t>
      </w:r>
    </w:p>
    <w:p w14:paraId="2A4A4377" w14:textId="77777777" w:rsidR="00F27C25" w:rsidRPr="00CD0D15" w:rsidRDefault="00F27C25" w:rsidP="00F27C25">
      <w:pPr>
        <w:spacing w:line="480" w:lineRule="auto"/>
        <w:outlineLvl w:val="0"/>
        <w:rPr>
          <w:rFonts w:ascii="Cambria" w:hAnsi="Cambria"/>
        </w:rPr>
      </w:pPr>
    </w:p>
    <w:p w14:paraId="7E0AE399" w14:textId="0688313A" w:rsidR="00F27C25" w:rsidRPr="00CD0D15" w:rsidRDefault="00F27C25" w:rsidP="00F27C25">
      <w:pPr>
        <w:spacing w:line="480" w:lineRule="auto"/>
        <w:outlineLvl w:val="0"/>
        <w:rPr>
          <w:rFonts w:ascii="Cambria" w:hAnsi="Cambria"/>
          <w:b/>
          <w:bCs/>
        </w:rPr>
      </w:pPr>
      <w:r w:rsidRPr="00CD0D15">
        <w:rPr>
          <w:rFonts w:ascii="Cambria" w:hAnsi="Cambria"/>
          <w:b/>
          <w:bCs/>
        </w:rPr>
        <w:t xml:space="preserve">Z-stack fluorescence lifetime of biofilms on the DIVER microscope. </w:t>
      </w:r>
    </w:p>
    <w:p w14:paraId="02CA6DB4" w14:textId="04D208ED" w:rsidR="00F27C25" w:rsidRPr="00CD0D15" w:rsidRDefault="00F27C25" w:rsidP="005346C4">
      <w:pPr>
        <w:spacing w:line="480" w:lineRule="auto"/>
        <w:ind w:firstLine="720"/>
        <w:outlineLvl w:val="0"/>
        <w:rPr>
          <w:rFonts w:ascii="Cambria" w:hAnsi="Cambria"/>
        </w:rPr>
      </w:pPr>
      <w:r w:rsidRPr="00CD0D15">
        <w:rPr>
          <w:rFonts w:ascii="Cambria" w:hAnsi="Cambria"/>
        </w:rPr>
        <w:t xml:space="preserve">Intact </w:t>
      </w:r>
      <w:r w:rsidR="005346C4">
        <w:rPr>
          <w:rFonts w:ascii="Cambria" w:hAnsi="Cambria"/>
        </w:rPr>
        <w:t xml:space="preserve">WT </w:t>
      </w:r>
      <w:r w:rsidRPr="005346C4">
        <w:rPr>
          <w:rFonts w:ascii="Cambria" w:hAnsi="Cambria"/>
          <w:i/>
          <w:iCs/>
        </w:rPr>
        <w:t>P. aeruginosa</w:t>
      </w:r>
      <w:r w:rsidR="005346C4">
        <w:rPr>
          <w:rFonts w:ascii="Cambria" w:hAnsi="Cambria"/>
          <w:i/>
          <w:iCs/>
        </w:rPr>
        <w:t xml:space="preserve"> </w:t>
      </w:r>
      <w:r w:rsidR="005346C4">
        <w:rPr>
          <w:rFonts w:ascii="Cambria" w:hAnsi="Cambria"/>
        </w:rPr>
        <w:t>PA14</w:t>
      </w:r>
      <w:r w:rsidRPr="005346C4">
        <w:rPr>
          <w:rFonts w:ascii="Cambria" w:hAnsi="Cambria"/>
          <w:i/>
          <w:iCs/>
        </w:rPr>
        <w:t xml:space="preserve"> </w:t>
      </w:r>
      <w:r w:rsidRPr="00CD0D15">
        <w:rPr>
          <w:rFonts w:ascii="Cambria" w:hAnsi="Cambria"/>
        </w:rPr>
        <w:t>biofilms</w:t>
      </w:r>
      <w:r w:rsidR="005346C4">
        <w:rPr>
          <w:rFonts w:ascii="Cambria" w:hAnsi="Cambria"/>
        </w:rPr>
        <w:t xml:space="preserve"> were</w:t>
      </w:r>
      <w:r w:rsidRPr="00CD0D15">
        <w:rPr>
          <w:rFonts w:ascii="Cambria" w:hAnsi="Cambria"/>
        </w:rPr>
        <w:t xml:space="preserve"> </w:t>
      </w:r>
      <w:r w:rsidR="005346C4">
        <w:rPr>
          <w:rFonts w:ascii="Cambria" w:hAnsi="Cambria"/>
        </w:rPr>
        <w:t xml:space="preserve">grown in ASM for </w:t>
      </w:r>
      <w:r w:rsidR="00CF5F7C">
        <w:rPr>
          <w:rFonts w:ascii="Cambria" w:hAnsi="Cambria"/>
        </w:rPr>
        <w:t>three</w:t>
      </w:r>
      <w:r w:rsidR="005346C4">
        <w:rPr>
          <w:rFonts w:ascii="Cambria" w:hAnsi="Cambria"/>
        </w:rPr>
        <w:t xml:space="preserve"> days and </w:t>
      </w:r>
      <w:r w:rsidRPr="00CD0D15">
        <w:rPr>
          <w:rFonts w:ascii="Cambria" w:hAnsi="Cambria"/>
        </w:rPr>
        <w:t xml:space="preserve">prepared for z-stack imaging by adding a large coverslip on top of the surface of the biofilm, and then imaged with </w:t>
      </w:r>
      <w:r w:rsidRPr="00CD0D15">
        <w:rPr>
          <w:rFonts w:ascii="Cambria" w:hAnsi="Cambria"/>
          <w:color w:val="000000" w:themeColor="text1"/>
        </w:rPr>
        <w:t>a 0.8 NA 40x Water objective</w:t>
      </w:r>
      <w:ins w:id="811" w:author="tara gallagher" w:date="2024-10-25T08:27:00Z">
        <w:r w:rsidR="0088155C">
          <w:rPr>
            <w:rFonts w:ascii="Cambria" w:hAnsi="Cambria"/>
            <w:color w:val="000000" w:themeColor="text1"/>
          </w:rPr>
          <w:t xml:space="preserve"> (</w:t>
        </w:r>
        <w:r w:rsidR="0088155C" w:rsidRPr="0088155C">
          <w:rPr>
            <w:rFonts w:ascii="Cambria" w:hAnsi="Cambria"/>
            <w:color w:val="000000" w:themeColor="text1"/>
          </w:rPr>
          <w:t>Olympus LUMPLFLN 40XW Objective</w:t>
        </w:r>
        <w:r w:rsidR="0088155C">
          <w:rPr>
            <w:rFonts w:ascii="Cambria" w:hAnsi="Cambria"/>
            <w:color w:val="000000" w:themeColor="text1"/>
          </w:rPr>
          <w:t>)</w:t>
        </w:r>
      </w:ins>
      <w:r w:rsidRPr="00CD0D15">
        <w:rPr>
          <w:rFonts w:ascii="Cambria" w:hAnsi="Cambria"/>
          <w:color w:val="000000" w:themeColor="text1"/>
        </w:rPr>
        <w:t>. Z-st</w:t>
      </w:r>
      <w:r w:rsidRPr="00CD0D15">
        <w:rPr>
          <w:rFonts w:ascii="Cambria" w:hAnsi="Cambria"/>
        </w:rPr>
        <w:t xml:space="preserve">acks were obtained on a custom-made microscope at the Laboratory for Fluorescence Dynamics, the DIVER (Deep Imaging Via Enhanced Recovery) </w:t>
      </w:r>
      <w:r w:rsidRPr="00CD0D15">
        <w:rPr>
          <w:rFonts w:ascii="Cambria" w:hAnsi="Cambria"/>
        </w:rPr>
        <w:fldChar w:fldCharType="begin"/>
      </w:r>
      <w:r w:rsidR="00060A02">
        <w:rPr>
          <w:rFonts w:ascii="Cambria" w:hAnsi="Cambria"/>
        </w:rPr>
        <w:instrText xml:space="preserve"> ADDIN ZOTERO_ITEM CSL_CITATION {"citationID":"a2jvnud2i74","properties":{"formattedCitation":"(22\\uc0\\u8211{}24)","plainCitation":"(22–24)","noteIndex":0},"citationItems":[{"id":383,"uris":["http://zotero.org/users/6261839/items/GZJLL3YJ",["http://zotero.org/users/6261839/items/GZJLL3YJ"]],"itemData":{"id":383,"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Protocols","DOI":"10.3390/mps2020053","issue":"2","language":"en","license":"http://creativecommons.org/licenses/by/3.0/","note":"number: 2\npublisher: Multidisciplinary Digital Publishing Institute","page":"53","source":"www.mdpi.com","title":"The DIVER Microscope for Imaging in Scattering Media","volume":"2","author":[{"family":"Dvornikov","given":"Alexander"},{"family":"Malacrida","given":"Leonel"},{"family":"Gratton","given":"Enrico"}],"issued":{"date-parts":[["2019",6]]}}},{"id":384,"uris":["http://zotero.org/users/6261839/items/SPQVFHIW",["http://zotero.org/users/6261839/items/SPQVFHIW"]],"itemData":{"id":384,"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id":1490,"uris":["http://zotero.org/users/6261839/items/763PBGU8"],"itemData":{"id":1490,"type":"article-journal","container-title":"APL Photonics","issue":"12","note":"publisher: AIP Publishing","source":"Google Scholar","title":"AO DIVER: Development of a three-dimensional adaptive optics system to advance the depth limits of multiphoton imaging","title-short":"AO DIVER","URL":"https://pubs.aip.org/aip/app/article/5/12/120801/1024395","volume":"5","author":[{"family":"Leemans","given":"S."},{"family":"Dvornikov","given":"A."},{"family":"Gallagher","given":"T."},{"family":"Gratton","given":"E."}],"accessed":{"date-parts":[["2024",6,12]]},"issued":{"date-parts":[["2020"]]}}}],"schema":"https://github.com/citation-style-language/schema/raw/master/csl-citation.json"} </w:instrText>
      </w:r>
      <w:r w:rsidRPr="00CD0D15">
        <w:rPr>
          <w:rFonts w:ascii="Cambria" w:hAnsi="Cambria"/>
        </w:rPr>
        <w:fldChar w:fldCharType="separate"/>
      </w:r>
      <w:r w:rsidR="00060A02" w:rsidRPr="00060A02">
        <w:rPr>
          <w:rFonts w:ascii="Cambria" w:hAnsi="Cambria"/>
        </w:rPr>
        <w:t>(22–24)</w:t>
      </w:r>
      <w:r w:rsidRPr="00CD0D15">
        <w:rPr>
          <w:rFonts w:ascii="Cambria" w:hAnsi="Cambria"/>
        </w:rPr>
        <w:fldChar w:fldCharType="end"/>
      </w:r>
      <w:r w:rsidRPr="00CD0D15">
        <w:rPr>
          <w:rFonts w:ascii="Cambria" w:hAnsi="Cambria"/>
        </w:rPr>
        <w:t xml:space="preserve">. The DIVER is a </w:t>
      </w:r>
      <w:r w:rsidRPr="00CD0D15">
        <w:rPr>
          <w:rFonts w:ascii="Cambria" w:hAnsi="Cambria"/>
          <w:color w:val="000000"/>
          <w:shd w:val="clear" w:color="auto" w:fill="FFFFFF"/>
        </w:rPr>
        <w:t xml:space="preserve">Nikon Eclipse TE2000-U microscope equipped </w:t>
      </w:r>
      <w:r w:rsidRPr="00CD0D15">
        <w:rPr>
          <w:rFonts w:ascii="Cambria" w:hAnsi="Cambria"/>
        </w:rPr>
        <w:t xml:space="preserve">with a wide-area 18x18 mm photomultiplier tube (PMT) (Hamamatsu R7600P-300) which enhances photon collection. Samples were excited with 2-photon excitation at 740 nm using </w:t>
      </w:r>
      <w:r w:rsidRPr="00CD0D15">
        <w:rPr>
          <w:rFonts w:ascii="Cambria" w:hAnsi="Cambria"/>
          <w:color w:val="000000"/>
          <w:shd w:val="clear" w:color="auto" w:fill="FFFFFF"/>
        </w:rPr>
        <w:t xml:space="preserve">a Tsunami Spectra-Physics </w:t>
      </w:r>
      <w:proofErr w:type="spellStart"/>
      <w:proofErr w:type="gramStart"/>
      <w:r w:rsidRPr="00CD0D15">
        <w:rPr>
          <w:rFonts w:ascii="Cambria" w:hAnsi="Cambria"/>
          <w:color w:val="000000"/>
          <w:shd w:val="clear" w:color="auto" w:fill="FFFFFF"/>
        </w:rPr>
        <w:t>Ti:Sapphire</w:t>
      </w:r>
      <w:proofErr w:type="spellEnd"/>
      <w:proofErr w:type="gramEnd"/>
      <w:r w:rsidRPr="00CD0D15">
        <w:rPr>
          <w:rFonts w:ascii="Cambria" w:hAnsi="Cambria"/>
          <w:color w:val="000000"/>
          <w:shd w:val="clear" w:color="auto" w:fill="FFFFFF"/>
        </w:rPr>
        <w:t xml:space="preserve"> laser (80 MHz). The emission was filtered with a Schott BG-39 filter and</w:t>
      </w:r>
      <w:r w:rsidR="00751974">
        <w:rPr>
          <w:rFonts w:ascii="Cambria" w:hAnsi="Cambria"/>
          <w:color w:val="000000"/>
          <w:shd w:val="clear" w:color="auto" w:fill="FFFFFF"/>
        </w:rPr>
        <w:t xml:space="preserve"> </w:t>
      </w:r>
      <w:r w:rsidR="009B6BF6">
        <w:rPr>
          <w:rFonts w:ascii="Cambria" w:hAnsi="Cambria"/>
          <w:color w:val="000000"/>
          <w:shd w:val="clear" w:color="auto" w:fill="FFFFFF"/>
        </w:rPr>
        <w:t>NADH-targeted optical bandpass filter (400-500 nm)</w:t>
      </w:r>
      <w:r w:rsidR="00751974">
        <w:rPr>
          <w:rFonts w:ascii="Cambria" w:hAnsi="Cambria"/>
          <w:color w:val="000000"/>
          <w:shd w:val="clear" w:color="auto" w:fill="FFFFFF"/>
        </w:rPr>
        <w:t xml:space="preserve">. </w:t>
      </w:r>
      <w:r w:rsidR="0003246E">
        <w:rPr>
          <w:rFonts w:ascii="Cambria" w:hAnsi="Cambria"/>
          <w:color w:val="000000"/>
          <w:shd w:val="clear" w:color="auto" w:fill="FFFFFF"/>
        </w:rPr>
        <w:t>F</w:t>
      </w:r>
      <w:r w:rsidRPr="00CD0D15">
        <w:rPr>
          <w:rFonts w:ascii="Cambria" w:hAnsi="Cambria"/>
          <w:color w:val="000000"/>
          <w:shd w:val="clear" w:color="auto" w:fill="FFFFFF"/>
        </w:rPr>
        <w:t xml:space="preserve">luorescence lifetime data was collected with </w:t>
      </w:r>
      <w:proofErr w:type="spellStart"/>
      <w:r w:rsidRPr="00CD0D15">
        <w:rPr>
          <w:rFonts w:ascii="Cambria" w:hAnsi="Cambria"/>
          <w:color w:val="000000"/>
          <w:shd w:val="clear" w:color="auto" w:fill="FFFFFF"/>
        </w:rPr>
        <w:t>SimFCS</w:t>
      </w:r>
      <w:proofErr w:type="spellEnd"/>
      <w:r w:rsidRPr="00CD0D15">
        <w:rPr>
          <w:rFonts w:ascii="Cambria" w:hAnsi="Cambria"/>
          <w:color w:val="000000"/>
          <w:shd w:val="clear" w:color="auto" w:fill="FFFFFF"/>
        </w:rPr>
        <w:t xml:space="preserve"> v4 software. Z-stacks were automatically acquired every </w:t>
      </w:r>
      <w:r w:rsidR="005346C4">
        <w:rPr>
          <w:rFonts w:ascii="Cambria" w:hAnsi="Cambria"/>
          <w:color w:val="000000"/>
          <w:shd w:val="clear" w:color="auto" w:fill="FFFFFF"/>
        </w:rPr>
        <w:t xml:space="preserve">100 </w:t>
      </w:r>
      <w:r w:rsidRPr="00CD0D15">
        <w:rPr>
          <w:rFonts w:ascii="Cambria" w:hAnsi="Cambria"/>
          <w:color w:val="000000"/>
          <w:shd w:val="clear" w:color="auto" w:fill="FFFFFF"/>
        </w:rPr>
        <w:t>µm</w:t>
      </w:r>
      <w:r w:rsidR="0003246E">
        <w:rPr>
          <w:rFonts w:ascii="Cambria" w:hAnsi="Cambria"/>
          <w:color w:val="000000"/>
          <w:shd w:val="clear" w:color="auto" w:fill="FFFFFF"/>
        </w:rPr>
        <w:t>,</w:t>
      </w:r>
      <w:r w:rsidRPr="00CD0D15">
        <w:rPr>
          <w:rFonts w:ascii="Cambria" w:hAnsi="Cambria"/>
          <w:color w:val="000000"/>
          <w:shd w:val="clear" w:color="auto" w:fill="FFFFFF"/>
        </w:rPr>
        <w:t xml:space="preserve"> from the surface of the biofilm to </w:t>
      </w:r>
      <w:r w:rsidR="005346C4">
        <w:rPr>
          <w:rFonts w:ascii="Cambria" w:hAnsi="Cambria"/>
          <w:color w:val="000000"/>
          <w:shd w:val="clear" w:color="auto" w:fill="FFFFFF"/>
        </w:rPr>
        <w:t>1</w:t>
      </w:r>
      <w:r w:rsidRPr="00CD0D15">
        <w:rPr>
          <w:rFonts w:ascii="Cambria" w:hAnsi="Cambria"/>
          <w:color w:val="000000"/>
          <w:shd w:val="clear" w:color="auto" w:fill="FFFFFF"/>
        </w:rPr>
        <w:t xml:space="preserve"> mm deep. The laser power was increased with an exponential function for deeper sample imaging, with the power ranging from </w:t>
      </w:r>
      <w:r w:rsidR="00751974" w:rsidRPr="00751974">
        <w:rPr>
          <w:rFonts w:ascii="Cambria" w:hAnsi="Cambria"/>
          <w:color w:val="000000" w:themeColor="text1"/>
          <w:shd w:val="clear" w:color="auto" w:fill="FFFFFF"/>
        </w:rPr>
        <w:t xml:space="preserve">1-58 </w:t>
      </w:r>
      <w:proofErr w:type="spellStart"/>
      <w:r w:rsidR="00A11572" w:rsidRPr="00751974">
        <w:rPr>
          <w:rFonts w:ascii="Cambria" w:hAnsi="Cambria"/>
          <w:color w:val="000000" w:themeColor="text1"/>
          <w:shd w:val="clear" w:color="auto" w:fill="FFFFFF"/>
        </w:rPr>
        <w:t>m</w:t>
      </w:r>
      <w:r w:rsidR="00A11572">
        <w:rPr>
          <w:rFonts w:ascii="Cambria" w:hAnsi="Cambria"/>
          <w:color w:val="000000" w:themeColor="text1"/>
          <w:shd w:val="clear" w:color="auto" w:fill="FFFFFF"/>
        </w:rPr>
        <w:t>W</w:t>
      </w:r>
      <w:proofErr w:type="spellEnd"/>
      <w:r w:rsidR="00751974" w:rsidRPr="00751974">
        <w:rPr>
          <w:rFonts w:ascii="Cambria" w:hAnsi="Cambria"/>
          <w:color w:val="000000" w:themeColor="text1"/>
          <w:shd w:val="clear" w:color="auto" w:fill="FFFFFF"/>
        </w:rPr>
        <w:t>.</w:t>
      </w:r>
    </w:p>
    <w:p w14:paraId="2ADF5574" w14:textId="77777777" w:rsidR="00F27C25" w:rsidRPr="00CD0D15" w:rsidRDefault="00F27C25" w:rsidP="00F27C25">
      <w:pPr>
        <w:spacing w:line="480" w:lineRule="auto"/>
        <w:rPr>
          <w:rFonts w:ascii="Cambria" w:hAnsi="Cambria"/>
        </w:rPr>
      </w:pPr>
    </w:p>
    <w:p w14:paraId="54DE0C6C" w14:textId="77777777" w:rsidR="00F27C25" w:rsidRPr="00CD0D15" w:rsidRDefault="00F27C25" w:rsidP="00F27C25">
      <w:pPr>
        <w:spacing w:line="480" w:lineRule="auto"/>
        <w:rPr>
          <w:rFonts w:ascii="Cambria" w:hAnsi="Cambria"/>
          <w:b/>
          <w:bCs/>
        </w:rPr>
      </w:pPr>
      <w:r w:rsidRPr="00CD0D15">
        <w:rPr>
          <w:rFonts w:ascii="Cambria" w:hAnsi="Cambria"/>
          <w:b/>
          <w:bCs/>
        </w:rPr>
        <w:t xml:space="preserve">Fluorescence lifetime analysis and visualization. </w:t>
      </w:r>
    </w:p>
    <w:p w14:paraId="658F6E70" w14:textId="70BC3EED" w:rsidR="00F27C25" w:rsidRPr="00CD0D15" w:rsidRDefault="00F8293F" w:rsidP="00F8293F">
      <w:pPr>
        <w:widowControl w:val="0"/>
        <w:autoSpaceDE w:val="0"/>
        <w:autoSpaceDN w:val="0"/>
        <w:adjustRightInd w:val="0"/>
        <w:spacing w:line="480" w:lineRule="auto"/>
        <w:ind w:firstLine="720"/>
        <w:rPr>
          <w:rFonts w:ascii="Cambria" w:hAnsi="Cambria"/>
        </w:rPr>
      </w:pPr>
      <w:r>
        <w:rPr>
          <w:rFonts w:ascii="Cambria" w:hAnsi="Cambria"/>
        </w:rPr>
        <w:t>F</w:t>
      </w:r>
      <w:r w:rsidR="00F27C25" w:rsidRPr="00CD0D15">
        <w:rPr>
          <w:rFonts w:ascii="Cambria" w:hAnsi="Cambria"/>
        </w:rPr>
        <w:t>luoresce</w:t>
      </w:r>
      <w:r>
        <w:rPr>
          <w:rFonts w:ascii="Cambria" w:hAnsi="Cambria"/>
        </w:rPr>
        <w:t xml:space="preserve">nt </w:t>
      </w:r>
      <w:r w:rsidR="00F27C25" w:rsidRPr="00CD0D15">
        <w:rPr>
          <w:rFonts w:ascii="Cambria" w:hAnsi="Cambria"/>
        </w:rPr>
        <w:t xml:space="preserve">lifetime data </w:t>
      </w:r>
      <w:r>
        <w:rPr>
          <w:rFonts w:ascii="Cambria" w:hAnsi="Cambria"/>
        </w:rPr>
        <w:t>analysis was performed in</w:t>
      </w:r>
      <w:r w:rsidR="00F27C25" w:rsidRPr="00CD0D15">
        <w:rPr>
          <w:rFonts w:ascii="Cambria" w:hAnsi="Cambria"/>
        </w:rPr>
        <w:t xml:space="preserve"> </w:t>
      </w:r>
      <w:proofErr w:type="spellStart"/>
      <w:r w:rsidR="00F27C25" w:rsidRPr="00CD0D15">
        <w:rPr>
          <w:rFonts w:ascii="Cambria" w:hAnsi="Cambria"/>
        </w:rPr>
        <w:t>SimFCS</w:t>
      </w:r>
      <w:proofErr w:type="spellEnd"/>
      <w:r w:rsidR="00F27C25" w:rsidRPr="00CD0D15">
        <w:rPr>
          <w:rFonts w:ascii="Cambria" w:hAnsi="Cambria"/>
        </w:rPr>
        <w:t xml:space="preserve"> v4</w:t>
      </w:r>
      <w:ins w:id="812" w:author="tara gallagher" w:date="2024-10-24T16:56:00Z">
        <w:r w:rsidR="001D65B0">
          <w:rPr>
            <w:rFonts w:ascii="Cambria" w:hAnsi="Cambria"/>
          </w:rPr>
          <w:t>-</w:t>
        </w:r>
        <w:r w:rsidR="001D65B0" w:rsidRPr="001D65B0">
          <w:rPr>
            <w:rFonts w:ascii="Cambria" w:hAnsi="Cambria"/>
          </w:rPr>
          <w:t>20200515</w:t>
        </w:r>
      </w:ins>
      <w:r w:rsidR="00F27C25" w:rsidRPr="00CD0D15">
        <w:rPr>
          <w:rFonts w:ascii="Cambria" w:hAnsi="Cambria"/>
        </w:rPr>
        <w:t xml:space="preserve"> </w:t>
      </w:r>
      <w:r>
        <w:rPr>
          <w:rFonts w:ascii="Cambria" w:hAnsi="Cambria"/>
        </w:rPr>
        <w:t xml:space="preserve">software </w:t>
      </w:r>
      <w:r w:rsidR="00F27C25" w:rsidRPr="00CD0D15">
        <w:rPr>
          <w:rFonts w:ascii="Cambria" w:hAnsi="Cambria"/>
        </w:rPr>
        <w:lastRenderedPageBreak/>
        <w:fldChar w:fldCharType="begin"/>
      </w:r>
      <w:r w:rsidR="00060A02">
        <w:rPr>
          <w:rFonts w:ascii="Cambria" w:hAnsi="Cambria"/>
        </w:rPr>
        <w:instrText xml:space="preserve"> ADDIN ZOTERO_ITEM CSL_CITATION {"citationID":"at93ufbpsa","properties":{"formattedCitation":"(42)","plainCitation":"(42)","noteIndex":0},"citationItems":[{"id":385,"uris":["http://zotero.org/users/6261839/items/2UZMVUWD",["http://zotero.org/users/6261839/items/2UZMVUWD"]],"itemData":{"id":385,"type":"article-journal","abstract":"This protocol describes fit-free analysis of fluorescence lifetime imaging microscopy (FLIM) data using the phasor approach. Pixel-by-pixel decays are transformed to the phasor space, and then the clusters can be connected to the image by the reciprocity rules of the phasor plots.","container-title":"Nature Protocols","DOI":"10.1038/s41596-018-0026-5","ISSN":"1750-2799","issue":"9","language":"en","license":"2018 The Author(s)","page":"1979-2004","source":"www.nature.com","title":"Fit-free analysis of fluorescence lifetime imaging data using the phasor approach","volume":"13","author":[{"family":"Ranjit","given":"Suman"},{"family":"Malacrida","given":"Leonel"},{"family":"Jameson","given":"David M."},{"family":"Gratton","given":"Enrico"}],"issued":{"date-parts":[["2018",9]]}}}],"schema":"https://github.com/citation-style-language/schema/raw/master/csl-citation.json"} </w:instrText>
      </w:r>
      <w:r w:rsidR="00F27C25" w:rsidRPr="00CD0D15">
        <w:rPr>
          <w:rFonts w:ascii="Cambria" w:hAnsi="Cambria"/>
        </w:rPr>
        <w:fldChar w:fldCharType="separate"/>
      </w:r>
      <w:r w:rsidR="00060A02">
        <w:rPr>
          <w:rFonts w:ascii="Cambria" w:hAnsi="Cambria"/>
        </w:rPr>
        <w:t>(42)</w:t>
      </w:r>
      <w:r w:rsidR="00F27C25" w:rsidRPr="00CD0D15">
        <w:rPr>
          <w:rFonts w:ascii="Cambria" w:hAnsi="Cambria"/>
        </w:rPr>
        <w:fldChar w:fldCharType="end"/>
      </w:r>
      <w:r w:rsidR="00A11572">
        <w:rPr>
          <w:rFonts w:ascii="Cambria" w:hAnsi="Cambria"/>
        </w:rPr>
        <w:t>.</w:t>
      </w:r>
      <w:r w:rsidR="00F27C25" w:rsidRPr="00CD0D15">
        <w:rPr>
          <w:rFonts w:ascii="Cambria" w:hAnsi="Cambria"/>
        </w:rPr>
        <w:t xml:space="preserve"> The </w:t>
      </w:r>
      <w:ins w:id="813" w:author="tara gallagher" w:date="2024-10-24T16:49:00Z">
        <w:r w:rsidR="007B39AF">
          <w:rPr>
            <w:rFonts w:ascii="Cambria" w:hAnsi="Cambria"/>
          </w:rPr>
          <w:t xml:space="preserve">pixels in </w:t>
        </w:r>
      </w:ins>
      <w:ins w:id="814" w:author="tara gallagher" w:date="2024-10-24T16:56:00Z">
        <w:r w:rsidR="001D65B0">
          <w:rPr>
            <w:rFonts w:ascii="Cambria" w:hAnsi="Cambria"/>
          </w:rPr>
          <w:t xml:space="preserve">the fluorescent </w:t>
        </w:r>
      </w:ins>
      <w:r w:rsidR="00F27C25" w:rsidRPr="00CD0D15">
        <w:rPr>
          <w:rFonts w:ascii="Cambria" w:hAnsi="Cambria"/>
        </w:rPr>
        <w:t xml:space="preserve">images were </w:t>
      </w:r>
      <w:del w:id="815" w:author="tara gallagher" w:date="2024-10-24T16:49:00Z">
        <w:r w:rsidR="00F27C25" w:rsidRPr="00CD0D15" w:rsidDel="007B39AF">
          <w:rPr>
            <w:rFonts w:ascii="Cambria" w:hAnsi="Cambria"/>
          </w:rPr>
          <w:delText xml:space="preserve">masked using fluorescence intensity thresholds to exclude </w:delText>
        </w:r>
        <w:r w:rsidR="003434E7" w:rsidDel="007B39AF">
          <w:rPr>
            <w:rFonts w:ascii="Cambria" w:hAnsi="Cambria"/>
          </w:rPr>
          <w:delText xml:space="preserve">background </w:delText>
        </w:r>
        <w:r w:rsidR="001241CA" w:rsidDel="007B39AF">
          <w:rPr>
            <w:rFonts w:ascii="Cambria" w:hAnsi="Cambria"/>
          </w:rPr>
          <w:delText>noise</w:delText>
        </w:r>
        <w:r w:rsidDel="007B39AF">
          <w:rPr>
            <w:rFonts w:ascii="Cambria" w:hAnsi="Cambria"/>
          </w:rPr>
          <w:delText xml:space="preserve"> and </w:delText>
        </w:r>
      </w:del>
      <w:r>
        <w:rPr>
          <w:rFonts w:ascii="Cambria" w:hAnsi="Cambria"/>
        </w:rPr>
        <w:t>median-filtered</w:t>
      </w:r>
      <w:r w:rsidR="003434E7">
        <w:rPr>
          <w:rFonts w:ascii="Cambria" w:hAnsi="Cambria"/>
        </w:rPr>
        <w:t xml:space="preserve">. </w:t>
      </w:r>
      <w:del w:id="816" w:author="tara gallagher" w:date="2024-10-24T16:56:00Z">
        <w:r w:rsidR="00F27C25" w:rsidRPr="00CD0D15" w:rsidDel="001D65B0">
          <w:rPr>
            <w:rFonts w:ascii="Cambria" w:hAnsi="Cambria"/>
          </w:rPr>
          <w:delText xml:space="preserve">For the single cell or cluster analyses, the average </w:delText>
        </w:r>
        <w:r w:rsidR="00CE13BF" w:rsidDel="001D65B0">
          <w:rPr>
            <w:rFonts w:ascii="Cambria" w:hAnsi="Cambria"/>
          </w:rPr>
          <w:delText>G</w:delText>
        </w:r>
        <w:r w:rsidR="00CE13BF" w:rsidRPr="00CD0D15" w:rsidDel="001D65B0">
          <w:rPr>
            <w:rFonts w:ascii="Cambria" w:hAnsi="Cambria"/>
          </w:rPr>
          <w:delText xml:space="preserve"> </w:delText>
        </w:r>
        <w:r w:rsidR="00F27C25" w:rsidRPr="00CD0D15" w:rsidDel="001D65B0">
          <w:rPr>
            <w:rFonts w:ascii="Cambria" w:hAnsi="Cambria"/>
          </w:rPr>
          <w:delText xml:space="preserve">and </w:delText>
        </w:r>
        <w:r w:rsidR="00CE13BF" w:rsidDel="001D65B0">
          <w:rPr>
            <w:rFonts w:ascii="Cambria" w:hAnsi="Cambria"/>
          </w:rPr>
          <w:delText>S</w:delText>
        </w:r>
        <w:r w:rsidR="00CE13BF" w:rsidRPr="00CD0D15" w:rsidDel="001D65B0">
          <w:rPr>
            <w:rFonts w:ascii="Cambria" w:hAnsi="Cambria"/>
          </w:rPr>
          <w:delText xml:space="preserve"> </w:delText>
        </w:r>
        <w:r w:rsidR="00F27C25" w:rsidRPr="00CD0D15" w:rsidDel="001D65B0">
          <w:rPr>
            <w:rFonts w:ascii="Cambria" w:hAnsi="Cambria"/>
          </w:rPr>
          <w:delText>values were calculated</w:delText>
        </w:r>
        <w:r w:rsidDel="001D65B0">
          <w:rPr>
            <w:rFonts w:ascii="Cambria" w:hAnsi="Cambria"/>
          </w:rPr>
          <w:delText xml:space="preserve"> per cell/cluster</w:delText>
        </w:r>
        <w:r w:rsidR="00F27C25" w:rsidRPr="00CD0D15" w:rsidDel="001D65B0">
          <w:rPr>
            <w:rFonts w:ascii="Cambria" w:hAnsi="Cambria"/>
          </w:rPr>
          <w:delText>.</w:delText>
        </w:r>
        <w:r w:rsidDel="001D65B0">
          <w:rPr>
            <w:rFonts w:ascii="Cambria" w:hAnsi="Cambria"/>
          </w:rPr>
          <w:delText xml:space="preserve"> </w:delText>
        </w:r>
      </w:del>
      <w:r>
        <w:rPr>
          <w:rFonts w:ascii="Cambria" w:hAnsi="Cambria"/>
        </w:rPr>
        <w:t>Plots and statistical analyses were performed in python and R (</w:t>
      </w:r>
      <w:hyperlink r:id="rId18" w:history="1">
        <w:r w:rsidRPr="00BC60E3">
          <w:rPr>
            <w:rStyle w:val="Hyperlink"/>
            <w:rFonts w:ascii="Cambria" w:hAnsi="Cambria"/>
          </w:rPr>
          <w:t>https://github.com/tgallagh/PseudomonasFLIM</w:t>
        </w:r>
      </w:hyperlink>
      <w:r>
        <w:rPr>
          <w:rFonts w:ascii="Cambria" w:hAnsi="Cambria"/>
        </w:rPr>
        <w:t xml:space="preserve">). </w:t>
      </w:r>
    </w:p>
    <w:p w14:paraId="7715A7B2" w14:textId="77777777" w:rsidR="00F27C25" w:rsidRPr="007B706A" w:rsidRDefault="00F27C25" w:rsidP="00F27C25">
      <w:pPr>
        <w:spacing w:line="480" w:lineRule="auto"/>
        <w:ind w:firstLine="720"/>
        <w:outlineLvl w:val="0"/>
        <w:rPr>
          <w:bCs/>
          <w:iCs/>
        </w:rPr>
      </w:pPr>
    </w:p>
    <w:p w14:paraId="1442EE05" w14:textId="77777777" w:rsidR="00E011C8" w:rsidRDefault="00E011C8" w:rsidP="00F27C25">
      <w:pPr>
        <w:spacing w:line="480" w:lineRule="auto"/>
        <w:rPr>
          <w:ins w:id="817" w:author="tara gallagher" w:date="2024-10-25T10:22:00Z"/>
          <w:rFonts w:ascii="Cambria" w:hAnsi="Cambria"/>
          <w:b/>
          <w:bCs/>
        </w:rPr>
      </w:pPr>
    </w:p>
    <w:p w14:paraId="6BC1F928" w14:textId="77777777" w:rsidR="00E011C8" w:rsidRDefault="00E011C8" w:rsidP="00F27C25">
      <w:pPr>
        <w:spacing w:line="480" w:lineRule="auto"/>
        <w:rPr>
          <w:ins w:id="818" w:author="tara gallagher" w:date="2024-10-25T10:22:00Z"/>
          <w:rFonts w:ascii="Cambria" w:hAnsi="Cambria"/>
          <w:b/>
          <w:bCs/>
        </w:rPr>
      </w:pPr>
    </w:p>
    <w:p w14:paraId="5C6FAAA4" w14:textId="289EB63D" w:rsidR="00F27C25" w:rsidRPr="006C355E" w:rsidRDefault="003B0110" w:rsidP="00F27C25">
      <w:pPr>
        <w:spacing w:line="480" w:lineRule="auto"/>
        <w:rPr>
          <w:rFonts w:ascii="Cambria" w:hAnsi="Cambria"/>
          <w:b/>
          <w:bCs/>
        </w:rPr>
      </w:pPr>
      <w:r w:rsidRPr="006C355E">
        <w:rPr>
          <w:rFonts w:ascii="Cambria" w:hAnsi="Cambria"/>
          <w:b/>
          <w:bCs/>
        </w:rPr>
        <w:t>REFERENCES</w:t>
      </w:r>
    </w:p>
    <w:p w14:paraId="218B2723" w14:textId="59EF99F2" w:rsidR="006244C2" w:rsidRDefault="006244C2" w:rsidP="006244C2">
      <w:pPr>
        <w:jc w:val="center"/>
        <w:rPr>
          <w:rFonts w:ascii="Cambria" w:hAnsi="Cambria"/>
          <w:b/>
        </w:rPr>
      </w:pPr>
    </w:p>
    <w:p w14:paraId="464C27C0" w14:textId="77777777" w:rsidR="00E31B30" w:rsidRDefault="00E31B30" w:rsidP="00F27C25">
      <w:pPr>
        <w:rPr>
          <w:rFonts w:ascii="Cambria" w:hAnsi="Cambria"/>
        </w:rPr>
      </w:pPr>
    </w:p>
    <w:p w14:paraId="26E9AFFE" w14:textId="77777777" w:rsidR="00516B8F" w:rsidRPr="00516B8F" w:rsidRDefault="00E31B30" w:rsidP="00516B8F">
      <w:pPr>
        <w:pStyle w:val="Bibliography"/>
        <w:rPr>
          <w:rFonts w:hAnsi="msng"/>
          <w:sz w:val="24"/>
        </w:rPr>
      </w:pPr>
      <w:r>
        <w:rPr>
          <w:rFonts w:ascii="Cambria" w:hAnsi="Cambria"/>
        </w:rPr>
        <w:fldChar w:fldCharType="begin"/>
      </w:r>
      <w:r w:rsidR="00516B8F">
        <w:rPr>
          <w:rFonts w:ascii="Cambria" w:hAnsi="Cambria"/>
        </w:rPr>
        <w:instrText xml:space="preserve"> ADDIN ZOTERO_BIBL {"uncited":[],"omitted":[],"custom":[]} CSL_BIBLIOGRAPHY </w:instrText>
      </w:r>
      <w:r>
        <w:rPr>
          <w:rFonts w:ascii="Cambria" w:hAnsi="Cambria"/>
        </w:rPr>
        <w:fldChar w:fldCharType="separate"/>
      </w:r>
      <w:r w:rsidR="00516B8F" w:rsidRPr="00516B8F">
        <w:rPr>
          <w:rFonts w:hAnsi="msng"/>
          <w:sz w:val="24"/>
        </w:rPr>
        <w:t xml:space="preserve">1. </w:t>
      </w:r>
      <w:r w:rsidR="00516B8F" w:rsidRPr="00516B8F">
        <w:rPr>
          <w:rFonts w:hAnsi="msng"/>
          <w:sz w:val="24"/>
        </w:rPr>
        <w:tab/>
        <w:t>Cowley ES, Kopf SH, LaRiviere A, Ziebis W, Newman DK. 2015. Pediatric cystic fibrosis sputum can be chemically dynamic, anoxic, and extremely reduced due to hydrogen sulfide formation. mBio 6:e00767-15.</w:t>
      </w:r>
    </w:p>
    <w:p w14:paraId="6E11729F" w14:textId="77777777" w:rsidR="00516B8F" w:rsidRPr="00516B8F" w:rsidRDefault="00516B8F" w:rsidP="00516B8F">
      <w:pPr>
        <w:pStyle w:val="Bibliography"/>
        <w:rPr>
          <w:rFonts w:hAnsi="msng"/>
          <w:sz w:val="24"/>
        </w:rPr>
      </w:pPr>
      <w:r w:rsidRPr="00516B8F">
        <w:rPr>
          <w:rFonts w:hAnsi="msng"/>
          <w:sz w:val="24"/>
        </w:rPr>
        <w:t xml:space="preserve">2. </w:t>
      </w:r>
      <w:r w:rsidRPr="00516B8F">
        <w:rPr>
          <w:rFonts w:hAnsi="msng"/>
          <w:sz w:val="24"/>
        </w:rPr>
        <w:tab/>
        <w:t>Worlitzsch D, Tarran R, Ulrich M, Schwab U, Cekici A, Meyer KC, Birrer P, Bellon G, Berger J, Weiss T, Botzenhart K, Yankaskas JR, Randell S, Boucher RC, D</w:t>
      </w:r>
      <w:r w:rsidRPr="00516B8F">
        <w:rPr>
          <w:rFonts w:hAnsi="msng"/>
          <w:sz w:val="24"/>
        </w:rPr>
        <w:t>ö</w:t>
      </w:r>
      <w:r w:rsidRPr="00516B8F">
        <w:rPr>
          <w:rFonts w:hAnsi="msng"/>
          <w:sz w:val="24"/>
        </w:rPr>
        <w:t>ring G. 2002. Effects of reduced mucus oxygen concentration in airway Pseudomonas infections of cystic fibrosis patients. J Clin Invest 109:317</w:t>
      </w:r>
      <w:r w:rsidRPr="00516B8F">
        <w:rPr>
          <w:rFonts w:hAnsi="msng"/>
          <w:sz w:val="24"/>
        </w:rPr>
        <w:t>–</w:t>
      </w:r>
      <w:r w:rsidRPr="00516B8F">
        <w:rPr>
          <w:rFonts w:hAnsi="msng"/>
          <w:sz w:val="24"/>
        </w:rPr>
        <w:t>325.</w:t>
      </w:r>
    </w:p>
    <w:p w14:paraId="2E672550" w14:textId="77777777" w:rsidR="00516B8F" w:rsidRPr="00516B8F" w:rsidRDefault="00516B8F" w:rsidP="00516B8F">
      <w:pPr>
        <w:pStyle w:val="Bibliography"/>
        <w:rPr>
          <w:rFonts w:hAnsi="msng"/>
          <w:sz w:val="24"/>
        </w:rPr>
      </w:pPr>
      <w:r w:rsidRPr="00516B8F">
        <w:rPr>
          <w:rFonts w:hAnsi="msng"/>
          <w:sz w:val="24"/>
        </w:rPr>
        <w:t xml:space="preserve">3. </w:t>
      </w:r>
      <w:r w:rsidRPr="00516B8F">
        <w:rPr>
          <w:rFonts w:hAnsi="msng"/>
          <w:sz w:val="24"/>
        </w:rPr>
        <w:tab/>
        <w:t>Martin LW, Gray AR, Brockway B, Lamont IL. 2023. Pseudomonas aeruginosa is oxygen-deprived during infection in cystic fibrosis lungs, reducing the effectiveness of antibiotics. FEMS Microbiol Lett 370:fnad076.</w:t>
      </w:r>
    </w:p>
    <w:p w14:paraId="460F48F3" w14:textId="77777777" w:rsidR="00516B8F" w:rsidRPr="00516B8F" w:rsidRDefault="00516B8F" w:rsidP="00516B8F">
      <w:pPr>
        <w:pStyle w:val="Bibliography"/>
        <w:rPr>
          <w:rFonts w:hAnsi="msng"/>
          <w:sz w:val="24"/>
        </w:rPr>
      </w:pPr>
      <w:r w:rsidRPr="00516B8F">
        <w:rPr>
          <w:rFonts w:hAnsi="msng"/>
          <w:sz w:val="24"/>
        </w:rPr>
        <w:t xml:space="preserve">4. </w:t>
      </w:r>
      <w:r w:rsidRPr="00516B8F">
        <w:rPr>
          <w:rFonts w:hAnsi="msng"/>
          <w:sz w:val="24"/>
        </w:rPr>
        <w:tab/>
        <w:t>Kolpen M, Hansen CR, Bjarnsholt T, Moser C, Christensen LD, Gennip M van, Ciofu O, Mandsberg L, Kharazmi A, D</w:t>
      </w:r>
      <w:r w:rsidRPr="00516B8F">
        <w:rPr>
          <w:rFonts w:hAnsi="msng"/>
          <w:sz w:val="24"/>
        </w:rPr>
        <w:t>ö</w:t>
      </w:r>
      <w:r w:rsidRPr="00516B8F">
        <w:rPr>
          <w:rFonts w:hAnsi="msng"/>
          <w:sz w:val="24"/>
        </w:rPr>
        <w:t>ring G, Givskov M, H</w:t>
      </w:r>
      <w:r w:rsidRPr="00516B8F">
        <w:rPr>
          <w:rFonts w:hAnsi="msng"/>
          <w:sz w:val="24"/>
        </w:rPr>
        <w:t>ø</w:t>
      </w:r>
      <w:r w:rsidRPr="00516B8F">
        <w:rPr>
          <w:rFonts w:hAnsi="msng"/>
          <w:sz w:val="24"/>
        </w:rPr>
        <w:t>iby N, Jensen P</w:t>
      </w:r>
      <w:r w:rsidRPr="00516B8F">
        <w:rPr>
          <w:rFonts w:hAnsi="msng"/>
          <w:sz w:val="24"/>
        </w:rPr>
        <w:t>Ø</w:t>
      </w:r>
      <w:r w:rsidRPr="00516B8F">
        <w:rPr>
          <w:rFonts w:hAnsi="msng"/>
          <w:sz w:val="24"/>
        </w:rPr>
        <w:t xml:space="preserve">. 2010. </w:t>
      </w:r>
      <w:r w:rsidRPr="00516B8F">
        <w:rPr>
          <w:rFonts w:hAnsi="msng"/>
          <w:sz w:val="24"/>
        </w:rPr>
        <w:lastRenderedPageBreak/>
        <w:t>Polymorphonuclear leucocytes consume oxygen in sputum from chronic Pseudomonas aeruginosa pneumonia in cystic fibrosis. Thorax 65:57</w:t>
      </w:r>
      <w:r w:rsidRPr="00516B8F">
        <w:rPr>
          <w:rFonts w:hAnsi="msng"/>
          <w:sz w:val="24"/>
        </w:rPr>
        <w:t>–</w:t>
      </w:r>
      <w:r w:rsidRPr="00516B8F">
        <w:rPr>
          <w:rFonts w:hAnsi="msng"/>
          <w:sz w:val="24"/>
        </w:rPr>
        <w:t>62.</w:t>
      </w:r>
    </w:p>
    <w:p w14:paraId="536E78C7" w14:textId="77777777" w:rsidR="00516B8F" w:rsidRPr="00516B8F" w:rsidRDefault="00516B8F" w:rsidP="00516B8F">
      <w:pPr>
        <w:pStyle w:val="Bibliography"/>
        <w:rPr>
          <w:rFonts w:hAnsi="msng"/>
          <w:sz w:val="24"/>
        </w:rPr>
      </w:pPr>
      <w:r w:rsidRPr="00516B8F">
        <w:rPr>
          <w:rFonts w:hAnsi="msng"/>
          <w:sz w:val="24"/>
        </w:rPr>
        <w:t xml:space="preserve">5. </w:t>
      </w:r>
      <w:r w:rsidRPr="00516B8F">
        <w:rPr>
          <w:rFonts w:hAnsi="msng"/>
          <w:sz w:val="24"/>
        </w:rPr>
        <w:tab/>
        <w:t>Line L, Alhede M, Kolpen M, K</w:t>
      </w:r>
      <w:r w:rsidRPr="00516B8F">
        <w:rPr>
          <w:rFonts w:hAnsi="msng"/>
          <w:sz w:val="24"/>
        </w:rPr>
        <w:t>ü</w:t>
      </w:r>
      <w:r w:rsidRPr="00516B8F">
        <w:rPr>
          <w:rFonts w:hAnsi="msng"/>
          <w:sz w:val="24"/>
        </w:rPr>
        <w:t>hl M, Ciofu O, Bjarnsholt T, Moser C, Toyofuku M, Nomura N, H</w:t>
      </w:r>
      <w:r w:rsidRPr="00516B8F">
        <w:rPr>
          <w:rFonts w:hAnsi="msng"/>
          <w:sz w:val="24"/>
        </w:rPr>
        <w:t>ø</w:t>
      </w:r>
      <w:r w:rsidRPr="00516B8F">
        <w:rPr>
          <w:rFonts w:hAnsi="msng"/>
          <w:sz w:val="24"/>
        </w:rPr>
        <w:t>iby N, Jensen P</w:t>
      </w:r>
      <w:r w:rsidRPr="00516B8F">
        <w:rPr>
          <w:rFonts w:hAnsi="msng"/>
          <w:sz w:val="24"/>
        </w:rPr>
        <w:t>Ø</w:t>
      </w:r>
      <w:r w:rsidRPr="00516B8F">
        <w:rPr>
          <w:rFonts w:hAnsi="msng"/>
          <w:sz w:val="24"/>
        </w:rPr>
        <w:t>. 2014. Physiological levels of nitrate support anoxic growth by denitrification of Pseudomonas aeruginosa at growth rates reported in cystic fibrosis lungs and sputum. Front Microbiol 5.</w:t>
      </w:r>
    </w:p>
    <w:p w14:paraId="501C56B7" w14:textId="77777777" w:rsidR="00516B8F" w:rsidRPr="00516B8F" w:rsidRDefault="00516B8F" w:rsidP="00516B8F">
      <w:pPr>
        <w:pStyle w:val="Bibliography"/>
        <w:rPr>
          <w:rFonts w:hAnsi="msng"/>
          <w:sz w:val="24"/>
        </w:rPr>
      </w:pPr>
      <w:r w:rsidRPr="00516B8F">
        <w:rPr>
          <w:rFonts w:hAnsi="msng"/>
          <w:sz w:val="24"/>
        </w:rPr>
        <w:t xml:space="preserve">6. </w:t>
      </w:r>
      <w:r w:rsidRPr="00516B8F">
        <w:rPr>
          <w:rFonts w:hAnsi="msng"/>
          <w:sz w:val="24"/>
        </w:rPr>
        <w:tab/>
        <w:t>Palmer KL, Brown SA, Whiteley M. 2007. Membrane-Bound Nitrate Reductase Is Required for Anaerobic Growth in Cystic Fibrosis Sputum. J Bacteriol 189:4449</w:t>
      </w:r>
      <w:r w:rsidRPr="00516B8F">
        <w:rPr>
          <w:rFonts w:hAnsi="msng"/>
          <w:sz w:val="24"/>
        </w:rPr>
        <w:t>–</w:t>
      </w:r>
      <w:r w:rsidRPr="00516B8F">
        <w:rPr>
          <w:rFonts w:hAnsi="msng"/>
          <w:sz w:val="24"/>
        </w:rPr>
        <w:t>4455.</w:t>
      </w:r>
    </w:p>
    <w:p w14:paraId="6A377DF3" w14:textId="77777777" w:rsidR="00516B8F" w:rsidRPr="00516B8F" w:rsidRDefault="00516B8F" w:rsidP="00516B8F">
      <w:pPr>
        <w:pStyle w:val="Bibliography"/>
        <w:rPr>
          <w:rFonts w:hAnsi="msng"/>
          <w:sz w:val="24"/>
        </w:rPr>
      </w:pPr>
      <w:r w:rsidRPr="00516B8F">
        <w:rPr>
          <w:rFonts w:hAnsi="msng"/>
          <w:sz w:val="24"/>
        </w:rPr>
        <w:t xml:space="preserve">7. </w:t>
      </w:r>
      <w:r w:rsidRPr="00516B8F">
        <w:rPr>
          <w:rFonts w:hAnsi="msng"/>
          <w:sz w:val="24"/>
        </w:rPr>
        <w:tab/>
        <w:t xml:space="preserve">Price-Whelan A, Dietrich LEP, Newman DK. 2006. Rethinking </w:t>
      </w:r>
      <w:r w:rsidRPr="00516B8F">
        <w:rPr>
          <w:rFonts w:hAnsi="msng"/>
          <w:sz w:val="24"/>
        </w:rPr>
        <w:t>“</w:t>
      </w:r>
      <w:r w:rsidRPr="00516B8F">
        <w:rPr>
          <w:rFonts w:hAnsi="msng"/>
          <w:sz w:val="24"/>
        </w:rPr>
        <w:t>secondary</w:t>
      </w:r>
      <w:r w:rsidRPr="00516B8F">
        <w:rPr>
          <w:rFonts w:hAnsi="msng"/>
          <w:sz w:val="24"/>
        </w:rPr>
        <w:t>”</w:t>
      </w:r>
      <w:r w:rsidRPr="00516B8F">
        <w:rPr>
          <w:rFonts w:hAnsi="msng"/>
          <w:sz w:val="24"/>
        </w:rPr>
        <w:t xml:space="preserve"> metabolism: physiological roles for phenazine antibiotics. Nat Chem Biol 2:71</w:t>
      </w:r>
      <w:r w:rsidRPr="00516B8F">
        <w:rPr>
          <w:rFonts w:hAnsi="msng"/>
          <w:sz w:val="24"/>
        </w:rPr>
        <w:t>–</w:t>
      </w:r>
      <w:r w:rsidRPr="00516B8F">
        <w:rPr>
          <w:rFonts w:hAnsi="msng"/>
          <w:sz w:val="24"/>
        </w:rPr>
        <w:t>78.</w:t>
      </w:r>
    </w:p>
    <w:p w14:paraId="6DE7BA73" w14:textId="77777777" w:rsidR="00516B8F" w:rsidRPr="00516B8F" w:rsidRDefault="00516B8F" w:rsidP="00516B8F">
      <w:pPr>
        <w:pStyle w:val="Bibliography"/>
        <w:rPr>
          <w:rFonts w:hAnsi="msng"/>
          <w:sz w:val="24"/>
        </w:rPr>
      </w:pPr>
      <w:r w:rsidRPr="00516B8F">
        <w:rPr>
          <w:rFonts w:hAnsi="msng"/>
          <w:sz w:val="24"/>
        </w:rPr>
        <w:t xml:space="preserve">8. </w:t>
      </w:r>
      <w:r w:rsidRPr="00516B8F">
        <w:rPr>
          <w:rFonts w:hAnsi="msng"/>
          <w:sz w:val="24"/>
        </w:rPr>
        <w:tab/>
        <w:t>Glasser NR, Kern SE, Newman DK. Phenazine redox cycling enhances anaerobic survival in Pseudomonas aeruginosa by facilitating generation of ATP and a proton-motive force. Mol Microbiol 92:399</w:t>
      </w:r>
      <w:r w:rsidRPr="00516B8F">
        <w:rPr>
          <w:rFonts w:hAnsi="msng"/>
          <w:sz w:val="24"/>
        </w:rPr>
        <w:t>–</w:t>
      </w:r>
      <w:r w:rsidRPr="00516B8F">
        <w:rPr>
          <w:rFonts w:hAnsi="msng"/>
          <w:sz w:val="24"/>
        </w:rPr>
        <w:t>412.</w:t>
      </w:r>
    </w:p>
    <w:p w14:paraId="6DE8D28C" w14:textId="77777777" w:rsidR="00516B8F" w:rsidRPr="00516B8F" w:rsidRDefault="00516B8F" w:rsidP="00516B8F">
      <w:pPr>
        <w:pStyle w:val="Bibliography"/>
        <w:rPr>
          <w:rFonts w:hAnsi="msng"/>
          <w:sz w:val="24"/>
        </w:rPr>
      </w:pPr>
      <w:r w:rsidRPr="00516B8F">
        <w:rPr>
          <w:rFonts w:hAnsi="msng"/>
          <w:sz w:val="24"/>
        </w:rPr>
        <w:t xml:space="preserve">9. </w:t>
      </w:r>
      <w:r w:rsidRPr="00516B8F">
        <w:rPr>
          <w:rFonts w:hAnsi="msng"/>
          <w:sz w:val="24"/>
        </w:rPr>
        <w:tab/>
        <w:t>Ciemniecki JA, Newman DK. 2020. The Potential for Redox-Active Metabolites To Enhance or Unlock Anaerobic Survival Metabolisms in Aerobes. J Bacteriol 202.</w:t>
      </w:r>
    </w:p>
    <w:p w14:paraId="17E23FF8" w14:textId="77777777" w:rsidR="00516B8F" w:rsidRPr="00516B8F" w:rsidRDefault="00516B8F" w:rsidP="00516B8F">
      <w:pPr>
        <w:pStyle w:val="Bibliography"/>
        <w:rPr>
          <w:rFonts w:hAnsi="msng"/>
          <w:sz w:val="24"/>
        </w:rPr>
      </w:pPr>
      <w:r w:rsidRPr="00516B8F">
        <w:rPr>
          <w:rFonts w:hAnsi="msng"/>
          <w:sz w:val="24"/>
        </w:rPr>
        <w:t xml:space="preserve">10. </w:t>
      </w:r>
      <w:r w:rsidRPr="00516B8F">
        <w:rPr>
          <w:rFonts w:hAnsi="msng"/>
          <w:sz w:val="24"/>
        </w:rPr>
        <w:tab/>
        <w:t>Wang Y, Newman DK. 2008. Redox reactions of phenazine antibiotics with ferric (hydr) oxides and molecular oxygen. Environ Sci Technol 42:2380</w:t>
      </w:r>
      <w:r w:rsidRPr="00516B8F">
        <w:rPr>
          <w:rFonts w:hAnsi="msng"/>
          <w:sz w:val="24"/>
        </w:rPr>
        <w:t>–</w:t>
      </w:r>
      <w:r w:rsidRPr="00516B8F">
        <w:rPr>
          <w:rFonts w:hAnsi="msng"/>
          <w:sz w:val="24"/>
        </w:rPr>
        <w:t>2386.</w:t>
      </w:r>
    </w:p>
    <w:p w14:paraId="5DBCD15A" w14:textId="77777777" w:rsidR="00516B8F" w:rsidRPr="00516B8F" w:rsidRDefault="00516B8F" w:rsidP="00516B8F">
      <w:pPr>
        <w:pStyle w:val="Bibliography"/>
        <w:rPr>
          <w:rFonts w:hAnsi="msng"/>
          <w:sz w:val="24"/>
        </w:rPr>
      </w:pPr>
      <w:r w:rsidRPr="00516B8F">
        <w:rPr>
          <w:rFonts w:hAnsi="msng"/>
          <w:sz w:val="24"/>
        </w:rPr>
        <w:lastRenderedPageBreak/>
        <w:t xml:space="preserve">11. </w:t>
      </w:r>
      <w:r w:rsidRPr="00516B8F">
        <w:rPr>
          <w:rFonts w:hAnsi="msng"/>
          <w:sz w:val="24"/>
        </w:rPr>
        <w:tab/>
        <w:t>Price-Whelan A, Dietrich LEP, Newman DK. 2007. Pyocyanin Alters Redox Homeostasis and Carbon Flux through Central Metabolic Pathways in Pseudomonas aeruginosa PA14. J Bacteriol 189:6372</w:t>
      </w:r>
      <w:r w:rsidRPr="00516B8F">
        <w:rPr>
          <w:rFonts w:hAnsi="msng"/>
          <w:sz w:val="24"/>
        </w:rPr>
        <w:t>–</w:t>
      </w:r>
      <w:r w:rsidRPr="00516B8F">
        <w:rPr>
          <w:rFonts w:hAnsi="msng"/>
          <w:sz w:val="24"/>
        </w:rPr>
        <w:t>6381.</w:t>
      </w:r>
    </w:p>
    <w:p w14:paraId="2FB855BE" w14:textId="77777777" w:rsidR="00516B8F" w:rsidRPr="00516B8F" w:rsidRDefault="00516B8F" w:rsidP="00516B8F">
      <w:pPr>
        <w:pStyle w:val="Bibliography"/>
        <w:rPr>
          <w:rFonts w:hAnsi="msng"/>
          <w:sz w:val="24"/>
        </w:rPr>
      </w:pPr>
      <w:r w:rsidRPr="00516B8F">
        <w:rPr>
          <w:rFonts w:hAnsi="msng"/>
          <w:sz w:val="24"/>
        </w:rPr>
        <w:t xml:space="preserve">12. </w:t>
      </w:r>
      <w:r w:rsidRPr="00516B8F">
        <w:rPr>
          <w:rFonts w:hAnsi="msng"/>
          <w:sz w:val="24"/>
        </w:rPr>
        <w:tab/>
        <w:t>Lau GW, Ran H, Kong F, Hassett DJ, Mavrodi D. 2004. Pseudomonas aeruginosa Pyocyanin Is Critical for Lung Infection in Mice. Infect Immun 72:4275</w:t>
      </w:r>
      <w:r w:rsidRPr="00516B8F">
        <w:rPr>
          <w:rFonts w:hAnsi="msng"/>
          <w:sz w:val="24"/>
        </w:rPr>
        <w:t>–</w:t>
      </w:r>
      <w:r w:rsidRPr="00516B8F">
        <w:rPr>
          <w:rFonts w:hAnsi="msng"/>
          <w:sz w:val="24"/>
        </w:rPr>
        <w:t>4278.</w:t>
      </w:r>
    </w:p>
    <w:p w14:paraId="4DBE3104" w14:textId="77777777" w:rsidR="00516B8F" w:rsidRPr="00516B8F" w:rsidRDefault="00516B8F" w:rsidP="00516B8F">
      <w:pPr>
        <w:pStyle w:val="Bibliography"/>
        <w:rPr>
          <w:rFonts w:hAnsi="msng"/>
          <w:sz w:val="24"/>
        </w:rPr>
      </w:pPr>
      <w:r w:rsidRPr="00516B8F">
        <w:rPr>
          <w:rFonts w:hAnsi="msng"/>
          <w:sz w:val="24"/>
        </w:rPr>
        <w:t xml:space="preserve">13. </w:t>
      </w:r>
      <w:r w:rsidRPr="00516B8F">
        <w:rPr>
          <w:rFonts w:hAnsi="msng"/>
          <w:sz w:val="24"/>
        </w:rPr>
        <w:tab/>
        <w:t>Pierson LS, Keppenne VD, Wood DW. 1994. Phenazine antibiotic biosynthesis in Pseudomonas aureofaciens 30-84 is regulated by PhzR in response to cell density. J Bacteriol 176:3966</w:t>
      </w:r>
      <w:r w:rsidRPr="00516B8F">
        <w:rPr>
          <w:rFonts w:hAnsi="msng"/>
          <w:sz w:val="24"/>
        </w:rPr>
        <w:t>–</w:t>
      </w:r>
      <w:r w:rsidRPr="00516B8F">
        <w:rPr>
          <w:rFonts w:hAnsi="msng"/>
          <w:sz w:val="24"/>
        </w:rPr>
        <w:t>3974.</w:t>
      </w:r>
    </w:p>
    <w:p w14:paraId="146B3BE0" w14:textId="77777777" w:rsidR="00516B8F" w:rsidRPr="00516B8F" w:rsidRDefault="00516B8F" w:rsidP="00516B8F">
      <w:pPr>
        <w:pStyle w:val="Bibliography"/>
        <w:rPr>
          <w:rFonts w:hAnsi="msng"/>
          <w:sz w:val="24"/>
        </w:rPr>
      </w:pPr>
      <w:r w:rsidRPr="00516B8F">
        <w:rPr>
          <w:rFonts w:hAnsi="msng"/>
          <w:sz w:val="24"/>
        </w:rPr>
        <w:t xml:space="preserve">14. </w:t>
      </w:r>
      <w:r w:rsidRPr="00516B8F">
        <w:rPr>
          <w:rFonts w:hAnsi="msng"/>
          <w:sz w:val="24"/>
        </w:rPr>
        <w:tab/>
        <w:t>Khan SR, Mavrodi DV, Jog GJ, Suga H, Thomashow LS, Farrand SK. 2005. Activation of the phz Operon of Pseudomonas fluorescens 2-79 Requires the LuxR Homolog PhzR, N-(3-OH-Hexanoyl)-l-Homoserine Lactone Produced by the LuxI Homolog PhzI, and a cis-Acting phz Box. J Bacteriol 187:6517</w:t>
      </w:r>
      <w:r w:rsidRPr="00516B8F">
        <w:rPr>
          <w:rFonts w:hAnsi="msng"/>
          <w:sz w:val="24"/>
        </w:rPr>
        <w:t>–</w:t>
      </w:r>
      <w:r w:rsidRPr="00516B8F">
        <w:rPr>
          <w:rFonts w:hAnsi="msng"/>
          <w:sz w:val="24"/>
        </w:rPr>
        <w:t>6527.</w:t>
      </w:r>
    </w:p>
    <w:p w14:paraId="70E4B68C" w14:textId="77777777" w:rsidR="00516B8F" w:rsidRPr="00516B8F" w:rsidRDefault="00516B8F" w:rsidP="00516B8F">
      <w:pPr>
        <w:pStyle w:val="Bibliography"/>
        <w:rPr>
          <w:rFonts w:hAnsi="msng"/>
          <w:sz w:val="24"/>
        </w:rPr>
      </w:pPr>
      <w:r w:rsidRPr="00516B8F">
        <w:rPr>
          <w:rFonts w:hAnsi="msng"/>
          <w:sz w:val="24"/>
        </w:rPr>
        <w:t xml:space="preserve">15. </w:t>
      </w:r>
      <w:r w:rsidRPr="00516B8F">
        <w:rPr>
          <w:rFonts w:hAnsi="msng"/>
          <w:sz w:val="24"/>
        </w:rPr>
        <w:tab/>
        <w:t xml:space="preserve">Phan J, Gallagher T, Oliver A, England WE, Whiteson K. 2018. Fermentation products in the cystic fibrosis </w:t>
      </w:r>
      <w:r w:rsidRPr="00310ACB">
        <w:rPr>
          <w:rFonts w:hAnsi="msng"/>
          <w:sz w:val="24"/>
          <w:vertAlign w:val="subscript"/>
          <w:rPrChange w:id="819" w:author="tara gallagher" w:date="2024-10-25T17:17:00Z">
            <w:rPr>
              <w:rFonts w:hAnsi="msng"/>
              <w:sz w:val="24"/>
            </w:rPr>
          </w:rPrChange>
        </w:rPr>
        <w:t>airways</w:t>
      </w:r>
      <w:r w:rsidRPr="00516B8F">
        <w:rPr>
          <w:rFonts w:hAnsi="msng"/>
          <w:sz w:val="24"/>
        </w:rPr>
        <w:t xml:space="preserve"> induce aggregation and dormancy-associated expression profiles in a CF clinical isolate of Pseudomonas aeruginosa. FEMS Microbiol Lett 365:fny082.</w:t>
      </w:r>
    </w:p>
    <w:p w14:paraId="113BFF37" w14:textId="77777777" w:rsidR="00516B8F" w:rsidRPr="00516B8F" w:rsidRDefault="00516B8F" w:rsidP="00516B8F">
      <w:pPr>
        <w:pStyle w:val="Bibliography"/>
        <w:rPr>
          <w:rFonts w:hAnsi="msng"/>
          <w:sz w:val="24"/>
        </w:rPr>
      </w:pPr>
      <w:r w:rsidRPr="00516B8F">
        <w:rPr>
          <w:rFonts w:hAnsi="msng"/>
          <w:sz w:val="24"/>
        </w:rPr>
        <w:t xml:space="preserve">16. </w:t>
      </w:r>
      <w:r w:rsidRPr="00516B8F">
        <w:rPr>
          <w:rFonts w:hAnsi="msng"/>
          <w:sz w:val="24"/>
        </w:rPr>
        <w:tab/>
        <w:t>Venkataraman A, Rosenbaum MA, Werner JJ, Winans SC, Angenent LT. 2014. Metabolite transfer with the fermentation product 2,3-butanediol enhances virulence by Pseudomonas aeruginosa. ISME J 8:1210</w:t>
      </w:r>
      <w:r w:rsidRPr="00516B8F">
        <w:rPr>
          <w:rFonts w:hAnsi="msng"/>
          <w:sz w:val="24"/>
        </w:rPr>
        <w:t>–</w:t>
      </w:r>
      <w:r w:rsidRPr="00516B8F">
        <w:rPr>
          <w:rFonts w:hAnsi="msng"/>
          <w:sz w:val="24"/>
        </w:rPr>
        <w:t>1220.</w:t>
      </w:r>
    </w:p>
    <w:p w14:paraId="45BA991A" w14:textId="77777777" w:rsidR="00516B8F" w:rsidRPr="00516B8F" w:rsidRDefault="00516B8F" w:rsidP="00516B8F">
      <w:pPr>
        <w:pStyle w:val="Bibliography"/>
        <w:rPr>
          <w:rFonts w:hAnsi="msng"/>
          <w:sz w:val="24"/>
        </w:rPr>
      </w:pPr>
      <w:r w:rsidRPr="00516B8F">
        <w:rPr>
          <w:rFonts w:hAnsi="msng"/>
          <w:sz w:val="24"/>
        </w:rPr>
        <w:lastRenderedPageBreak/>
        <w:t xml:space="preserve">17. </w:t>
      </w:r>
      <w:r w:rsidRPr="00516B8F">
        <w:rPr>
          <w:rFonts w:hAnsi="msng"/>
          <w:sz w:val="24"/>
        </w:rPr>
        <w:tab/>
        <w:t>Das T, Kutty SK, Kumar N, Manefield M. 2013. Pyocyanin Facilitates Extracellular DNA Binding to Pseudomonas aeruginosa Influencing Cell Surface Properties and Aggregation. PLoS ONE 8.</w:t>
      </w:r>
    </w:p>
    <w:p w14:paraId="22905629" w14:textId="77777777" w:rsidR="00516B8F" w:rsidRPr="00516B8F" w:rsidRDefault="00516B8F" w:rsidP="00516B8F">
      <w:pPr>
        <w:pStyle w:val="Bibliography"/>
        <w:rPr>
          <w:rFonts w:hAnsi="msng"/>
          <w:sz w:val="24"/>
        </w:rPr>
      </w:pPr>
      <w:r w:rsidRPr="00516B8F">
        <w:rPr>
          <w:rFonts w:hAnsi="msng"/>
          <w:sz w:val="24"/>
        </w:rPr>
        <w:t xml:space="preserve">18. </w:t>
      </w:r>
      <w:r w:rsidRPr="00516B8F">
        <w:rPr>
          <w:rFonts w:hAnsi="msng"/>
          <w:sz w:val="24"/>
        </w:rPr>
        <w:tab/>
        <w:t>Saunders SH, Edmund CM, Yates MD, Otero FJ, Trammell SA, Stemp ED, Barton JK, Tender LM, Newman DK. 2020. Extracellular DNA promotes efficient extracellular electron transfer by pyocyanin in Pseudomonas aeruginosa biofilms. Cell 182:919</w:t>
      </w:r>
      <w:r w:rsidRPr="00516B8F">
        <w:rPr>
          <w:rFonts w:hAnsi="msng"/>
          <w:sz w:val="24"/>
        </w:rPr>
        <w:t>–</w:t>
      </w:r>
      <w:r w:rsidRPr="00516B8F">
        <w:rPr>
          <w:rFonts w:hAnsi="msng"/>
          <w:sz w:val="24"/>
        </w:rPr>
        <w:t>932.</w:t>
      </w:r>
    </w:p>
    <w:p w14:paraId="164622F6" w14:textId="77777777" w:rsidR="00516B8F" w:rsidRPr="00516B8F" w:rsidRDefault="00516B8F" w:rsidP="00516B8F">
      <w:pPr>
        <w:pStyle w:val="Bibliography"/>
        <w:rPr>
          <w:rFonts w:hAnsi="msng"/>
          <w:sz w:val="24"/>
        </w:rPr>
      </w:pPr>
      <w:r w:rsidRPr="00516B8F">
        <w:rPr>
          <w:rFonts w:hAnsi="msng"/>
          <w:sz w:val="24"/>
        </w:rPr>
        <w:t xml:space="preserve">19. </w:t>
      </w:r>
      <w:r w:rsidRPr="00516B8F">
        <w:rPr>
          <w:rFonts w:hAnsi="msng"/>
          <w:sz w:val="24"/>
        </w:rPr>
        <w:tab/>
        <w:t>Jim</w:t>
      </w:r>
      <w:r w:rsidRPr="00516B8F">
        <w:rPr>
          <w:rFonts w:hAnsi="msng"/>
          <w:sz w:val="24"/>
        </w:rPr>
        <w:t>é</w:t>
      </w:r>
      <w:r w:rsidRPr="00516B8F">
        <w:rPr>
          <w:rFonts w:hAnsi="msng"/>
          <w:sz w:val="24"/>
        </w:rPr>
        <w:t>nez Otero F, Newman DK, Tender LM. 2023. Pyocyanin-dependent electrochemical inhibition of Pseudomonas aeruginosa biofilms is synergistic with antibiotic treatment. mBio 14:e0070223.</w:t>
      </w:r>
    </w:p>
    <w:p w14:paraId="1BB7F676" w14:textId="77777777" w:rsidR="00516B8F" w:rsidRPr="00516B8F" w:rsidRDefault="00516B8F" w:rsidP="00516B8F">
      <w:pPr>
        <w:pStyle w:val="Bibliography"/>
        <w:rPr>
          <w:rFonts w:hAnsi="msng"/>
          <w:sz w:val="24"/>
        </w:rPr>
      </w:pPr>
      <w:r w:rsidRPr="00516B8F">
        <w:rPr>
          <w:rFonts w:hAnsi="msng"/>
          <w:sz w:val="24"/>
        </w:rPr>
        <w:t xml:space="preserve">20. </w:t>
      </w:r>
      <w:r w:rsidRPr="00516B8F">
        <w:rPr>
          <w:rFonts w:hAnsi="msng"/>
          <w:sz w:val="24"/>
        </w:rPr>
        <w:tab/>
        <w:t>Hall S, McDermott C, Anoopkumar-Dukie S, McFarland AJ, Forbes A, Perkins AV, Davey AK, Chess-Williams R, Kiefel MJ, Arora D, Grant GD. 2016. Cellular Effects of Pyocyanin, a Secreted Virulence Factor of Pseudomonas aeruginosa. Toxins 8.</w:t>
      </w:r>
    </w:p>
    <w:p w14:paraId="7B76BE17" w14:textId="77777777" w:rsidR="00516B8F" w:rsidRPr="00516B8F" w:rsidRDefault="00516B8F" w:rsidP="00516B8F">
      <w:pPr>
        <w:pStyle w:val="Bibliography"/>
        <w:rPr>
          <w:rFonts w:hAnsi="msng"/>
          <w:sz w:val="24"/>
        </w:rPr>
      </w:pPr>
      <w:r w:rsidRPr="00516B8F">
        <w:rPr>
          <w:rFonts w:hAnsi="msng"/>
          <w:sz w:val="24"/>
        </w:rPr>
        <w:t xml:space="preserve">21. </w:t>
      </w:r>
      <w:r w:rsidRPr="00516B8F">
        <w:rPr>
          <w:rFonts w:hAnsi="msng"/>
          <w:sz w:val="24"/>
        </w:rPr>
        <w:tab/>
        <w:t>Sullivan NL, Tzeranis DS, Wang Y, So PTC, Newman D. 2011. Quantifying the Dynamics of Bacterial Secondary Metabolites by Spectral Multiphoton Microscopy. ACS Chem Biol 6:893</w:t>
      </w:r>
      <w:r w:rsidRPr="00516B8F">
        <w:rPr>
          <w:rFonts w:hAnsi="msng"/>
          <w:sz w:val="24"/>
        </w:rPr>
        <w:t>–</w:t>
      </w:r>
      <w:r w:rsidRPr="00516B8F">
        <w:rPr>
          <w:rFonts w:hAnsi="msng"/>
          <w:sz w:val="24"/>
        </w:rPr>
        <w:t>899.</w:t>
      </w:r>
    </w:p>
    <w:p w14:paraId="15678586" w14:textId="77777777" w:rsidR="00516B8F" w:rsidRPr="00516B8F" w:rsidRDefault="00516B8F" w:rsidP="00516B8F">
      <w:pPr>
        <w:pStyle w:val="Bibliography"/>
        <w:rPr>
          <w:rFonts w:hAnsi="msng"/>
          <w:sz w:val="24"/>
        </w:rPr>
      </w:pPr>
      <w:r w:rsidRPr="00516B8F">
        <w:rPr>
          <w:rFonts w:hAnsi="msng"/>
          <w:sz w:val="24"/>
        </w:rPr>
        <w:t xml:space="preserve">22. </w:t>
      </w:r>
      <w:r w:rsidRPr="00516B8F">
        <w:rPr>
          <w:rFonts w:hAnsi="msng"/>
          <w:sz w:val="24"/>
        </w:rPr>
        <w:tab/>
        <w:t>Dvornikov A, Malacrida L, Gratton E. 2019. The DIVER Microscope for Imaging in Scattering Media. 2. Methods Protoc 2:53.</w:t>
      </w:r>
    </w:p>
    <w:p w14:paraId="3F7A213F" w14:textId="77777777" w:rsidR="00516B8F" w:rsidRPr="00516B8F" w:rsidRDefault="00516B8F" w:rsidP="00516B8F">
      <w:pPr>
        <w:pStyle w:val="Bibliography"/>
        <w:rPr>
          <w:rFonts w:hAnsi="msng"/>
          <w:sz w:val="24"/>
        </w:rPr>
      </w:pPr>
      <w:r w:rsidRPr="00516B8F">
        <w:rPr>
          <w:rFonts w:hAnsi="msng"/>
          <w:sz w:val="24"/>
        </w:rPr>
        <w:t xml:space="preserve">23. </w:t>
      </w:r>
      <w:r w:rsidRPr="00516B8F">
        <w:rPr>
          <w:rFonts w:hAnsi="msng"/>
          <w:sz w:val="24"/>
        </w:rPr>
        <w:tab/>
        <w:t>Crosignani V, Jahid S, Dvornikov A, Gratton E. 2014. Deep tissue imaging by enhanced photon collection. J Innov Opt Health Sci 07:1450034.</w:t>
      </w:r>
    </w:p>
    <w:p w14:paraId="4B5A573C" w14:textId="77777777" w:rsidR="00516B8F" w:rsidRPr="00516B8F" w:rsidRDefault="00516B8F" w:rsidP="00516B8F">
      <w:pPr>
        <w:pStyle w:val="Bibliography"/>
        <w:rPr>
          <w:rFonts w:hAnsi="msng"/>
          <w:sz w:val="24"/>
        </w:rPr>
      </w:pPr>
      <w:r w:rsidRPr="00516B8F">
        <w:rPr>
          <w:rFonts w:hAnsi="msng"/>
          <w:sz w:val="24"/>
        </w:rPr>
        <w:lastRenderedPageBreak/>
        <w:t xml:space="preserve">24. </w:t>
      </w:r>
      <w:r w:rsidRPr="00516B8F">
        <w:rPr>
          <w:rFonts w:hAnsi="msng"/>
          <w:sz w:val="24"/>
        </w:rPr>
        <w:tab/>
        <w:t>Leemans S, Dvornikov A, Gallagher T, Gratton E. 2020. AO DIVER: Development of a three-dimensional adaptive optics system to advance the depth limits of multiphoton imaging. APL Photonics 5.</w:t>
      </w:r>
    </w:p>
    <w:p w14:paraId="63D18178" w14:textId="77777777" w:rsidR="00516B8F" w:rsidRPr="00516B8F" w:rsidRDefault="00516B8F" w:rsidP="00516B8F">
      <w:pPr>
        <w:pStyle w:val="Bibliography"/>
        <w:rPr>
          <w:rFonts w:hAnsi="msng"/>
          <w:sz w:val="24"/>
        </w:rPr>
      </w:pPr>
      <w:r w:rsidRPr="00516B8F">
        <w:rPr>
          <w:rFonts w:hAnsi="msng"/>
          <w:sz w:val="24"/>
        </w:rPr>
        <w:t xml:space="preserve">25. </w:t>
      </w:r>
      <w:r w:rsidRPr="00516B8F">
        <w:rPr>
          <w:rFonts w:hAnsi="msng"/>
          <w:sz w:val="24"/>
        </w:rPr>
        <w:tab/>
        <w:t>Digman MA, Caiolfa VR, Zamai M, Gratton E. 2008. The Phasor Approach to Fluorescence Lifetime Imaging Analysis. Biophys J 94:L14</w:t>
      </w:r>
      <w:r w:rsidRPr="00516B8F">
        <w:rPr>
          <w:rFonts w:hAnsi="msng"/>
          <w:sz w:val="24"/>
        </w:rPr>
        <w:t>–</w:t>
      </w:r>
      <w:r w:rsidRPr="00516B8F">
        <w:rPr>
          <w:rFonts w:hAnsi="msng"/>
          <w:sz w:val="24"/>
        </w:rPr>
        <w:t>L16.</w:t>
      </w:r>
    </w:p>
    <w:p w14:paraId="7760CF47" w14:textId="77777777" w:rsidR="00516B8F" w:rsidRPr="00516B8F" w:rsidRDefault="00516B8F" w:rsidP="00516B8F">
      <w:pPr>
        <w:pStyle w:val="Bibliography"/>
        <w:rPr>
          <w:rFonts w:hAnsi="msng"/>
          <w:sz w:val="24"/>
        </w:rPr>
      </w:pPr>
      <w:r w:rsidRPr="00516B8F">
        <w:rPr>
          <w:rFonts w:hAnsi="msng"/>
          <w:sz w:val="24"/>
        </w:rPr>
        <w:t xml:space="preserve">26. </w:t>
      </w:r>
      <w:r w:rsidRPr="00516B8F">
        <w:rPr>
          <w:rFonts w:hAnsi="msng"/>
          <w:sz w:val="24"/>
        </w:rPr>
        <w:tab/>
        <w:t>Sakhtah H, Koyama L, Zhang Y, Morales DK, Fields BL, Price-Whelan A, Hogan DA, Shepard K, Dietrich LEP. 2016. The Pseudomonas aeruginosa efflux pump MexGHI-OpmD transports a natural phenazine that controls gene expression and biofilm development. Proc Natl Acad Sci U S A 113:E3538</w:t>
      </w:r>
      <w:r w:rsidRPr="00516B8F">
        <w:rPr>
          <w:rFonts w:hAnsi="msng"/>
          <w:sz w:val="24"/>
        </w:rPr>
        <w:t>–</w:t>
      </w:r>
      <w:r w:rsidRPr="00516B8F">
        <w:rPr>
          <w:rFonts w:hAnsi="msng"/>
          <w:sz w:val="24"/>
        </w:rPr>
        <w:t>E3547.</w:t>
      </w:r>
    </w:p>
    <w:p w14:paraId="57FCCC34" w14:textId="77777777" w:rsidR="00516B8F" w:rsidRPr="00516B8F" w:rsidRDefault="00516B8F" w:rsidP="00516B8F">
      <w:pPr>
        <w:pStyle w:val="Bibliography"/>
        <w:rPr>
          <w:rFonts w:hAnsi="msng"/>
          <w:sz w:val="24"/>
        </w:rPr>
      </w:pPr>
      <w:r w:rsidRPr="00516B8F">
        <w:rPr>
          <w:rFonts w:hAnsi="msng"/>
          <w:sz w:val="24"/>
        </w:rPr>
        <w:t xml:space="preserve">27. </w:t>
      </w:r>
      <w:r w:rsidRPr="00516B8F">
        <w:rPr>
          <w:rFonts w:hAnsi="msng"/>
          <w:sz w:val="24"/>
        </w:rPr>
        <w:tab/>
        <w:t>Jameson DM, Thomas V, Zhou D. 1989. Time-resolved fluorescence studies on NADH bound to mitochondrial malate dehydrogenase. Biochim Biophys Acta BBA - Protein Struct Mol Enzymol 994:187</w:t>
      </w:r>
      <w:r w:rsidRPr="00516B8F">
        <w:rPr>
          <w:rFonts w:hAnsi="msng"/>
          <w:sz w:val="24"/>
        </w:rPr>
        <w:t>–</w:t>
      </w:r>
      <w:r w:rsidRPr="00516B8F">
        <w:rPr>
          <w:rFonts w:hAnsi="msng"/>
          <w:sz w:val="24"/>
        </w:rPr>
        <w:t>190.</w:t>
      </w:r>
    </w:p>
    <w:p w14:paraId="1832D902" w14:textId="77777777" w:rsidR="00516B8F" w:rsidRPr="00516B8F" w:rsidRDefault="00516B8F" w:rsidP="00516B8F">
      <w:pPr>
        <w:pStyle w:val="Bibliography"/>
        <w:rPr>
          <w:rFonts w:hAnsi="msng"/>
          <w:sz w:val="24"/>
        </w:rPr>
      </w:pPr>
      <w:r w:rsidRPr="00516B8F">
        <w:rPr>
          <w:rFonts w:hAnsi="msng"/>
          <w:sz w:val="24"/>
        </w:rPr>
        <w:t xml:space="preserve">28. </w:t>
      </w:r>
      <w:r w:rsidRPr="00516B8F">
        <w:rPr>
          <w:rFonts w:hAnsi="msng"/>
          <w:sz w:val="24"/>
        </w:rPr>
        <w:tab/>
        <w:t>Datta R, Alfonso-Garc</w:t>
      </w:r>
      <w:r w:rsidRPr="00516B8F">
        <w:rPr>
          <w:rFonts w:hAnsi="msng"/>
          <w:sz w:val="24"/>
        </w:rPr>
        <w:t>í</w:t>
      </w:r>
      <w:r w:rsidRPr="00516B8F">
        <w:rPr>
          <w:rFonts w:hAnsi="msng"/>
          <w:sz w:val="24"/>
        </w:rPr>
        <w:t>a A, Cinco R, Gratton E. 2015. Fluorescence lifetime imaging of endogenous biomarker of oxidative stress. Sci Rep 5:1</w:t>
      </w:r>
      <w:r w:rsidRPr="00516B8F">
        <w:rPr>
          <w:rFonts w:hAnsi="msng"/>
          <w:sz w:val="24"/>
        </w:rPr>
        <w:t>–</w:t>
      </w:r>
      <w:r w:rsidRPr="00516B8F">
        <w:rPr>
          <w:rFonts w:hAnsi="msng"/>
          <w:sz w:val="24"/>
        </w:rPr>
        <w:t>10.</w:t>
      </w:r>
    </w:p>
    <w:p w14:paraId="71BBEDB3" w14:textId="77777777" w:rsidR="00516B8F" w:rsidRPr="00516B8F" w:rsidRDefault="00516B8F" w:rsidP="00516B8F">
      <w:pPr>
        <w:pStyle w:val="Bibliography"/>
        <w:rPr>
          <w:rFonts w:hAnsi="msng"/>
          <w:sz w:val="24"/>
        </w:rPr>
      </w:pPr>
      <w:r w:rsidRPr="00516B8F">
        <w:rPr>
          <w:rFonts w:hAnsi="msng"/>
          <w:sz w:val="24"/>
        </w:rPr>
        <w:t xml:space="preserve">29. </w:t>
      </w:r>
      <w:r w:rsidRPr="00516B8F">
        <w:rPr>
          <w:rFonts w:hAnsi="msng"/>
          <w:sz w:val="24"/>
        </w:rPr>
        <w:tab/>
        <w:t>Ranjit S, Malacrida L, Stakic M, Gratton E. 2019. Determination of the metabolic index using the fluorescence lifetime of free and bound nicotinamide adenine dinucleotide using the phasor approach. J Biophotonics 12:e201900156.</w:t>
      </w:r>
    </w:p>
    <w:p w14:paraId="519AF346" w14:textId="77777777" w:rsidR="00516B8F" w:rsidRPr="00516B8F" w:rsidRDefault="00516B8F" w:rsidP="00516B8F">
      <w:pPr>
        <w:pStyle w:val="Bibliography"/>
        <w:rPr>
          <w:rFonts w:hAnsi="msng"/>
          <w:sz w:val="24"/>
        </w:rPr>
      </w:pPr>
      <w:r w:rsidRPr="00516B8F">
        <w:rPr>
          <w:rFonts w:hAnsi="msng"/>
          <w:sz w:val="24"/>
        </w:rPr>
        <w:t xml:space="preserve">30. </w:t>
      </w:r>
      <w:r w:rsidRPr="00516B8F">
        <w:rPr>
          <w:rFonts w:hAnsi="msng"/>
          <w:sz w:val="24"/>
        </w:rPr>
        <w:tab/>
        <w:t>Ranjit S, Dvornikov A, Dobrinskikh E, Wang X, Luo Y, Levi M, Gratton E. 2017. Measuring the effect of Western diet on liver tissue architecture by FLIM autofluorescence and harmonic generation microscopy: erratum. Biomed Opt Express 8:3501</w:t>
      </w:r>
      <w:r w:rsidRPr="00516B8F">
        <w:rPr>
          <w:rFonts w:hAnsi="msng"/>
          <w:sz w:val="24"/>
        </w:rPr>
        <w:t>–</w:t>
      </w:r>
      <w:r w:rsidRPr="00516B8F">
        <w:rPr>
          <w:rFonts w:hAnsi="msng"/>
          <w:sz w:val="24"/>
        </w:rPr>
        <w:t>3501.</w:t>
      </w:r>
    </w:p>
    <w:p w14:paraId="40739906" w14:textId="77777777" w:rsidR="00516B8F" w:rsidRPr="00516B8F" w:rsidRDefault="00516B8F" w:rsidP="00516B8F">
      <w:pPr>
        <w:pStyle w:val="Bibliography"/>
        <w:rPr>
          <w:rFonts w:hAnsi="msng"/>
          <w:sz w:val="24"/>
        </w:rPr>
      </w:pPr>
      <w:r w:rsidRPr="00516B8F">
        <w:rPr>
          <w:rFonts w:hAnsi="msng"/>
          <w:sz w:val="24"/>
        </w:rPr>
        <w:lastRenderedPageBreak/>
        <w:t xml:space="preserve">31. </w:t>
      </w:r>
      <w:r w:rsidRPr="00516B8F">
        <w:rPr>
          <w:rFonts w:hAnsi="msng"/>
          <w:sz w:val="24"/>
        </w:rPr>
        <w:tab/>
        <w:t>Neubauer C, Kasi AS, Grahl N, Sessions AL, Kopf SH, Kato R, Hogan DA, Newman DK. 2018. Refining the Application of Microbial Lipids as Tracers of Staphylococcus aureus Growth Rates in Cystic Fibrosis Sputum. J Bacteriol 200.</w:t>
      </w:r>
    </w:p>
    <w:p w14:paraId="2DC257CB" w14:textId="77777777" w:rsidR="00516B8F" w:rsidRPr="00516B8F" w:rsidRDefault="00516B8F" w:rsidP="00516B8F">
      <w:pPr>
        <w:pStyle w:val="Bibliography"/>
        <w:rPr>
          <w:rFonts w:hAnsi="msng"/>
          <w:sz w:val="24"/>
        </w:rPr>
      </w:pPr>
      <w:r w:rsidRPr="00516B8F">
        <w:rPr>
          <w:rFonts w:hAnsi="msng"/>
          <w:sz w:val="24"/>
        </w:rPr>
        <w:t xml:space="preserve">32. </w:t>
      </w:r>
      <w:r w:rsidRPr="00516B8F">
        <w:rPr>
          <w:rFonts w:hAnsi="msng"/>
          <w:sz w:val="24"/>
        </w:rPr>
        <w:tab/>
        <w:t>Kopf SH, Sessions AL, Cowley ES, Reyes C, Sambeek LV, Hu Y, Orphan VJ, Kato R, Newman DK. 2016. Trace incorporation of heavy water reveals slow and heterogeneous pathogen growth rates in cystic fibrosis sputum. Proc Natl Acad Sci 113:E110</w:t>
      </w:r>
      <w:r w:rsidRPr="00516B8F">
        <w:rPr>
          <w:rFonts w:hAnsi="msng"/>
          <w:sz w:val="24"/>
        </w:rPr>
        <w:t>–</w:t>
      </w:r>
      <w:r w:rsidRPr="00516B8F">
        <w:rPr>
          <w:rFonts w:hAnsi="msng"/>
          <w:sz w:val="24"/>
        </w:rPr>
        <w:t>E116.</w:t>
      </w:r>
    </w:p>
    <w:p w14:paraId="13AECDB5" w14:textId="77777777" w:rsidR="00516B8F" w:rsidRPr="00516B8F" w:rsidRDefault="00516B8F" w:rsidP="00516B8F">
      <w:pPr>
        <w:pStyle w:val="Bibliography"/>
        <w:rPr>
          <w:rFonts w:hAnsi="msng"/>
          <w:sz w:val="24"/>
        </w:rPr>
      </w:pPr>
      <w:r w:rsidRPr="00516B8F">
        <w:rPr>
          <w:rFonts w:hAnsi="msng"/>
          <w:sz w:val="24"/>
        </w:rPr>
        <w:t xml:space="preserve">33. </w:t>
      </w:r>
      <w:r w:rsidRPr="00516B8F">
        <w:rPr>
          <w:rFonts w:hAnsi="msng"/>
          <w:sz w:val="24"/>
        </w:rPr>
        <w:tab/>
        <w:t>Bhattacharjee A, Datta R, Gratton E, Hochbaum AI. 2017. Metabolic fingerprinting of bacteria by fluorescence lifetime imaging microscopy. 1. Sci Rep 7:1</w:t>
      </w:r>
      <w:r w:rsidRPr="00516B8F">
        <w:rPr>
          <w:rFonts w:hAnsi="msng"/>
          <w:sz w:val="24"/>
        </w:rPr>
        <w:t>–</w:t>
      </w:r>
      <w:r w:rsidRPr="00516B8F">
        <w:rPr>
          <w:rFonts w:hAnsi="msng"/>
          <w:sz w:val="24"/>
        </w:rPr>
        <w:t>10.</w:t>
      </w:r>
    </w:p>
    <w:p w14:paraId="34164CC1" w14:textId="77777777" w:rsidR="00516B8F" w:rsidRPr="00516B8F" w:rsidRDefault="00516B8F" w:rsidP="00516B8F">
      <w:pPr>
        <w:pStyle w:val="Bibliography"/>
        <w:rPr>
          <w:rFonts w:hAnsi="msng"/>
          <w:sz w:val="24"/>
        </w:rPr>
      </w:pPr>
      <w:r w:rsidRPr="00516B8F">
        <w:rPr>
          <w:rFonts w:hAnsi="msng"/>
          <w:sz w:val="24"/>
        </w:rPr>
        <w:t xml:space="preserve">34. </w:t>
      </w:r>
      <w:r w:rsidRPr="00516B8F">
        <w:rPr>
          <w:rFonts w:hAnsi="msng"/>
          <w:sz w:val="24"/>
        </w:rPr>
        <w:tab/>
        <w:t>Whiteley M, Lee KM, Greenberg EP. 1999. Identification of genes controlled by quorum sensing in Pseudomonas aeruginosa. Proc Natl Acad Sci 96:13904</w:t>
      </w:r>
      <w:r w:rsidRPr="00516B8F">
        <w:rPr>
          <w:rFonts w:hAnsi="msng"/>
          <w:sz w:val="24"/>
        </w:rPr>
        <w:t>–</w:t>
      </w:r>
      <w:r w:rsidRPr="00516B8F">
        <w:rPr>
          <w:rFonts w:hAnsi="msng"/>
          <w:sz w:val="24"/>
        </w:rPr>
        <w:t>13909.</w:t>
      </w:r>
    </w:p>
    <w:p w14:paraId="568B6433" w14:textId="77777777" w:rsidR="00516B8F" w:rsidRPr="00516B8F" w:rsidRDefault="00516B8F" w:rsidP="00516B8F">
      <w:pPr>
        <w:pStyle w:val="Bibliography"/>
        <w:rPr>
          <w:rFonts w:hAnsi="msng"/>
          <w:sz w:val="24"/>
        </w:rPr>
      </w:pPr>
      <w:r w:rsidRPr="00516B8F">
        <w:rPr>
          <w:rFonts w:hAnsi="msng"/>
          <w:sz w:val="24"/>
        </w:rPr>
        <w:t xml:space="preserve">35. </w:t>
      </w:r>
      <w:r w:rsidRPr="00516B8F">
        <w:rPr>
          <w:rFonts w:hAnsi="msng"/>
          <w:sz w:val="24"/>
        </w:rPr>
        <w:tab/>
        <w:t>D</w:t>
      </w:r>
      <w:r w:rsidRPr="00516B8F">
        <w:rPr>
          <w:rFonts w:hAnsi="msng"/>
          <w:sz w:val="24"/>
        </w:rPr>
        <w:t>é</w:t>
      </w:r>
      <w:r w:rsidRPr="00516B8F">
        <w:rPr>
          <w:rFonts w:hAnsi="msng"/>
          <w:sz w:val="24"/>
        </w:rPr>
        <w:t>ziel E, L</w:t>
      </w:r>
      <w:r w:rsidRPr="00516B8F">
        <w:rPr>
          <w:rFonts w:hAnsi="msng"/>
          <w:sz w:val="24"/>
        </w:rPr>
        <w:t>é</w:t>
      </w:r>
      <w:r w:rsidRPr="00516B8F">
        <w:rPr>
          <w:rFonts w:hAnsi="msng"/>
          <w:sz w:val="24"/>
        </w:rPr>
        <w:t>pine F, Milot S, He J, Mindrinos MN, Tompkins RG, Rahme LG. 2004. Analysis of Pseudomonas aeruginosa 4-hydroxy-2-alkylquinolines (HAQs) reveals a role for 4-hydroxy-2-heptylquinoline in cell-to-cell communication. Proc Natl Acad Sci 101:1339</w:t>
      </w:r>
      <w:r w:rsidRPr="00516B8F">
        <w:rPr>
          <w:rFonts w:hAnsi="msng"/>
          <w:sz w:val="24"/>
        </w:rPr>
        <w:t>–</w:t>
      </w:r>
      <w:r w:rsidRPr="00516B8F">
        <w:rPr>
          <w:rFonts w:hAnsi="msng"/>
          <w:sz w:val="24"/>
        </w:rPr>
        <w:t>1344.</w:t>
      </w:r>
    </w:p>
    <w:p w14:paraId="3C8FDB6F" w14:textId="77777777" w:rsidR="00516B8F" w:rsidRPr="00516B8F" w:rsidRDefault="00516B8F" w:rsidP="00516B8F">
      <w:pPr>
        <w:pStyle w:val="Bibliography"/>
        <w:rPr>
          <w:rFonts w:hAnsi="msng"/>
          <w:sz w:val="24"/>
        </w:rPr>
      </w:pPr>
      <w:r w:rsidRPr="00516B8F">
        <w:rPr>
          <w:rFonts w:hAnsi="msng"/>
          <w:sz w:val="24"/>
        </w:rPr>
        <w:t xml:space="preserve">36. </w:t>
      </w:r>
      <w:r w:rsidRPr="00516B8F">
        <w:rPr>
          <w:rFonts w:hAnsi="msng"/>
          <w:sz w:val="24"/>
        </w:rPr>
        <w:tab/>
        <w:t>Parsons JF, Greenhagen BT, Shi K, Calabrese K, Robinson H, Ladner JE. 2007. Structural and Functional Analysis of the Pyocyanin Biosynthetic Protein PhzM from Pseudomonas aeruginosa. Biochemistry 46:1821</w:t>
      </w:r>
      <w:r w:rsidRPr="00516B8F">
        <w:rPr>
          <w:rFonts w:hAnsi="msng"/>
          <w:sz w:val="24"/>
        </w:rPr>
        <w:t>–</w:t>
      </w:r>
      <w:r w:rsidRPr="00516B8F">
        <w:rPr>
          <w:rFonts w:hAnsi="msng"/>
          <w:sz w:val="24"/>
        </w:rPr>
        <w:t>1828.</w:t>
      </w:r>
    </w:p>
    <w:p w14:paraId="75E2022B" w14:textId="77777777" w:rsidR="00516B8F" w:rsidRPr="00516B8F" w:rsidRDefault="00516B8F" w:rsidP="00516B8F">
      <w:pPr>
        <w:pStyle w:val="Bibliography"/>
        <w:rPr>
          <w:rFonts w:hAnsi="msng"/>
          <w:sz w:val="24"/>
        </w:rPr>
      </w:pPr>
      <w:r w:rsidRPr="00516B8F">
        <w:rPr>
          <w:rFonts w:hAnsi="msng"/>
          <w:sz w:val="24"/>
        </w:rPr>
        <w:t xml:space="preserve">37. </w:t>
      </w:r>
      <w:r w:rsidRPr="00516B8F">
        <w:rPr>
          <w:rFonts w:hAnsi="msng"/>
          <w:sz w:val="24"/>
        </w:rPr>
        <w:tab/>
        <w:t>Eschbach M, Schreiber K, Trunk K, Buer J, Jahn D, Schobert M. 2004. Long-Term Anaerobic Survival of the Opportunistic Pathogen Pseudomonas aeruginosa via Pyruvate Fermentation. J Bacteriol 186:4596</w:t>
      </w:r>
      <w:r w:rsidRPr="00516B8F">
        <w:rPr>
          <w:rFonts w:hAnsi="msng"/>
          <w:sz w:val="24"/>
        </w:rPr>
        <w:t>–</w:t>
      </w:r>
      <w:r w:rsidRPr="00516B8F">
        <w:rPr>
          <w:rFonts w:hAnsi="msng"/>
          <w:sz w:val="24"/>
        </w:rPr>
        <w:t>4604.</w:t>
      </w:r>
    </w:p>
    <w:p w14:paraId="7A7A2B72" w14:textId="77777777" w:rsidR="00516B8F" w:rsidRPr="00516B8F" w:rsidRDefault="00516B8F" w:rsidP="00516B8F">
      <w:pPr>
        <w:pStyle w:val="Bibliography"/>
        <w:rPr>
          <w:rFonts w:hAnsi="msng"/>
          <w:sz w:val="24"/>
        </w:rPr>
      </w:pPr>
      <w:r w:rsidRPr="00516B8F">
        <w:rPr>
          <w:rFonts w:hAnsi="msng"/>
          <w:sz w:val="24"/>
        </w:rPr>
        <w:lastRenderedPageBreak/>
        <w:t xml:space="preserve">38. </w:t>
      </w:r>
      <w:r w:rsidRPr="00516B8F">
        <w:rPr>
          <w:rFonts w:hAnsi="msng"/>
          <w:sz w:val="24"/>
        </w:rPr>
        <w:tab/>
        <w:t xml:space="preserve">Glasser NR, Wang BX, Hoy JA, Newman DK. 2017. The pyruvate and </w:t>
      </w:r>
      <w:r w:rsidRPr="00516B8F">
        <w:rPr>
          <w:rFonts w:hAnsi="msng"/>
          <w:sz w:val="24"/>
        </w:rPr>
        <w:t>α</w:t>
      </w:r>
      <w:r w:rsidRPr="00516B8F">
        <w:rPr>
          <w:rFonts w:hAnsi="msng"/>
          <w:sz w:val="24"/>
        </w:rPr>
        <w:t>-ketoglutarate dehydrogenase complexes of Pseudomonas aeruginosa catalyze pyocyanin and phenazine-1-carboxylic acid reduction via the subunit dihydrolipoamide dehydrogenase. J Biol Chem jbc.M116.772848.</w:t>
      </w:r>
    </w:p>
    <w:p w14:paraId="3BE1AFF9" w14:textId="77777777" w:rsidR="00516B8F" w:rsidRPr="00516B8F" w:rsidRDefault="00516B8F" w:rsidP="00516B8F">
      <w:pPr>
        <w:pStyle w:val="Bibliography"/>
        <w:rPr>
          <w:rFonts w:hAnsi="msng"/>
          <w:sz w:val="24"/>
        </w:rPr>
      </w:pPr>
      <w:r w:rsidRPr="00516B8F">
        <w:rPr>
          <w:rFonts w:hAnsi="msng"/>
          <w:sz w:val="24"/>
        </w:rPr>
        <w:t xml:space="preserve">39. </w:t>
      </w:r>
      <w:r w:rsidRPr="00516B8F">
        <w:rPr>
          <w:rFonts w:hAnsi="msng"/>
          <w:sz w:val="24"/>
        </w:rPr>
        <w:tab/>
        <w:t>Gao B, Gallagher T, Zhang Y, Elbadawi-Sidhu M, Lai Z, Fiehn O, Whiteson KL. 2018. Tracking polymicrobial metabolism in cystic fibrosis airways: Pseudomonas aeruginosa metabolism and physiology are influenced by Rothia mucilaginosa-derived metabolites. mSphere 3:e00151-18.</w:t>
      </w:r>
    </w:p>
    <w:p w14:paraId="5C28AB29" w14:textId="77777777" w:rsidR="00516B8F" w:rsidRPr="00516B8F" w:rsidRDefault="00516B8F" w:rsidP="00516B8F">
      <w:pPr>
        <w:pStyle w:val="Bibliography"/>
        <w:rPr>
          <w:rFonts w:hAnsi="msng"/>
          <w:sz w:val="24"/>
        </w:rPr>
      </w:pPr>
      <w:r w:rsidRPr="00516B8F">
        <w:rPr>
          <w:rFonts w:hAnsi="msng"/>
          <w:sz w:val="24"/>
        </w:rPr>
        <w:t xml:space="preserve">40. </w:t>
      </w:r>
      <w:r w:rsidRPr="00516B8F">
        <w:rPr>
          <w:rFonts w:hAnsi="msng"/>
          <w:sz w:val="24"/>
        </w:rPr>
        <w:tab/>
        <w:t>Scipioni L, Tedeschi G, Atwood S, Digman MA, Gratton E. 2023. Spatiotemporal single-cell phenotyping in living 3D skin organoids. Biophys J 122:129a.</w:t>
      </w:r>
    </w:p>
    <w:p w14:paraId="1F3B3D95" w14:textId="77777777" w:rsidR="00516B8F" w:rsidRPr="00516B8F" w:rsidRDefault="00516B8F" w:rsidP="00516B8F">
      <w:pPr>
        <w:pStyle w:val="Bibliography"/>
        <w:rPr>
          <w:rFonts w:hAnsi="msng"/>
          <w:sz w:val="24"/>
        </w:rPr>
      </w:pPr>
      <w:r w:rsidRPr="00516B8F">
        <w:rPr>
          <w:rFonts w:hAnsi="msng"/>
          <w:sz w:val="24"/>
        </w:rPr>
        <w:t xml:space="preserve">41. </w:t>
      </w:r>
      <w:r w:rsidRPr="00516B8F">
        <w:rPr>
          <w:rFonts w:hAnsi="msng"/>
          <w:sz w:val="24"/>
        </w:rPr>
        <w:tab/>
        <w:t>Torrado B, Vallmitjana A, Dvornikov A, Gratton E. 2023. Simultaneous FLIM, harmonic generation and hyperspectral imaging using a 4-channel detector. Biophys J 122:280a.</w:t>
      </w:r>
    </w:p>
    <w:p w14:paraId="3EB63001" w14:textId="77777777" w:rsidR="00516B8F" w:rsidRPr="00516B8F" w:rsidRDefault="00516B8F" w:rsidP="00516B8F">
      <w:pPr>
        <w:pStyle w:val="Bibliography"/>
        <w:rPr>
          <w:rFonts w:hAnsi="msng"/>
          <w:sz w:val="24"/>
        </w:rPr>
      </w:pPr>
      <w:r w:rsidRPr="00516B8F">
        <w:rPr>
          <w:rFonts w:hAnsi="msng"/>
          <w:sz w:val="24"/>
        </w:rPr>
        <w:t xml:space="preserve">42. </w:t>
      </w:r>
      <w:r w:rsidRPr="00516B8F">
        <w:rPr>
          <w:rFonts w:hAnsi="msng"/>
          <w:sz w:val="24"/>
        </w:rPr>
        <w:tab/>
        <w:t>Ranjit S, Malacrida L, Jameson DM, Gratton E. 2018. Fit-free analysis of fluorescence lifetime imaging data using the phasor approach. Nat Protoc 13:1979</w:t>
      </w:r>
      <w:r w:rsidRPr="00516B8F">
        <w:rPr>
          <w:rFonts w:hAnsi="msng"/>
          <w:sz w:val="24"/>
        </w:rPr>
        <w:t>–</w:t>
      </w:r>
      <w:r w:rsidRPr="00516B8F">
        <w:rPr>
          <w:rFonts w:hAnsi="msng"/>
          <w:sz w:val="24"/>
        </w:rPr>
        <w:t>2004.</w:t>
      </w:r>
    </w:p>
    <w:p w14:paraId="59F6296A" w14:textId="2941C96E" w:rsidR="00065234" w:rsidRDefault="00E31B30" w:rsidP="00633EC0">
      <w:pPr>
        <w:rPr>
          <w:ins w:id="820" w:author="tara gallagher" w:date="2024-10-25T18:03:00Z"/>
          <w:rFonts w:ascii="Cambria" w:hAnsi="Cambria"/>
        </w:rPr>
      </w:pPr>
      <w:r>
        <w:rPr>
          <w:rFonts w:ascii="Cambria" w:hAnsi="Cambria"/>
        </w:rPr>
        <w:fldChar w:fldCharType="end"/>
      </w:r>
    </w:p>
    <w:p w14:paraId="5BD948AA" w14:textId="77777777" w:rsidR="00065234" w:rsidRDefault="00065234">
      <w:pPr>
        <w:spacing w:after="160" w:line="259" w:lineRule="auto"/>
        <w:rPr>
          <w:ins w:id="821" w:author="tara gallagher" w:date="2024-10-25T18:03:00Z"/>
          <w:rFonts w:ascii="Cambria" w:hAnsi="Cambria"/>
        </w:rPr>
      </w:pPr>
      <w:ins w:id="822" w:author="tara gallagher" w:date="2024-10-25T18:03:00Z">
        <w:r>
          <w:rPr>
            <w:rFonts w:ascii="Cambria" w:hAnsi="Cambria"/>
          </w:rPr>
          <w:br w:type="page"/>
        </w:r>
      </w:ins>
    </w:p>
    <w:p w14:paraId="0F6B7A5C" w14:textId="5371A8FC" w:rsidR="0044578A" w:rsidRDefault="00065234" w:rsidP="00633EC0">
      <w:pPr>
        <w:rPr>
          <w:ins w:id="823" w:author="tara gallagher" w:date="2024-10-25T18:03:00Z"/>
          <w:rFonts w:ascii="Cambria" w:hAnsi="Cambria"/>
        </w:rPr>
      </w:pPr>
      <w:ins w:id="824" w:author="tara gallagher" w:date="2024-10-25T18:03:00Z">
        <w:r>
          <w:rPr>
            <w:rFonts w:ascii="Cambria" w:hAnsi="Cambria"/>
          </w:rPr>
          <w:lastRenderedPageBreak/>
          <w:t>For Table of Contents Use Only</w:t>
        </w:r>
      </w:ins>
    </w:p>
    <w:p w14:paraId="7C6C7676" w14:textId="610D9A6E" w:rsidR="00065234" w:rsidRPr="0044578A" w:rsidRDefault="00065234" w:rsidP="00633EC0">
      <w:pPr>
        <w:rPr>
          <w:rFonts w:ascii="Cambria" w:hAnsi="Cambria"/>
        </w:rPr>
      </w:pPr>
      <w:ins w:id="825" w:author="tara gallagher" w:date="2024-10-25T18:03:00Z">
        <w:r w:rsidRPr="00065234">
          <w:rPr>
            <w:rFonts w:ascii="Cambria" w:hAnsi="Cambria"/>
          </w:rPr>
          <w:drawing>
            <wp:inline distT="0" distB="0" distL="0" distR="0" wp14:anchorId="61EA4C12" wp14:editId="3B8016EA">
              <wp:extent cx="5993296" cy="3912392"/>
              <wp:effectExtent l="0" t="0" r="1270" b="0"/>
              <wp:docPr id="1573669149" name="Picture 1" descr="A graph and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69149" name="Picture 1" descr="A graph and chart of a graph&#10;&#10;Description automatically generated with medium confidence"/>
                      <pic:cNvPicPr/>
                    </pic:nvPicPr>
                    <pic:blipFill rotWithShape="1">
                      <a:blip r:embed="rId19"/>
                      <a:srcRect l="10872" t="10536" r="7669" b="9699"/>
                      <a:stretch/>
                    </pic:blipFill>
                    <pic:spPr bwMode="auto">
                      <a:xfrm>
                        <a:off x="0" y="0"/>
                        <a:ext cx="6003630" cy="3919138"/>
                      </a:xfrm>
                      <a:prstGeom prst="rect">
                        <a:avLst/>
                      </a:prstGeom>
                      <a:ln>
                        <a:noFill/>
                      </a:ln>
                      <a:extLst>
                        <a:ext uri="{53640926-AAD7-44D8-BBD7-CCE9431645EC}">
                          <a14:shadowObscured xmlns:a14="http://schemas.microsoft.com/office/drawing/2010/main"/>
                        </a:ext>
                      </a:extLst>
                    </pic:spPr>
                  </pic:pic>
                </a:graphicData>
              </a:graphic>
            </wp:inline>
          </w:drawing>
        </w:r>
      </w:ins>
    </w:p>
    <w:sectPr w:rsidR="00065234" w:rsidRPr="0044578A" w:rsidSect="00B93799">
      <w:footerReference w:type="default" r:id="rId20"/>
      <w:pgSz w:w="12240" w:h="15840"/>
      <w:pgMar w:top="1440" w:right="1440" w:bottom="1440" w:left="1440" w:header="720" w:footer="720" w:gutter="0"/>
      <w:lnNumType w:countBy="1" w:restart="continuou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A1445" w14:textId="77777777" w:rsidR="0062714C" w:rsidRDefault="0062714C" w:rsidP="00F140A5">
      <w:r>
        <w:separator/>
      </w:r>
    </w:p>
  </w:endnote>
  <w:endnote w:type="continuationSeparator" w:id="0">
    <w:p w14:paraId="28D3F5F6" w14:textId="77777777" w:rsidR="0062714C" w:rsidRDefault="0062714C" w:rsidP="00F14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egree">
    <w:altName w:val="Cambria"/>
    <w:panose1 w:val="020B0604020202020204"/>
    <w:charset w:val="00"/>
    <w:family w:val="roman"/>
    <w:notTrueType/>
    <w:pitch w:val="default"/>
  </w:font>
  <w:font w:name="msng">
    <w:altName w:val="Cambria"/>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3697310"/>
      <w:docPartObj>
        <w:docPartGallery w:val="Page Numbers (Bottom of Page)"/>
        <w:docPartUnique/>
      </w:docPartObj>
    </w:sdtPr>
    <w:sdtEndPr>
      <w:rPr>
        <w:noProof/>
      </w:rPr>
    </w:sdtEndPr>
    <w:sdtContent>
      <w:p w14:paraId="7D560AB4" w14:textId="77777777" w:rsidR="00F14766" w:rsidRDefault="00F14766">
        <w:pPr>
          <w:pStyle w:val="Footer"/>
          <w:jc w:val="center"/>
        </w:pPr>
        <w:r w:rsidRPr="004A19A2">
          <w:rPr>
            <w:rFonts w:ascii="Cambria" w:hAnsi="Cambria"/>
          </w:rPr>
          <w:fldChar w:fldCharType="begin"/>
        </w:r>
        <w:r w:rsidRPr="004A19A2">
          <w:rPr>
            <w:rFonts w:ascii="Cambria" w:hAnsi="Cambria"/>
          </w:rPr>
          <w:instrText xml:space="preserve"> PAGE   \* MERGEFORMAT </w:instrText>
        </w:r>
        <w:r w:rsidRPr="004A19A2">
          <w:rPr>
            <w:rFonts w:ascii="Cambria" w:hAnsi="Cambria"/>
          </w:rPr>
          <w:fldChar w:fldCharType="separate"/>
        </w:r>
        <w:r w:rsidR="0020427A">
          <w:rPr>
            <w:rFonts w:ascii="Cambria" w:hAnsi="Cambria"/>
            <w:noProof/>
          </w:rPr>
          <w:t>1</w:t>
        </w:r>
        <w:r w:rsidRPr="004A19A2">
          <w:rPr>
            <w:rFonts w:ascii="Cambria" w:hAnsi="Cambria"/>
            <w:noProof/>
          </w:rPr>
          <w:fldChar w:fldCharType="end"/>
        </w:r>
      </w:p>
    </w:sdtContent>
  </w:sdt>
  <w:p w14:paraId="68E59CF1" w14:textId="77777777" w:rsidR="00F14766" w:rsidRDefault="00F147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6B434" w14:textId="77777777" w:rsidR="0062714C" w:rsidRDefault="0062714C" w:rsidP="00F140A5">
      <w:r>
        <w:separator/>
      </w:r>
    </w:p>
  </w:footnote>
  <w:footnote w:type="continuationSeparator" w:id="0">
    <w:p w14:paraId="32D65B06" w14:textId="77777777" w:rsidR="0062714C" w:rsidRDefault="0062714C" w:rsidP="00F140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516C41"/>
    <w:multiLevelType w:val="hybridMultilevel"/>
    <w:tmpl w:val="983EFB36"/>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15:restartNumberingAfterBreak="0">
    <w:nsid w:val="63F27B84"/>
    <w:multiLevelType w:val="hybridMultilevel"/>
    <w:tmpl w:val="B5482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E2533DB"/>
    <w:multiLevelType w:val="hybridMultilevel"/>
    <w:tmpl w:val="28E08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2262486">
    <w:abstractNumId w:val="2"/>
  </w:num>
  <w:num w:numId="2" w16cid:durableId="1806308445">
    <w:abstractNumId w:val="0"/>
  </w:num>
  <w:num w:numId="3" w16cid:durableId="1833793365">
    <w:abstractNumId w:val="1"/>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ra gallagher">
    <w15:presenceInfo w15:providerId="AD" w15:userId="S::tgallagh@personalmicrosoftsoftware.uci.edu::c344358d-6c00-4e39-862a-ff9044e027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78A"/>
    <w:rsid w:val="00000C78"/>
    <w:rsid w:val="00001A97"/>
    <w:rsid w:val="00002B6A"/>
    <w:rsid w:val="00005B74"/>
    <w:rsid w:val="000107FD"/>
    <w:rsid w:val="000116D8"/>
    <w:rsid w:val="000127F7"/>
    <w:rsid w:val="00012865"/>
    <w:rsid w:val="00021CFA"/>
    <w:rsid w:val="000234C0"/>
    <w:rsid w:val="00025727"/>
    <w:rsid w:val="00030C89"/>
    <w:rsid w:val="0003246E"/>
    <w:rsid w:val="000324A5"/>
    <w:rsid w:val="0003599B"/>
    <w:rsid w:val="00036313"/>
    <w:rsid w:val="000435FE"/>
    <w:rsid w:val="00047252"/>
    <w:rsid w:val="00050BD9"/>
    <w:rsid w:val="00050CFC"/>
    <w:rsid w:val="00050F20"/>
    <w:rsid w:val="00060192"/>
    <w:rsid w:val="000607FB"/>
    <w:rsid w:val="00060833"/>
    <w:rsid w:val="00060A02"/>
    <w:rsid w:val="00062C0D"/>
    <w:rsid w:val="000635A1"/>
    <w:rsid w:val="000636A9"/>
    <w:rsid w:val="00065234"/>
    <w:rsid w:val="00067F9D"/>
    <w:rsid w:val="0007023B"/>
    <w:rsid w:val="00070AA5"/>
    <w:rsid w:val="000713EF"/>
    <w:rsid w:val="0007167F"/>
    <w:rsid w:val="000769FD"/>
    <w:rsid w:val="00076A96"/>
    <w:rsid w:val="00077E2F"/>
    <w:rsid w:val="000827C4"/>
    <w:rsid w:val="00085FA1"/>
    <w:rsid w:val="00086EAA"/>
    <w:rsid w:val="000914C0"/>
    <w:rsid w:val="0009472C"/>
    <w:rsid w:val="000A59BF"/>
    <w:rsid w:val="000A6560"/>
    <w:rsid w:val="000A6D35"/>
    <w:rsid w:val="000A76B5"/>
    <w:rsid w:val="000B0176"/>
    <w:rsid w:val="000B2AAC"/>
    <w:rsid w:val="000B31A6"/>
    <w:rsid w:val="000B5D08"/>
    <w:rsid w:val="000B6C5D"/>
    <w:rsid w:val="000B787A"/>
    <w:rsid w:val="000C625B"/>
    <w:rsid w:val="000C6F04"/>
    <w:rsid w:val="000D0852"/>
    <w:rsid w:val="000D10BC"/>
    <w:rsid w:val="000D1281"/>
    <w:rsid w:val="000D3F62"/>
    <w:rsid w:val="000D4E02"/>
    <w:rsid w:val="000D5D6B"/>
    <w:rsid w:val="000D6F64"/>
    <w:rsid w:val="000D71FB"/>
    <w:rsid w:val="000E01C4"/>
    <w:rsid w:val="000E236A"/>
    <w:rsid w:val="000E2C0E"/>
    <w:rsid w:val="000E4BAA"/>
    <w:rsid w:val="000F0E03"/>
    <w:rsid w:val="000F3511"/>
    <w:rsid w:val="000F587F"/>
    <w:rsid w:val="001011B4"/>
    <w:rsid w:val="00102AD5"/>
    <w:rsid w:val="00102DE3"/>
    <w:rsid w:val="001038DE"/>
    <w:rsid w:val="00104483"/>
    <w:rsid w:val="00104944"/>
    <w:rsid w:val="00104D78"/>
    <w:rsid w:val="00106A60"/>
    <w:rsid w:val="00110931"/>
    <w:rsid w:val="001116E4"/>
    <w:rsid w:val="001119A9"/>
    <w:rsid w:val="00111D50"/>
    <w:rsid w:val="001123D7"/>
    <w:rsid w:val="001132CB"/>
    <w:rsid w:val="00117226"/>
    <w:rsid w:val="00120D6B"/>
    <w:rsid w:val="00120E2D"/>
    <w:rsid w:val="00121162"/>
    <w:rsid w:val="00121AA2"/>
    <w:rsid w:val="001241CA"/>
    <w:rsid w:val="001244B4"/>
    <w:rsid w:val="0012563A"/>
    <w:rsid w:val="001258CB"/>
    <w:rsid w:val="00127B37"/>
    <w:rsid w:val="00134291"/>
    <w:rsid w:val="00134AE4"/>
    <w:rsid w:val="0013573D"/>
    <w:rsid w:val="00135E93"/>
    <w:rsid w:val="00136F58"/>
    <w:rsid w:val="00141C4F"/>
    <w:rsid w:val="00146810"/>
    <w:rsid w:val="00146AF1"/>
    <w:rsid w:val="00146FFE"/>
    <w:rsid w:val="001470A2"/>
    <w:rsid w:val="00147D27"/>
    <w:rsid w:val="001526B7"/>
    <w:rsid w:val="00152AED"/>
    <w:rsid w:val="0015359A"/>
    <w:rsid w:val="00153FBC"/>
    <w:rsid w:val="00156AA4"/>
    <w:rsid w:val="00163272"/>
    <w:rsid w:val="00163F9A"/>
    <w:rsid w:val="001649FC"/>
    <w:rsid w:val="00164A17"/>
    <w:rsid w:val="00166685"/>
    <w:rsid w:val="0017681D"/>
    <w:rsid w:val="00177AD5"/>
    <w:rsid w:val="001867C3"/>
    <w:rsid w:val="001913EA"/>
    <w:rsid w:val="00192ADE"/>
    <w:rsid w:val="00197382"/>
    <w:rsid w:val="00197811"/>
    <w:rsid w:val="00197F51"/>
    <w:rsid w:val="001A14C6"/>
    <w:rsid w:val="001A3991"/>
    <w:rsid w:val="001B0024"/>
    <w:rsid w:val="001B2321"/>
    <w:rsid w:val="001B3561"/>
    <w:rsid w:val="001B714C"/>
    <w:rsid w:val="001C0C9E"/>
    <w:rsid w:val="001C0E10"/>
    <w:rsid w:val="001C185D"/>
    <w:rsid w:val="001C2CEA"/>
    <w:rsid w:val="001C42FE"/>
    <w:rsid w:val="001C6D89"/>
    <w:rsid w:val="001C72DC"/>
    <w:rsid w:val="001C73A0"/>
    <w:rsid w:val="001D2E6F"/>
    <w:rsid w:val="001D65B0"/>
    <w:rsid w:val="001E3C9F"/>
    <w:rsid w:val="001E53A8"/>
    <w:rsid w:val="001E7B91"/>
    <w:rsid w:val="001F2933"/>
    <w:rsid w:val="001F59C4"/>
    <w:rsid w:val="001F65DF"/>
    <w:rsid w:val="00200F7E"/>
    <w:rsid w:val="00201118"/>
    <w:rsid w:val="00201785"/>
    <w:rsid w:val="00201A3D"/>
    <w:rsid w:val="002030D4"/>
    <w:rsid w:val="0020427A"/>
    <w:rsid w:val="00206BB8"/>
    <w:rsid w:val="00206F56"/>
    <w:rsid w:val="002076CF"/>
    <w:rsid w:val="00211558"/>
    <w:rsid w:val="0021285C"/>
    <w:rsid w:val="00223517"/>
    <w:rsid w:val="0022457E"/>
    <w:rsid w:val="00224666"/>
    <w:rsid w:val="00224BF3"/>
    <w:rsid w:val="002261D7"/>
    <w:rsid w:val="00226E2C"/>
    <w:rsid w:val="002271E7"/>
    <w:rsid w:val="002306DE"/>
    <w:rsid w:val="002310AF"/>
    <w:rsid w:val="00231D50"/>
    <w:rsid w:val="0023437E"/>
    <w:rsid w:val="00235EA7"/>
    <w:rsid w:val="00237469"/>
    <w:rsid w:val="0024162D"/>
    <w:rsid w:val="002464DE"/>
    <w:rsid w:val="00247A68"/>
    <w:rsid w:val="002500B8"/>
    <w:rsid w:val="00253FD3"/>
    <w:rsid w:val="00256994"/>
    <w:rsid w:val="00262EC8"/>
    <w:rsid w:val="00265E13"/>
    <w:rsid w:val="00271146"/>
    <w:rsid w:val="00271AC8"/>
    <w:rsid w:val="0027207C"/>
    <w:rsid w:val="00275752"/>
    <w:rsid w:val="0028018C"/>
    <w:rsid w:val="00283F4F"/>
    <w:rsid w:val="00284494"/>
    <w:rsid w:val="002847E6"/>
    <w:rsid w:val="0028493B"/>
    <w:rsid w:val="00284BFC"/>
    <w:rsid w:val="00284CA8"/>
    <w:rsid w:val="002923E3"/>
    <w:rsid w:val="002A079F"/>
    <w:rsid w:val="002A2BFC"/>
    <w:rsid w:val="002A4B5E"/>
    <w:rsid w:val="002A76AC"/>
    <w:rsid w:val="002B06AF"/>
    <w:rsid w:val="002B1DD4"/>
    <w:rsid w:val="002B1E27"/>
    <w:rsid w:val="002C146F"/>
    <w:rsid w:val="002C14DB"/>
    <w:rsid w:val="002C1FAE"/>
    <w:rsid w:val="002C39F5"/>
    <w:rsid w:val="002C606B"/>
    <w:rsid w:val="002D030F"/>
    <w:rsid w:val="002D2586"/>
    <w:rsid w:val="002D42DA"/>
    <w:rsid w:val="002E099A"/>
    <w:rsid w:val="002E6102"/>
    <w:rsid w:val="002E7F58"/>
    <w:rsid w:val="002F3007"/>
    <w:rsid w:val="002F46FF"/>
    <w:rsid w:val="00300A43"/>
    <w:rsid w:val="00301010"/>
    <w:rsid w:val="00302FAF"/>
    <w:rsid w:val="0030615F"/>
    <w:rsid w:val="00306C9A"/>
    <w:rsid w:val="00310ACB"/>
    <w:rsid w:val="00313725"/>
    <w:rsid w:val="00313A05"/>
    <w:rsid w:val="00315EE1"/>
    <w:rsid w:val="003169A6"/>
    <w:rsid w:val="00317472"/>
    <w:rsid w:val="00321273"/>
    <w:rsid w:val="00326564"/>
    <w:rsid w:val="0032736B"/>
    <w:rsid w:val="00332F28"/>
    <w:rsid w:val="00336C4D"/>
    <w:rsid w:val="00337C2B"/>
    <w:rsid w:val="003434E7"/>
    <w:rsid w:val="00343C17"/>
    <w:rsid w:val="00343ECF"/>
    <w:rsid w:val="0034649C"/>
    <w:rsid w:val="00346852"/>
    <w:rsid w:val="003511B5"/>
    <w:rsid w:val="00354C12"/>
    <w:rsid w:val="00357A6E"/>
    <w:rsid w:val="0036528F"/>
    <w:rsid w:val="00366A33"/>
    <w:rsid w:val="00371711"/>
    <w:rsid w:val="00371CD8"/>
    <w:rsid w:val="00373BF3"/>
    <w:rsid w:val="00374A50"/>
    <w:rsid w:val="00377513"/>
    <w:rsid w:val="0037778A"/>
    <w:rsid w:val="003812F7"/>
    <w:rsid w:val="00384422"/>
    <w:rsid w:val="003861A7"/>
    <w:rsid w:val="00386AE6"/>
    <w:rsid w:val="00387A4E"/>
    <w:rsid w:val="00395A07"/>
    <w:rsid w:val="003A039E"/>
    <w:rsid w:val="003A0508"/>
    <w:rsid w:val="003A250C"/>
    <w:rsid w:val="003A4044"/>
    <w:rsid w:val="003A43CB"/>
    <w:rsid w:val="003A586E"/>
    <w:rsid w:val="003B0110"/>
    <w:rsid w:val="003B0F20"/>
    <w:rsid w:val="003B442D"/>
    <w:rsid w:val="003B4D81"/>
    <w:rsid w:val="003B581F"/>
    <w:rsid w:val="003B6C50"/>
    <w:rsid w:val="003B7460"/>
    <w:rsid w:val="003C0A5D"/>
    <w:rsid w:val="003C1E97"/>
    <w:rsid w:val="003C3E5D"/>
    <w:rsid w:val="003C75F4"/>
    <w:rsid w:val="003D0B90"/>
    <w:rsid w:val="003D30B1"/>
    <w:rsid w:val="003D771B"/>
    <w:rsid w:val="003D7DCB"/>
    <w:rsid w:val="003E112E"/>
    <w:rsid w:val="003E315C"/>
    <w:rsid w:val="003E36BD"/>
    <w:rsid w:val="003E570E"/>
    <w:rsid w:val="003E6157"/>
    <w:rsid w:val="003E61E0"/>
    <w:rsid w:val="003E621D"/>
    <w:rsid w:val="003F0EAD"/>
    <w:rsid w:val="003F10E3"/>
    <w:rsid w:val="003F166B"/>
    <w:rsid w:val="003F1E73"/>
    <w:rsid w:val="003F3508"/>
    <w:rsid w:val="003F4844"/>
    <w:rsid w:val="003F536C"/>
    <w:rsid w:val="003F75E8"/>
    <w:rsid w:val="00405685"/>
    <w:rsid w:val="00407261"/>
    <w:rsid w:val="00411FBE"/>
    <w:rsid w:val="004143A1"/>
    <w:rsid w:val="00414E98"/>
    <w:rsid w:val="00420B35"/>
    <w:rsid w:val="004257D3"/>
    <w:rsid w:val="004329CD"/>
    <w:rsid w:val="0043670A"/>
    <w:rsid w:val="0044136B"/>
    <w:rsid w:val="00442A75"/>
    <w:rsid w:val="00445708"/>
    <w:rsid w:val="0044578A"/>
    <w:rsid w:val="004602A1"/>
    <w:rsid w:val="004623B0"/>
    <w:rsid w:val="00463C4B"/>
    <w:rsid w:val="00466ABA"/>
    <w:rsid w:val="00467B4B"/>
    <w:rsid w:val="00475AA9"/>
    <w:rsid w:val="00475D2F"/>
    <w:rsid w:val="00475F51"/>
    <w:rsid w:val="00482315"/>
    <w:rsid w:val="00490DBE"/>
    <w:rsid w:val="0049144E"/>
    <w:rsid w:val="004931BD"/>
    <w:rsid w:val="00494BC0"/>
    <w:rsid w:val="004A0658"/>
    <w:rsid w:val="004A19A2"/>
    <w:rsid w:val="004A20FD"/>
    <w:rsid w:val="004B2419"/>
    <w:rsid w:val="004B3037"/>
    <w:rsid w:val="004B699B"/>
    <w:rsid w:val="004C0C23"/>
    <w:rsid w:val="004C14B9"/>
    <w:rsid w:val="004C1BE8"/>
    <w:rsid w:val="004C3720"/>
    <w:rsid w:val="004C4CD3"/>
    <w:rsid w:val="004C4D50"/>
    <w:rsid w:val="004C5835"/>
    <w:rsid w:val="004C5C05"/>
    <w:rsid w:val="004C5F04"/>
    <w:rsid w:val="004C6452"/>
    <w:rsid w:val="004D3329"/>
    <w:rsid w:val="004D49A2"/>
    <w:rsid w:val="004D607C"/>
    <w:rsid w:val="004E20F4"/>
    <w:rsid w:val="004E3B44"/>
    <w:rsid w:val="004E5411"/>
    <w:rsid w:val="004E5B2C"/>
    <w:rsid w:val="004E6B99"/>
    <w:rsid w:val="004F7493"/>
    <w:rsid w:val="005002C9"/>
    <w:rsid w:val="0050264A"/>
    <w:rsid w:val="005034BF"/>
    <w:rsid w:val="005053B2"/>
    <w:rsid w:val="00510504"/>
    <w:rsid w:val="00510568"/>
    <w:rsid w:val="00511084"/>
    <w:rsid w:val="00512EEC"/>
    <w:rsid w:val="00513E6C"/>
    <w:rsid w:val="00514555"/>
    <w:rsid w:val="005147B0"/>
    <w:rsid w:val="00515C56"/>
    <w:rsid w:val="00516B1A"/>
    <w:rsid w:val="00516B8F"/>
    <w:rsid w:val="005211BC"/>
    <w:rsid w:val="005213DD"/>
    <w:rsid w:val="005235D8"/>
    <w:rsid w:val="00530F28"/>
    <w:rsid w:val="00531232"/>
    <w:rsid w:val="00532181"/>
    <w:rsid w:val="005337BF"/>
    <w:rsid w:val="005346C4"/>
    <w:rsid w:val="00534F22"/>
    <w:rsid w:val="005361E0"/>
    <w:rsid w:val="005405D0"/>
    <w:rsid w:val="005406A3"/>
    <w:rsid w:val="00541F1D"/>
    <w:rsid w:val="00542969"/>
    <w:rsid w:val="00542994"/>
    <w:rsid w:val="00542C50"/>
    <w:rsid w:val="00542F38"/>
    <w:rsid w:val="00542F94"/>
    <w:rsid w:val="00547946"/>
    <w:rsid w:val="00550F7D"/>
    <w:rsid w:val="005530B9"/>
    <w:rsid w:val="00553190"/>
    <w:rsid w:val="0055523F"/>
    <w:rsid w:val="00555AF1"/>
    <w:rsid w:val="00557187"/>
    <w:rsid w:val="00557C6D"/>
    <w:rsid w:val="0056152C"/>
    <w:rsid w:val="00567296"/>
    <w:rsid w:val="005707FF"/>
    <w:rsid w:val="00570DEB"/>
    <w:rsid w:val="00570F4C"/>
    <w:rsid w:val="005743C6"/>
    <w:rsid w:val="00574527"/>
    <w:rsid w:val="00574D36"/>
    <w:rsid w:val="00577196"/>
    <w:rsid w:val="0058334F"/>
    <w:rsid w:val="0058515C"/>
    <w:rsid w:val="00586145"/>
    <w:rsid w:val="00594474"/>
    <w:rsid w:val="005951AD"/>
    <w:rsid w:val="005A2081"/>
    <w:rsid w:val="005A318E"/>
    <w:rsid w:val="005A5297"/>
    <w:rsid w:val="005A7D64"/>
    <w:rsid w:val="005B35E7"/>
    <w:rsid w:val="005C1800"/>
    <w:rsid w:val="005C5101"/>
    <w:rsid w:val="005D4AA0"/>
    <w:rsid w:val="005D4E40"/>
    <w:rsid w:val="005D51A3"/>
    <w:rsid w:val="005D660B"/>
    <w:rsid w:val="005E10EA"/>
    <w:rsid w:val="005E3AAF"/>
    <w:rsid w:val="005E6E57"/>
    <w:rsid w:val="005F0C3F"/>
    <w:rsid w:val="005F1A6D"/>
    <w:rsid w:val="005F695F"/>
    <w:rsid w:val="005F7AFF"/>
    <w:rsid w:val="006006DA"/>
    <w:rsid w:val="00601749"/>
    <w:rsid w:val="0060176B"/>
    <w:rsid w:val="00602666"/>
    <w:rsid w:val="006055BB"/>
    <w:rsid w:val="0060702F"/>
    <w:rsid w:val="00607290"/>
    <w:rsid w:val="00607845"/>
    <w:rsid w:val="00613D21"/>
    <w:rsid w:val="006161B6"/>
    <w:rsid w:val="006167C4"/>
    <w:rsid w:val="00620B8B"/>
    <w:rsid w:val="006244C2"/>
    <w:rsid w:val="00625D15"/>
    <w:rsid w:val="00627010"/>
    <w:rsid w:val="0062714C"/>
    <w:rsid w:val="00627B72"/>
    <w:rsid w:val="006312B6"/>
    <w:rsid w:val="006324D8"/>
    <w:rsid w:val="00633EC0"/>
    <w:rsid w:val="00637372"/>
    <w:rsid w:val="00641D80"/>
    <w:rsid w:val="00642185"/>
    <w:rsid w:val="00642ABD"/>
    <w:rsid w:val="00643386"/>
    <w:rsid w:val="00645B88"/>
    <w:rsid w:val="00651B80"/>
    <w:rsid w:val="00653C1B"/>
    <w:rsid w:val="00654886"/>
    <w:rsid w:val="00656C8B"/>
    <w:rsid w:val="006575C5"/>
    <w:rsid w:val="00660ED8"/>
    <w:rsid w:val="00661F58"/>
    <w:rsid w:val="006631DC"/>
    <w:rsid w:val="00670564"/>
    <w:rsid w:val="00670710"/>
    <w:rsid w:val="0067320C"/>
    <w:rsid w:val="00675050"/>
    <w:rsid w:val="00676495"/>
    <w:rsid w:val="006772D3"/>
    <w:rsid w:val="00681431"/>
    <w:rsid w:val="00681E7F"/>
    <w:rsid w:val="006821D4"/>
    <w:rsid w:val="00684441"/>
    <w:rsid w:val="00684717"/>
    <w:rsid w:val="006848EB"/>
    <w:rsid w:val="00684AF9"/>
    <w:rsid w:val="00685B77"/>
    <w:rsid w:val="00685D99"/>
    <w:rsid w:val="00685F35"/>
    <w:rsid w:val="00686875"/>
    <w:rsid w:val="00687DFE"/>
    <w:rsid w:val="00696F93"/>
    <w:rsid w:val="006977E4"/>
    <w:rsid w:val="006A1825"/>
    <w:rsid w:val="006A362A"/>
    <w:rsid w:val="006A4639"/>
    <w:rsid w:val="006B1692"/>
    <w:rsid w:val="006B1AA4"/>
    <w:rsid w:val="006B1B53"/>
    <w:rsid w:val="006B3AA9"/>
    <w:rsid w:val="006B3AF0"/>
    <w:rsid w:val="006B4BF6"/>
    <w:rsid w:val="006B6D80"/>
    <w:rsid w:val="006C1867"/>
    <w:rsid w:val="006C355E"/>
    <w:rsid w:val="006D0278"/>
    <w:rsid w:val="006D0DC3"/>
    <w:rsid w:val="006D1642"/>
    <w:rsid w:val="006D1932"/>
    <w:rsid w:val="006D3837"/>
    <w:rsid w:val="006D3F3C"/>
    <w:rsid w:val="006D6721"/>
    <w:rsid w:val="006D6FB7"/>
    <w:rsid w:val="006D736E"/>
    <w:rsid w:val="006D7F7E"/>
    <w:rsid w:val="006E37F7"/>
    <w:rsid w:val="006E6026"/>
    <w:rsid w:val="006F196F"/>
    <w:rsid w:val="006F3778"/>
    <w:rsid w:val="006F4E5D"/>
    <w:rsid w:val="006F550B"/>
    <w:rsid w:val="006F606A"/>
    <w:rsid w:val="00700FC7"/>
    <w:rsid w:val="0070206F"/>
    <w:rsid w:val="00702DAC"/>
    <w:rsid w:val="007058A7"/>
    <w:rsid w:val="00706A26"/>
    <w:rsid w:val="00706FB9"/>
    <w:rsid w:val="007102CF"/>
    <w:rsid w:val="0071339D"/>
    <w:rsid w:val="00714753"/>
    <w:rsid w:val="00715369"/>
    <w:rsid w:val="00715463"/>
    <w:rsid w:val="00715900"/>
    <w:rsid w:val="00715BB4"/>
    <w:rsid w:val="00715F00"/>
    <w:rsid w:val="00716FAC"/>
    <w:rsid w:val="007211AE"/>
    <w:rsid w:val="00722059"/>
    <w:rsid w:val="007237A4"/>
    <w:rsid w:val="00724A9A"/>
    <w:rsid w:val="00734CD0"/>
    <w:rsid w:val="00735890"/>
    <w:rsid w:val="00735C8D"/>
    <w:rsid w:val="00740A41"/>
    <w:rsid w:val="00742A42"/>
    <w:rsid w:val="007432B6"/>
    <w:rsid w:val="00746771"/>
    <w:rsid w:val="0074716C"/>
    <w:rsid w:val="00751974"/>
    <w:rsid w:val="00751CC6"/>
    <w:rsid w:val="00752191"/>
    <w:rsid w:val="00753D8F"/>
    <w:rsid w:val="00760485"/>
    <w:rsid w:val="007604D9"/>
    <w:rsid w:val="00760A78"/>
    <w:rsid w:val="00760F24"/>
    <w:rsid w:val="007627D8"/>
    <w:rsid w:val="007649AB"/>
    <w:rsid w:val="0076501C"/>
    <w:rsid w:val="007651E1"/>
    <w:rsid w:val="00774AF9"/>
    <w:rsid w:val="00774B5A"/>
    <w:rsid w:val="0077730A"/>
    <w:rsid w:val="00777AEE"/>
    <w:rsid w:val="007831AA"/>
    <w:rsid w:val="00792B2C"/>
    <w:rsid w:val="00792F08"/>
    <w:rsid w:val="00795C64"/>
    <w:rsid w:val="007A285B"/>
    <w:rsid w:val="007A61A0"/>
    <w:rsid w:val="007A78FE"/>
    <w:rsid w:val="007B3058"/>
    <w:rsid w:val="007B39AF"/>
    <w:rsid w:val="007C075D"/>
    <w:rsid w:val="007C0B23"/>
    <w:rsid w:val="007C5C3F"/>
    <w:rsid w:val="007D1AFF"/>
    <w:rsid w:val="007D4ED9"/>
    <w:rsid w:val="007D5910"/>
    <w:rsid w:val="007E72AA"/>
    <w:rsid w:val="007F1BEC"/>
    <w:rsid w:val="007F22F5"/>
    <w:rsid w:val="008045DB"/>
    <w:rsid w:val="00804730"/>
    <w:rsid w:val="00805FC7"/>
    <w:rsid w:val="00816E35"/>
    <w:rsid w:val="0081720A"/>
    <w:rsid w:val="00820673"/>
    <w:rsid w:val="0082076E"/>
    <w:rsid w:val="00825992"/>
    <w:rsid w:val="00826F59"/>
    <w:rsid w:val="0083075C"/>
    <w:rsid w:val="0083131F"/>
    <w:rsid w:val="00831374"/>
    <w:rsid w:val="0083181E"/>
    <w:rsid w:val="00832E3E"/>
    <w:rsid w:val="0083319A"/>
    <w:rsid w:val="00833BF0"/>
    <w:rsid w:val="00834785"/>
    <w:rsid w:val="00835755"/>
    <w:rsid w:val="00836AB9"/>
    <w:rsid w:val="00837542"/>
    <w:rsid w:val="00837652"/>
    <w:rsid w:val="008401F3"/>
    <w:rsid w:val="00842A39"/>
    <w:rsid w:val="00843C0F"/>
    <w:rsid w:val="00846310"/>
    <w:rsid w:val="00852CA0"/>
    <w:rsid w:val="00853F30"/>
    <w:rsid w:val="008551D1"/>
    <w:rsid w:val="00855B54"/>
    <w:rsid w:val="00863482"/>
    <w:rsid w:val="00867092"/>
    <w:rsid w:val="00870C7C"/>
    <w:rsid w:val="00870EC7"/>
    <w:rsid w:val="0087683B"/>
    <w:rsid w:val="00880A2E"/>
    <w:rsid w:val="0088155C"/>
    <w:rsid w:val="008820CA"/>
    <w:rsid w:val="00885BED"/>
    <w:rsid w:val="00891AD7"/>
    <w:rsid w:val="00892543"/>
    <w:rsid w:val="008A2499"/>
    <w:rsid w:val="008A268A"/>
    <w:rsid w:val="008A76FB"/>
    <w:rsid w:val="008B01B1"/>
    <w:rsid w:val="008B1E8A"/>
    <w:rsid w:val="008B2161"/>
    <w:rsid w:val="008B390A"/>
    <w:rsid w:val="008B4AA4"/>
    <w:rsid w:val="008B600B"/>
    <w:rsid w:val="008B63C3"/>
    <w:rsid w:val="008C3CAB"/>
    <w:rsid w:val="008C4A5F"/>
    <w:rsid w:val="008C61EB"/>
    <w:rsid w:val="008D1C38"/>
    <w:rsid w:val="008D1CDB"/>
    <w:rsid w:val="008D3122"/>
    <w:rsid w:val="008D4BDD"/>
    <w:rsid w:val="008D5738"/>
    <w:rsid w:val="008D5DF4"/>
    <w:rsid w:val="008D5F8B"/>
    <w:rsid w:val="008D67D4"/>
    <w:rsid w:val="008E1A38"/>
    <w:rsid w:val="008E5FF8"/>
    <w:rsid w:val="008E68AE"/>
    <w:rsid w:val="008F24F9"/>
    <w:rsid w:val="008F5043"/>
    <w:rsid w:val="008F52CD"/>
    <w:rsid w:val="008F6C62"/>
    <w:rsid w:val="008F6C6F"/>
    <w:rsid w:val="0090018F"/>
    <w:rsid w:val="00902CC3"/>
    <w:rsid w:val="009066EB"/>
    <w:rsid w:val="00907E1E"/>
    <w:rsid w:val="009101FF"/>
    <w:rsid w:val="009134BA"/>
    <w:rsid w:val="0091383C"/>
    <w:rsid w:val="009154E7"/>
    <w:rsid w:val="00917C16"/>
    <w:rsid w:val="00923B86"/>
    <w:rsid w:val="00926E63"/>
    <w:rsid w:val="00927F15"/>
    <w:rsid w:val="00927F76"/>
    <w:rsid w:val="00932A59"/>
    <w:rsid w:val="00934AC8"/>
    <w:rsid w:val="00941275"/>
    <w:rsid w:val="00941D6E"/>
    <w:rsid w:val="009467E1"/>
    <w:rsid w:val="00946B5E"/>
    <w:rsid w:val="00947CC0"/>
    <w:rsid w:val="009547B6"/>
    <w:rsid w:val="00955437"/>
    <w:rsid w:val="00957DA5"/>
    <w:rsid w:val="009652D5"/>
    <w:rsid w:val="0096585D"/>
    <w:rsid w:val="00967D0D"/>
    <w:rsid w:val="00967D10"/>
    <w:rsid w:val="0097042D"/>
    <w:rsid w:val="0097340E"/>
    <w:rsid w:val="009746DD"/>
    <w:rsid w:val="00974E02"/>
    <w:rsid w:val="00976A97"/>
    <w:rsid w:val="009804FC"/>
    <w:rsid w:val="00982D9E"/>
    <w:rsid w:val="00983C05"/>
    <w:rsid w:val="00983E98"/>
    <w:rsid w:val="00983F0E"/>
    <w:rsid w:val="009863FF"/>
    <w:rsid w:val="0099011C"/>
    <w:rsid w:val="009907B3"/>
    <w:rsid w:val="009955B8"/>
    <w:rsid w:val="009A5B83"/>
    <w:rsid w:val="009A7265"/>
    <w:rsid w:val="009A763D"/>
    <w:rsid w:val="009B281B"/>
    <w:rsid w:val="009B63DD"/>
    <w:rsid w:val="009B6BF6"/>
    <w:rsid w:val="009C1BF7"/>
    <w:rsid w:val="009C3BED"/>
    <w:rsid w:val="009C571E"/>
    <w:rsid w:val="009C5DF1"/>
    <w:rsid w:val="009C7AEF"/>
    <w:rsid w:val="009D097B"/>
    <w:rsid w:val="009D0CE4"/>
    <w:rsid w:val="009D2283"/>
    <w:rsid w:val="009D43B1"/>
    <w:rsid w:val="009D5D4B"/>
    <w:rsid w:val="009D648A"/>
    <w:rsid w:val="009E3888"/>
    <w:rsid w:val="009E6F0F"/>
    <w:rsid w:val="009F0430"/>
    <w:rsid w:val="009F4DD4"/>
    <w:rsid w:val="009F5128"/>
    <w:rsid w:val="009F5C51"/>
    <w:rsid w:val="00A03635"/>
    <w:rsid w:val="00A0505D"/>
    <w:rsid w:val="00A06D49"/>
    <w:rsid w:val="00A112EE"/>
    <w:rsid w:val="00A11572"/>
    <w:rsid w:val="00A1167E"/>
    <w:rsid w:val="00A1406C"/>
    <w:rsid w:val="00A252FD"/>
    <w:rsid w:val="00A30BAA"/>
    <w:rsid w:val="00A3539F"/>
    <w:rsid w:val="00A36DF2"/>
    <w:rsid w:val="00A40B44"/>
    <w:rsid w:val="00A43436"/>
    <w:rsid w:val="00A44D32"/>
    <w:rsid w:val="00A450E2"/>
    <w:rsid w:val="00A47275"/>
    <w:rsid w:val="00A47960"/>
    <w:rsid w:val="00A52306"/>
    <w:rsid w:val="00A527A0"/>
    <w:rsid w:val="00A52AE7"/>
    <w:rsid w:val="00A54D33"/>
    <w:rsid w:val="00A558FE"/>
    <w:rsid w:val="00A560D3"/>
    <w:rsid w:val="00A567BB"/>
    <w:rsid w:val="00A63467"/>
    <w:rsid w:val="00A6432F"/>
    <w:rsid w:val="00A71331"/>
    <w:rsid w:val="00A7741B"/>
    <w:rsid w:val="00A7762F"/>
    <w:rsid w:val="00A82580"/>
    <w:rsid w:val="00A85377"/>
    <w:rsid w:val="00A8627E"/>
    <w:rsid w:val="00A86623"/>
    <w:rsid w:val="00A9459B"/>
    <w:rsid w:val="00A963C5"/>
    <w:rsid w:val="00A969D1"/>
    <w:rsid w:val="00A978D6"/>
    <w:rsid w:val="00AA050E"/>
    <w:rsid w:val="00AA06A3"/>
    <w:rsid w:val="00AA1E37"/>
    <w:rsid w:val="00AA2728"/>
    <w:rsid w:val="00AA2ADB"/>
    <w:rsid w:val="00AA3016"/>
    <w:rsid w:val="00AA4529"/>
    <w:rsid w:val="00AA57C7"/>
    <w:rsid w:val="00AA5AA7"/>
    <w:rsid w:val="00AA707B"/>
    <w:rsid w:val="00AA74A7"/>
    <w:rsid w:val="00AA7A17"/>
    <w:rsid w:val="00AB72BB"/>
    <w:rsid w:val="00AC0094"/>
    <w:rsid w:val="00AC1F1B"/>
    <w:rsid w:val="00AC4688"/>
    <w:rsid w:val="00AC54C5"/>
    <w:rsid w:val="00AC681C"/>
    <w:rsid w:val="00AD0B32"/>
    <w:rsid w:val="00AD12AE"/>
    <w:rsid w:val="00AD22E7"/>
    <w:rsid w:val="00AD2426"/>
    <w:rsid w:val="00AD2C27"/>
    <w:rsid w:val="00AD33A2"/>
    <w:rsid w:val="00AD40C0"/>
    <w:rsid w:val="00AD74D9"/>
    <w:rsid w:val="00AD7A8D"/>
    <w:rsid w:val="00AE0AA5"/>
    <w:rsid w:val="00AE0BD9"/>
    <w:rsid w:val="00AE37C7"/>
    <w:rsid w:val="00AE3DC2"/>
    <w:rsid w:val="00AE480E"/>
    <w:rsid w:val="00AE4DFD"/>
    <w:rsid w:val="00AE601D"/>
    <w:rsid w:val="00AF3B01"/>
    <w:rsid w:val="00AF5B6F"/>
    <w:rsid w:val="00AF69D1"/>
    <w:rsid w:val="00AF73EA"/>
    <w:rsid w:val="00B00024"/>
    <w:rsid w:val="00B0433F"/>
    <w:rsid w:val="00B079CC"/>
    <w:rsid w:val="00B07CAD"/>
    <w:rsid w:val="00B11152"/>
    <w:rsid w:val="00B15E8A"/>
    <w:rsid w:val="00B16C39"/>
    <w:rsid w:val="00B21A05"/>
    <w:rsid w:val="00B248DC"/>
    <w:rsid w:val="00B31FE5"/>
    <w:rsid w:val="00B32AEF"/>
    <w:rsid w:val="00B34F1E"/>
    <w:rsid w:val="00B35E04"/>
    <w:rsid w:val="00B36B1F"/>
    <w:rsid w:val="00B37102"/>
    <w:rsid w:val="00B40899"/>
    <w:rsid w:val="00B424DD"/>
    <w:rsid w:val="00B44276"/>
    <w:rsid w:val="00B45F83"/>
    <w:rsid w:val="00B47607"/>
    <w:rsid w:val="00B50B89"/>
    <w:rsid w:val="00B50F59"/>
    <w:rsid w:val="00B51C82"/>
    <w:rsid w:val="00B562A4"/>
    <w:rsid w:val="00B564EB"/>
    <w:rsid w:val="00B56A72"/>
    <w:rsid w:val="00B604C0"/>
    <w:rsid w:val="00B64E67"/>
    <w:rsid w:val="00B669B2"/>
    <w:rsid w:val="00B67678"/>
    <w:rsid w:val="00B67AA9"/>
    <w:rsid w:val="00B71182"/>
    <w:rsid w:val="00B71CC3"/>
    <w:rsid w:val="00B75652"/>
    <w:rsid w:val="00B80FC5"/>
    <w:rsid w:val="00B81F16"/>
    <w:rsid w:val="00B824EE"/>
    <w:rsid w:val="00B850BA"/>
    <w:rsid w:val="00B87F82"/>
    <w:rsid w:val="00B93799"/>
    <w:rsid w:val="00B953D8"/>
    <w:rsid w:val="00B9699F"/>
    <w:rsid w:val="00BA0B90"/>
    <w:rsid w:val="00BA1031"/>
    <w:rsid w:val="00BA1C12"/>
    <w:rsid w:val="00BA1CE2"/>
    <w:rsid w:val="00BA2467"/>
    <w:rsid w:val="00BA4A4D"/>
    <w:rsid w:val="00BA7E3F"/>
    <w:rsid w:val="00BB1FDD"/>
    <w:rsid w:val="00BB2405"/>
    <w:rsid w:val="00BB5D88"/>
    <w:rsid w:val="00BB5F44"/>
    <w:rsid w:val="00BC0AAC"/>
    <w:rsid w:val="00BC30AB"/>
    <w:rsid w:val="00BC3C20"/>
    <w:rsid w:val="00BC553B"/>
    <w:rsid w:val="00BC798F"/>
    <w:rsid w:val="00BD12E2"/>
    <w:rsid w:val="00BD7C9D"/>
    <w:rsid w:val="00BE0250"/>
    <w:rsid w:val="00BE4124"/>
    <w:rsid w:val="00BE56E2"/>
    <w:rsid w:val="00BF1701"/>
    <w:rsid w:val="00BF20CA"/>
    <w:rsid w:val="00BF2DB0"/>
    <w:rsid w:val="00BF3162"/>
    <w:rsid w:val="00C01C34"/>
    <w:rsid w:val="00C05604"/>
    <w:rsid w:val="00C067B4"/>
    <w:rsid w:val="00C06F71"/>
    <w:rsid w:val="00C12A49"/>
    <w:rsid w:val="00C1675E"/>
    <w:rsid w:val="00C177FC"/>
    <w:rsid w:val="00C17FAB"/>
    <w:rsid w:val="00C23FF7"/>
    <w:rsid w:val="00C2422D"/>
    <w:rsid w:val="00C277C7"/>
    <w:rsid w:val="00C27EEC"/>
    <w:rsid w:val="00C3329C"/>
    <w:rsid w:val="00C36C7C"/>
    <w:rsid w:val="00C37742"/>
    <w:rsid w:val="00C43603"/>
    <w:rsid w:val="00C444E3"/>
    <w:rsid w:val="00C44F22"/>
    <w:rsid w:val="00C45958"/>
    <w:rsid w:val="00C47437"/>
    <w:rsid w:val="00C52F22"/>
    <w:rsid w:val="00C53D65"/>
    <w:rsid w:val="00C543E2"/>
    <w:rsid w:val="00C559F3"/>
    <w:rsid w:val="00C5686C"/>
    <w:rsid w:val="00C578BB"/>
    <w:rsid w:val="00C57DCD"/>
    <w:rsid w:val="00C63C86"/>
    <w:rsid w:val="00C63F37"/>
    <w:rsid w:val="00C70197"/>
    <w:rsid w:val="00C71B95"/>
    <w:rsid w:val="00C720E3"/>
    <w:rsid w:val="00C72F19"/>
    <w:rsid w:val="00C81C0F"/>
    <w:rsid w:val="00C81F1F"/>
    <w:rsid w:val="00C85FD1"/>
    <w:rsid w:val="00C8686C"/>
    <w:rsid w:val="00C877AF"/>
    <w:rsid w:val="00C87CA1"/>
    <w:rsid w:val="00C87FC3"/>
    <w:rsid w:val="00C87FFA"/>
    <w:rsid w:val="00C90EBC"/>
    <w:rsid w:val="00C92BE9"/>
    <w:rsid w:val="00C93458"/>
    <w:rsid w:val="00C953F2"/>
    <w:rsid w:val="00C955D9"/>
    <w:rsid w:val="00CA02B6"/>
    <w:rsid w:val="00CA02E9"/>
    <w:rsid w:val="00CA156E"/>
    <w:rsid w:val="00CA203E"/>
    <w:rsid w:val="00CA2855"/>
    <w:rsid w:val="00CA3509"/>
    <w:rsid w:val="00CA3F14"/>
    <w:rsid w:val="00CA5167"/>
    <w:rsid w:val="00CA60EC"/>
    <w:rsid w:val="00CB19D4"/>
    <w:rsid w:val="00CB5F1A"/>
    <w:rsid w:val="00CC10B5"/>
    <w:rsid w:val="00CC11DB"/>
    <w:rsid w:val="00CC2074"/>
    <w:rsid w:val="00CD0D15"/>
    <w:rsid w:val="00CD1204"/>
    <w:rsid w:val="00CD1C92"/>
    <w:rsid w:val="00CD50A6"/>
    <w:rsid w:val="00CE05F7"/>
    <w:rsid w:val="00CE13BF"/>
    <w:rsid w:val="00CE19EB"/>
    <w:rsid w:val="00CE5876"/>
    <w:rsid w:val="00CE6FFD"/>
    <w:rsid w:val="00CF47D1"/>
    <w:rsid w:val="00CF4D03"/>
    <w:rsid w:val="00CF5F7C"/>
    <w:rsid w:val="00CF783E"/>
    <w:rsid w:val="00D0022C"/>
    <w:rsid w:val="00D00758"/>
    <w:rsid w:val="00D01039"/>
    <w:rsid w:val="00D02268"/>
    <w:rsid w:val="00D07781"/>
    <w:rsid w:val="00D10C4F"/>
    <w:rsid w:val="00D24B40"/>
    <w:rsid w:val="00D30336"/>
    <w:rsid w:val="00D32DF4"/>
    <w:rsid w:val="00D33ABD"/>
    <w:rsid w:val="00D367BD"/>
    <w:rsid w:val="00D41F08"/>
    <w:rsid w:val="00D434BC"/>
    <w:rsid w:val="00D43BDD"/>
    <w:rsid w:val="00D440B7"/>
    <w:rsid w:val="00D44165"/>
    <w:rsid w:val="00D46270"/>
    <w:rsid w:val="00D51CDF"/>
    <w:rsid w:val="00D57121"/>
    <w:rsid w:val="00D62B84"/>
    <w:rsid w:val="00D63B6D"/>
    <w:rsid w:val="00D64A67"/>
    <w:rsid w:val="00D653D2"/>
    <w:rsid w:val="00D655F4"/>
    <w:rsid w:val="00D66CC2"/>
    <w:rsid w:val="00D7071A"/>
    <w:rsid w:val="00D72EF6"/>
    <w:rsid w:val="00D748DD"/>
    <w:rsid w:val="00D81FB7"/>
    <w:rsid w:val="00D8565A"/>
    <w:rsid w:val="00D95EED"/>
    <w:rsid w:val="00DA3358"/>
    <w:rsid w:val="00DA7AF2"/>
    <w:rsid w:val="00DB3432"/>
    <w:rsid w:val="00DB3AC6"/>
    <w:rsid w:val="00DB4903"/>
    <w:rsid w:val="00DC2FAD"/>
    <w:rsid w:val="00DC4534"/>
    <w:rsid w:val="00DC4C94"/>
    <w:rsid w:val="00DD104B"/>
    <w:rsid w:val="00DD3AB4"/>
    <w:rsid w:val="00DD6771"/>
    <w:rsid w:val="00DE1431"/>
    <w:rsid w:val="00DE2086"/>
    <w:rsid w:val="00DE717C"/>
    <w:rsid w:val="00DF0E14"/>
    <w:rsid w:val="00DF122F"/>
    <w:rsid w:val="00DF1BF1"/>
    <w:rsid w:val="00DF6DB0"/>
    <w:rsid w:val="00E011C8"/>
    <w:rsid w:val="00E03692"/>
    <w:rsid w:val="00E1648C"/>
    <w:rsid w:val="00E17019"/>
    <w:rsid w:val="00E1724B"/>
    <w:rsid w:val="00E2098F"/>
    <w:rsid w:val="00E22D1D"/>
    <w:rsid w:val="00E239CF"/>
    <w:rsid w:val="00E246C5"/>
    <w:rsid w:val="00E272A8"/>
    <w:rsid w:val="00E278D4"/>
    <w:rsid w:val="00E3033C"/>
    <w:rsid w:val="00E311C8"/>
    <w:rsid w:val="00E31B30"/>
    <w:rsid w:val="00E31B62"/>
    <w:rsid w:val="00E33F24"/>
    <w:rsid w:val="00E34C71"/>
    <w:rsid w:val="00E35C9A"/>
    <w:rsid w:val="00E37477"/>
    <w:rsid w:val="00E376AF"/>
    <w:rsid w:val="00E4158F"/>
    <w:rsid w:val="00E45799"/>
    <w:rsid w:val="00E46B6E"/>
    <w:rsid w:val="00E53741"/>
    <w:rsid w:val="00E539A5"/>
    <w:rsid w:val="00E546B3"/>
    <w:rsid w:val="00E631D0"/>
    <w:rsid w:val="00E64888"/>
    <w:rsid w:val="00E6664F"/>
    <w:rsid w:val="00E66D9F"/>
    <w:rsid w:val="00E70CE3"/>
    <w:rsid w:val="00E72A82"/>
    <w:rsid w:val="00E755F2"/>
    <w:rsid w:val="00E7638E"/>
    <w:rsid w:val="00E771EB"/>
    <w:rsid w:val="00E7720F"/>
    <w:rsid w:val="00E819EB"/>
    <w:rsid w:val="00E83288"/>
    <w:rsid w:val="00E83C9D"/>
    <w:rsid w:val="00E853B9"/>
    <w:rsid w:val="00E90DE1"/>
    <w:rsid w:val="00E93182"/>
    <w:rsid w:val="00E96AFC"/>
    <w:rsid w:val="00E975D0"/>
    <w:rsid w:val="00EA0C97"/>
    <w:rsid w:val="00EA0D91"/>
    <w:rsid w:val="00EA2D07"/>
    <w:rsid w:val="00EB0378"/>
    <w:rsid w:val="00EC0796"/>
    <w:rsid w:val="00EC0A00"/>
    <w:rsid w:val="00EC13F6"/>
    <w:rsid w:val="00EC153A"/>
    <w:rsid w:val="00EC3070"/>
    <w:rsid w:val="00EC3AA2"/>
    <w:rsid w:val="00ED3598"/>
    <w:rsid w:val="00EE01DD"/>
    <w:rsid w:val="00EE04A7"/>
    <w:rsid w:val="00EE2251"/>
    <w:rsid w:val="00EE3C7F"/>
    <w:rsid w:val="00EE4191"/>
    <w:rsid w:val="00EF270E"/>
    <w:rsid w:val="00EF55D8"/>
    <w:rsid w:val="00EF599E"/>
    <w:rsid w:val="00EF7788"/>
    <w:rsid w:val="00F0189C"/>
    <w:rsid w:val="00F026A0"/>
    <w:rsid w:val="00F04E94"/>
    <w:rsid w:val="00F0683D"/>
    <w:rsid w:val="00F10F1F"/>
    <w:rsid w:val="00F11797"/>
    <w:rsid w:val="00F140A5"/>
    <w:rsid w:val="00F14766"/>
    <w:rsid w:val="00F15DB6"/>
    <w:rsid w:val="00F16E47"/>
    <w:rsid w:val="00F1741C"/>
    <w:rsid w:val="00F20757"/>
    <w:rsid w:val="00F25BB4"/>
    <w:rsid w:val="00F27C25"/>
    <w:rsid w:val="00F3329B"/>
    <w:rsid w:val="00F41229"/>
    <w:rsid w:val="00F413D3"/>
    <w:rsid w:val="00F41A53"/>
    <w:rsid w:val="00F41FEB"/>
    <w:rsid w:val="00F46FCA"/>
    <w:rsid w:val="00F4741B"/>
    <w:rsid w:val="00F51910"/>
    <w:rsid w:val="00F5270F"/>
    <w:rsid w:val="00F52F62"/>
    <w:rsid w:val="00F55435"/>
    <w:rsid w:val="00F5651A"/>
    <w:rsid w:val="00F604EB"/>
    <w:rsid w:val="00F635C3"/>
    <w:rsid w:val="00F63BA1"/>
    <w:rsid w:val="00F657A1"/>
    <w:rsid w:val="00F6653B"/>
    <w:rsid w:val="00F67BEE"/>
    <w:rsid w:val="00F71E00"/>
    <w:rsid w:val="00F71E09"/>
    <w:rsid w:val="00F722B3"/>
    <w:rsid w:val="00F767AC"/>
    <w:rsid w:val="00F771A8"/>
    <w:rsid w:val="00F805F2"/>
    <w:rsid w:val="00F8293F"/>
    <w:rsid w:val="00F900CB"/>
    <w:rsid w:val="00F94186"/>
    <w:rsid w:val="00F94E88"/>
    <w:rsid w:val="00FA1EFA"/>
    <w:rsid w:val="00FA2FEC"/>
    <w:rsid w:val="00FA3CC3"/>
    <w:rsid w:val="00FA606E"/>
    <w:rsid w:val="00FB0395"/>
    <w:rsid w:val="00FB0484"/>
    <w:rsid w:val="00FB0E9F"/>
    <w:rsid w:val="00FB1F4E"/>
    <w:rsid w:val="00FB56B4"/>
    <w:rsid w:val="00FB649D"/>
    <w:rsid w:val="00FB69AE"/>
    <w:rsid w:val="00FB7DC3"/>
    <w:rsid w:val="00FC21E8"/>
    <w:rsid w:val="00FC5764"/>
    <w:rsid w:val="00FD15F9"/>
    <w:rsid w:val="00FD6090"/>
    <w:rsid w:val="00FE3352"/>
    <w:rsid w:val="00FE3F29"/>
    <w:rsid w:val="00FE4DF0"/>
    <w:rsid w:val="00FE4E5D"/>
    <w:rsid w:val="00FF3C11"/>
    <w:rsid w:val="00FF423B"/>
    <w:rsid w:val="00FF6EA7"/>
    <w:rsid w:val="00FF7906"/>
    <w:rsid w:val="00FF7B8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22C69"/>
  <w15:docId w15:val="{F838CECE-EB3E-5D4A-9F92-2D2697512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59F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rsid w:val="00F27C25"/>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rsid w:val="00F27C25"/>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rsid w:val="00F27C25"/>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F27C25"/>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F27C25"/>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link w:val="Heading6Char"/>
    <w:rsid w:val="00F27C25"/>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0A5"/>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F140A5"/>
  </w:style>
  <w:style w:type="paragraph" w:styleId="Footer">
    <w:name w:val="footer"/>
    <w:basedOn w:val="Normal"/>
    <w:link w:val="FooterChar"/>
    <w:uiPriority w:val="99"/>
    <w:unhideWhenUsed/>
    <w:rsid w:val="00F140A5"/>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F140A5"/>
  </w:style>
  <w:style w:type="paragraph" w:styleId="NoSpacing">
    <w:name w:val="No Spacing"/>
    <w:uiPriority w:val="1"/>
    <w:qFormat/>
    <w:rsid w:val="00CA156E"/>
    <w:pPr>
      <w:spacing w:after="0" w:line="240" w:lineRule="auto"/>
    </w:pPr>
    <w:rPr>
      <w:sz w:val="24"/>
      <w:szCs w:val="24"/>
    </w:rPr>
  </w:style>
  <w:style w:type="character" w:styleId="CommentReference">
    <w:name w:val="annotation reference"/>
    <w:basedOn w:val="DefaultParagraphFont"/>
    <w:uiPriority w:val="99"/>
    <w:semiHidden/>
    <w:unhideWhenUsed/>
    <w:rsid w:val="00601749"/>
    <w:rPr>
      <w:sz w:val="18"/>
      <w:szCs w:val="18"/>
    </w:rPr>
  </w:style>
  <w:style w:type="paragraph" w:styleId="CommentText">
    <w:name w:val="annotation text"/>
    <w:basedOn w:val="Normal"/>
    <w:link w:val="CommentTextChar"/>
    <w:uiPriority w:val="99"/>
    <w:unhideWhenUsed/>
    <w:rsid w:val="00601749"/>
  </w:style>
  <w:style w:type="character" w:customStyle="1" w:styleId="CommentTextChar">
    <w:name w:val="Comment Text Char"/>
    <w:basedOn w:val="DefaultParagraphFont"/>
    <w:link w:val="CommentText"/>
    <w:uiPriority w:val="99"/>
    <w:rsid w:val="0060174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01749"/>
    <w:rPr>
      <w:rFonts w:eastAsiaTheme="minorHAnsi"/>
      <w:sz w:val="18"/>
      <w:szCs w:val="18"/>
    </w:rPr>
  </w:style>
  <w:style w:type="character" w:customStyle="1" w:styleId="BalloonTextChar">
    <w:name w:val="Balloon Text Char"/>
    <w:basedOn w:val="DefaultParagraphFont"/>
    <w:link w:val="BalloonText"/>
    <w:uiPriority w:val="99"/>
    <w:semiHidden/>
    <w:rsid w:val="00601749"/>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601749"/>
    <w:pPr>
      <w:spacing w:after="160"/>
    </w:pPr>
    <w:rPr>
      <w:rFonts w:asciiTheme="minorHAnsi" w:eastAsiaTheme="minorHAnsi" w:hAnsiTheme="minorHAnsi" w:cstheme="minorBidi"/>
      <w:b/>
      <w:bCs/>
      <w:sz w:val="20"/>
      <w:szCs w:val="20"/>
    </w:rPr>
  </w:style>
  <w:style w:type="character" w:customStyle="1" w:styleId="CommentSubjectChar">
    <w:name w:val="Comment Subject Char"/>
    <w:basedOn w:val="CommentTextChar"/>
    <w:link w:val="CommentSubject"/>
    <w:uiPriority w:val="99"/>
    <w:semiHidden/>
    <w:rsid w:val="00601749"/>
    <w:rPr>
      <w:rFonts w:ascii="Times New Roman" w:eastAsia="Times New Roman" w:hAnsi="Times New Roman" w:cs="Times New Roman"/>
      <w:b/>
      <w:bCs/>
      <w:sz w:val="20"/>
      <w:szCs w:val="20"/>
    </w:rPr>
  </w:style>
  <w:style w:type="paragraph" w:styleId="Bibliography">
    <w:name w:val="Bibliography"/>
    <w:basedOn w:val="Normal"/>
    <w:next w:val="Normal"/>
    <w:uiPriority w:val="37"/>
    <w:unhideWhenUsed/>
    <w:rsid w:val="00531232"/>
    <w:pPr>
      <w:tabs>
        <w:tab w:val="left" w:pos="500"/>
      </w:tabs>
      <w:spacing w:after="240" w:line="480" w:lineRule="auto"/>
      <w:ind w:left="504" w:hanging="504"/>
    </w:pPr>
    <w:rPr>
      <w:rFonts w:asciiTheme="minorHAnsi" w:eastAsiaTheme="minorHAnsi" w:hAnsiTheme="minorHAnsi" w:cstheme="minorBidi"/>
      <w:sz w:val="22"/>
      <w:szCs w:val="22"/>
    </w:rPr>
  </w:style>
  <w:style w:type="paragraph" w:styleId="ListParagraph">
    <w:name w:val="List Paragraph"/>
    <w:basedOn w:val="Normal"/>
    <w:uiPriority w:val="34"/>
    <w:qFormat/>
    <w:rsid w:val="00A6432F"/>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A6432F"/>
    <w:rPr>
      <w:color w:val="0563C1" w:themeColor="hyperlink"/>
      <w:u w:val="single"/>
    </w:rPr>
  </w:style>
  <w:style w:type="character" w:styleId="PageNumber">
    <w:name w:val="page number"/>
    <w:basedOn w:val="DefaultParagraphFont"/>
    <w:uiPriority w:val="99"/>
    <w:semiHidden/>
    <w:unhideWhenUsed/>
    <w:rsid w:val="00A6432F"/>
  </w:style>
  <w:style w:type="character" w:styleId="FollowedHyperlink">
    <w:name w:val="FollowedHyperlink"/>
    <w:basedOn w:val="DefaultParagraphFont"/>
    <w:uiPriority w:val="99"/>
    <w:semiHidden/>
    <w:unhideWhenUsed/>
    <w:rsid w:val="00B75652"/>
    <w:rPr>
      <w:color w:val="954F72" w:themeColor="followedHyperlink"/>
      <w:u w:val="single"/>
    </w:rPr>
  </w:style>
  <w:style w:type="table" w:styleId="TableGrid">
    <w:name w:val="Table Grid"/>
    <w:basedOn w:val="TableNormal"/>
    <w:uiPriority w:val="39"/>
    <w:rsid w:val="00D01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86145"/>
    <w:pPr>
      <w:spacing w:before="100" w:beforeAutospacing="1" w:after="100" w:afterAutospacing="1"/>
    </w:pPr>
    <w:rPr>
      <w:rFonts w:eastAsiaTheme="minorHAnsi"/>
    </w:rPr>
  </w:style>
  <w:style w:type="character" w:customStyle="1" w:styleId="named-content">
    <w:name w:val="named-content"/>
    <w:basedOn w:val="DefaultParagraphFont"/>
    <w:rsid w:val="00586145"/>
  </w:style>
  <w:style w:type="character" w:styleId="Emphasis">
    <w:name w:val="Emphasis"/>
    <w:basedOn w:val="DefaultParagraphFont"/>
    <w:uiPriority w:val="20"/>
    <w:qFormat/>
    <w:rsid w:val="00586145"/>
    <w:rPr>
      <w:i/>
      <w:iCs/>
    </w:rPr>
  </w:style>
  <w:style w:type="character" w:customStyle="1" w:styleId="inline-l2-heading">
    <w:name w:val="inline-l2-heading"/>
    <w:basedOn w:val="DefaultParagraphFont"/>
    <w:rsid w:val="00586145"/>
  </w:style>
  <w:style w:type="character" w:customStyle="1" w:styleId="sc">
    <w:name w:val="sc"/>
    <w:basedOn w:val="DefaultParagraphFont"/>
    <w:rsid w:val="00586145"/>
  </w:style>
  <w:style w:type="character" w:customStyle="1" w:styleId="xref-bibr">
    <w:name w:val="xref-bibr"/>
    <w:basedOn w:val="DefaultParagraphFont"/>
    <w:rsid w:val="00A450E2"/>
  </w:style>
  <w:style w:type="character" w:customStyle="1" w:styleId="Heading1Char">
    <w:name w:val="Heading 1 Char"/>
    <w:basedOn w:val="DefaultParagraphFont"/>
    <w:link w:val="Heading1"/>
    <w:rsid w:val="00F27C25"/>
    <w:rPr>
      <w:rFonts w:ascii="Arial" w:eastAsia="Arial" w:hAnsi="Arial" w:cs="Arial"/>
      <w:sz w:val="40"/>
      <w:szCs w:val="40"/>
      <w:lang w:val="en"/>
    </w:rPr>
  </w:style>
  <w:style w:type="character" w:customStyle="1" w:styleId="Heading2Char">
    <w:name w:val="Heading 2 Char"/>
    <w:basedOn w:val="DefaultParagraphFont"/>
    <w:link w:val="Heading2"/>
    <w:rsid w:val="00F27C25"/>
    <w:rPr>
      <w:rFonts w:ascii="Arial" w:eastAsia="Arial" w:hAnsi="Arial" w:cs="Arial"/>
      <w:sz w:val="32"/>
      <w:szCs w:val="32"/>
      <w:lang w:val="en"/>
    </w:rPr>
  </w:style>
  <w:style w:type="character" w:customStyle="1" w:styleId="Heading3Char">
    <w:name w:val="Heading 3 Char"/>
    <w:basedOn w:val="DefaultParagraphFont"/>
    <w:link w:val="Heading3"/>
    <w:rsid w:val="00F27C25"/>
    <w:rPr>
      <w:rFonts w:ascii="Arial" w:eastAsia="Arial" w:hAnsi="Arial" w:cs="Arial"/>
      <w:color w:val="434343"/>
      <w:sz w:val="28"/>
      <w:szCs w:val="28"/>
      <w:lang w:val="en"/>
    </w:rPr>
  </w:style>
  <w:style w:type="character" w:customStyle="1" w:styleId="Heading4Char">
    <w:name w:val="Heading 4 Char"/>
    <w:basedOn w:val="DefaultParagraphFont"/>
    <w:link w:val="Heading4"/>
    <w:rsid w:val="00F27C25"/>
    <w:rPr>
      <w:rFonts w:ascii="Arial" w:eastAsia="Arial" w:hAnsi="Arial" w:cs="Arial"/>
      <w:color w:val="666666"/>
      <w:sz w:val="24"/>
      <w:szCs w:val="24"/>
      <w:lang w:val="en"/>
    </w:rPr>
  </w:style>
  <w:style w:type="character" w:customStyle="1" w:styleId="Heading5Char">
    <w:name w:val="Heading 5 Char"/>
    <w:basedOn w:val="DefaultParagraphFont"/>
    <w:link w:val="Heading5"/>
    <w:rsid w:val="00F27C25"/>
    <w:rPr>
      <w:rFonts w:ascii="Arial" w:eastAsia="Arial" w:hAnsi="Arial" w:cs="Arial"/>
      <w:color w:val="666666"/>
      <w:lang w:val="en"/>
    </w:rPr>
  </w:style>
  <w:style w:type="character" w:customStyle="1" w:styleId="Heading6Char">
    <w:name w:val="Heading 6 Char"/>
    <w:basedOn w:val="DefaultParagraphFont"/>
    <w:link w:val="Heading6"/>
    <w:rsid w:val="00F27C25"/>
    <w:rPr>
      <w:rFonts w:ascii="Arial" w:eastAsia="Arial" w:hAnsi="Arial" w:cs="Arial"/>
      <w:i/>
      <w:color w:val="666666"/>
      <w:lang w:val="en"/>
    </w:rPr>
  </w:style>
  <w:style w:type="paragraph" w:styleId="Title">
    <w:name w:val="Title"/>
    <w:basedOn w:val="Normal"/>
    <w:next w:val="Normal"/>
    <w:link w:val="TitleChar"/>
    <w:rsid w:val="00F27C25"/>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F27C25"/>
    <w:rPr>
      <w:rFonts w:ascii="Arial" w:eastAsia="Arial" w:hAnsi="Arial" w:cs="Arial"/>
      <w:sz w:val="52"/>
      <w:szCs w:val="52"/>
      <w:lang w:val="en"/>
    </w:rPr>
  </w:style>
  <w:style w:type="paragraph" w:styleId="Subtitle">
    <w:name w:val="Subtitle"/>
    <w:basedOn w:val="Normal"/>
    <w:next w:val="Normal"/>
    <w:link w:val="SubtitleChar"/>
    <w:rsid w:val="00F27C25"/>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F27C25"/>
    <w:rPr>
      <w:rFonts w:ascii="Arial" w:eastAsia="Arial" w:hAnsi="Arial" w:cs="Arial"/>
      <w:color w:val="666666"/>
      <w:sz w:val="30"/>
      <w:szCs w:val="30"/>
      <w:lang w:val="en"/>
    </w:rPr>
  </w:style>
  <w:style w:type="character" w:customStyle="1" w:styleId="mjx-char">
    <w:name w:val="mjx-char"/>
    <w:basedOn w:val="DefaultParagraphFont"/>
    <w:rsid w:val="00F27C25"/>
  </w:style>
  <w:style w:type="character" w:customStyle="1" w:styleId="mjxassistivemathml">
    <w:name w:val="mjx_assistive_mathml"/>
    <w:basedOn w:val="DefaultParagraphFont"/>
    <w:rsid w:val="00F27C25"/>
  </w:style>
  <w:style w:type="character" w:customStyle="1" w:styleId="il">
    <w:name w:val="il"/>
    <w:basedOn w:val="DefaultParagraphFont"/>
    <w:rsid w:val="00F27C25"/>
  </w:style>
  <w:style w:type="character" w:styleId="PlaceholderText">
    <w:name w:val="Placeholder Text"/>
    <w:basedOn w:val="DefaultParagraphFont"/>
    <w:uiPriority w:val="99"/>
    <w:semiHidden/>
    <w:rsid w:val="00F27C25"/>
    <w:rPr>
      <w:color w:val="808080"/>
    </w:rPr>
  </w:style>
  <w:style w:type="character" w:customStyle="1" w:styleId="UnresolvedMention1">
    <w:name w:val="Unresolved Mention1"/>
    <w:basedOn w:val="DefaultParagraphFont"/>
    <w:uiPriority w:val="99"/>
    <w:rsid w:val="00F27C25"/>
    <w:rPr>
      <w:color w:val="605E5C"/>
      <w:shd w:val="clear" w:color="auto" w:fill="E1DFDD"/>
    </w:rPr>
  </w:style>
  <w:style w:type="table" w:styleId="TableGridLight">
    <w:name w:val="Grid Table Light"/>
    <w:basedOn w:val="TableNormal"/>
    <w:uiPriority w:val="40"/>
    <w:rsid w:val="00F27C25"/>
    <w:pPr>
      <w:spacing w:after="0" w:line="240" w:lineRule="auto"/>
    </w:pPr>
    <w:rPr>
      <w:rFonts w:ascii="Arial" w:eastAsia="Arial" w:hAnsi="Arial" w:cs="Arial"/>
      <w:lang w:val="e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2">
    <w:name w:val="Unresolved Mention2"/>
    <w:basedOn w:val="DefaultParagraphFont"/>
    <w:uiPriority w:val="99"/>
    <w:rsid w:val="00F27C25"/>
    <w:rPr>
      <w:color w:val="605E5C"/>
      <w:shd w:val="clear" w:color="auto" w:fill="E1DFDD"/>
    </w:rPr>
  </w:style>
  <w:style w:type="character" w:styleId="LineNumber">
    <w:name w:val="line number"/>
    <w:basedOn w:val="DefaultParagraphFont"/>
    <w:uiPriority w:val="99"/>
    <w:semiHidden/>
    <w:unhideWhenUsed/>
    <w:rsid w:val="00CE5876"/>
  </w:style>
  <w:style w:type="paragraph" w:styleId="Revision">
    <w:name w:val="Revision"/>
    <w:hidden/>
    <w:uiPriority w:val="99"/>
    <w:semiHidden/>
    <w:rsid w:val="00CE5876"/>
    <w:pPr>
      <w:spacing w:after="0" w:line="240" w:lineRule="auto"/>
    </w:pPr>
    <w:rPr>
      <w:rFonts w:ascii="Times New Roman" w:eastAsia="Times New Roman" w:hAnsi="Times New Roman" w:cs="Times New Roman"/>
      <w:sz w:val="24"/>
      <w:szCs w:val="24"/>
    </w:rPr>
  </w:style>
  <w:style w:type="paragraph" w:customStyle="1" w:styleId="m6078117382858044274msolistparagraph">
    <w:name w:val="m_6078117382858044274msolistparagraph"/>
    <w:basedOn w:val="Normal"/>
    <w:rsid w:val="00CE5876"/>
    <w:pPr>
      <w:spacing w:before="100" w:beforeAutospacing="1" w:after="100" w:afterAutospacing="1"/>
    </w:pPr>
  </w:style>
  <w:style w:type="paragraph" w:customStyle="1" w:styleId="m5606321329794577359msolistparagraph">
    <w:name w:val="m_5606321329794577359msolistparagraph"/>
    <w:basedOn w:val="Normal"/>
    <w:rsid w:val="00CE5876"/>
    <w:pPr>
      <w:spacing w:before="100" w:beforeAutospacing="1" w:after="100" w:afterAutospacing="1"/>
    </w:pPr>
  </w:style>
  <w:style w:type="character" w:customStyle="1" w:styleId="apple-tab-span">
    <w:name w:val="apple-tab-span"/>
    <w:basedOn w:val="DefaultParagraphFont"/>
    <w:rsid w:val="00CE5876"/>
  </w:style>
  <w:style w:type="paragraph" w:customStyle="1" w:styleId="m-7928922871622540649msolistparagraph">
    <w:name w:val="m_-7928922871622540649msolistparagraph"/>
    <w:basedOn w:val="Normal"/>
    <w:rsid w:val="00CE5876"/>
    <w:pPr>
      <w:spacing w:before="100" w:beforeAutospacing="1" w:after="100" w:afterAutospacing="1"/>
    </w:pPr>
  </w:style>
  <w:style w:type="character" w:customStyle="1" w:styleId="small-caps">
    <w:name w:val="small-caps"/>
    <w:basedOn w:val="DefaultParagraphFont"/>
    <w:rsid w:val="001F65DF"/>
  </w:style>
  <w:style w:type="character" w:styleId="UnresolvedMention">
    <w:name w:val="Unresolved Mention"/>
    <w:basedOn w:val="DefaultParagraphFont"/>
    <w:uiPriority w:val="99"/>
    <w:rsid w:val="00F82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8231">
      <w:bodyDiv w:val="1"/>
      <w:marLeft w:val="0"/>
      <w:marRight w:val="0"/>
      <w:marTop w:val="0"/>
      <w:marBottom w:val="0"/>
      <w:divBdr>
        <w:top w:val="none" w:sz="0" w:space="0" w:color="auto"/>
        <w:left w:val="none" w:sz="0" w:space="0" w:color="auto"/>
        <w:bottom w:val="none" w:sz="0" w:space="0" w:color="auto"/>
        <w:right w:val="none" w:sz="0" w:space="0" w:color="auto"/>
      </w:divBdr>
    </w:div>
    <w:div w:id="35279546">
      <w:bodyDiv w:val="1"/>
      <w:marLeft w:val="0"/>
      <w:marRight w:val="0"/>
      <w:marTop w:val="0"/>
      <w:marBottom w:val="0"/>
      <w:divBdr>
        <w:top w:val="none" w:sz="0" w:space="0" w:color="auto"/>
        <w:left w:val="none" w:sz="0" w:space="0" w:color="auto"/>
        <w:bottom w:val="none" w:sz="0" w:space="0" w:color="auto"/>
        <w:right w:val="none" w:sz="0" w:space="0" w:color="auto"/>
      </w:divBdr>
      <w:divsChild>
        <w:div w:id="607271179">
          <w:marLeft w:val="-225"/>
          <w:marRight w:val="0"/>
          <w:marTop w:val="75"/>
          <w:marBottom w:val="75"/>
          <w:divBdr>
            <w:top w:val="none" w:sz="0" w:space="0" w:color="auto"/>
            <w:left w:val="none" w:sz="0" w:space="0" w:color="auto"/>
            <w:bottom w:val="none" w:sz="0" w:space="0" w:color="auto"/>
            <w:right w:val="none" w:sz="0" w:space="0" w:color="auto"/>
          </w:divBdr>
        </w:div>
      </w:divsChild>
    </w:div>
    <w:div w:id="44526033">
      <w:bodyDiv w:val="1"/>
      <w:marLeft w:val="0"/>
      <w:marRight w:val="0"/>
      <w:marTop w:val="0"/>
      <w:marBottom w:val="0"/>
      <w:divBdr>
        <w:top w:val="none" w:sz="0" w:space="0" w:color="auto"/>
        <w:left w:val="none" w:sz="0" w:space="0" w:color="auto"/>
        <w:bottom w:val="none" w:sz="0" w:space="0" w:color="auto"/>
        <w:right w:val="none" w:sz="0" w:space="0" w:color="auto"/>
      </w:divBdr>
    </w:div>
    <w:div w:id="44720880">
      <w:bodyDiv w:val="1"/>
      <w:marLeft w:val="0"/>
      <w:marRight w:val="0"/>
      <w:marTop w:val="0"/>
      <w:marBottom w:val="0"/>
      <w:divBdr>
        <w:top w:val="none" w:sz="0" w:space="0" w:color="auto"/>
        <w:left w:val="none" w:sz="0" w:space="0" w:color="auto"/>
        <w:bottom w:val="none" w:sz="0" w:space="0" w:color="auto"/>
        <w:right w:val="none" w:sz="0" w:space="0" w:color="auto"/>
      </w:divBdr>
    </w:div>
    <w:div w:id="46030718">
      <w:bodyDiv w:val="1"/>
      <w:marLeft w:val="0"/>
      <w:marRight w:val="0"/>
      <w:marTop w:val="0"/>
      <w:marBottom w:val="0"/>
      <w:divBdr>
        <w:top w:val="none" w:sz="0" w:space="0" w:color="auto"/>
        <w:left w:val="none" w:sz="0" w:space="0" w:color="auto"/>
        <w:bottom w:val="none" w:sz="0" w:space="0" w:color="auto"/>
        <w:right w:val="none" w:sz="0" w:space="0" w:color="auto"/>
      </w:divBdr>
    </w:div>
    <w:div w:id="53815267">
      <w:bodyDiv w:val="1"/>
      <w:marLeft w:val="0"/>
      <w:marRight w:val="0"/>
      <w:marTop w:val="0"/>
      <w:marBottom w:val="0"/>
      <w:divBdr>
        <w:top w:val="none" w:sz="0" w:space="0" w:color="auto"/>
        <w:left w:val="none" w:sz="0" w:space="0" w:color="auto"/>
        <w:bottom w:val="none" w:sz="0" w:space="0" w:color="auto"/>
        <w:right w:val="none" w:sz="0" w:space="0" w:color="auto"/>
      </w:divBdr>
      <w:divsChild>
        <w:div w:id="55014134">
          <w:marLeft w:val="0"/>
          <w:marRight w:val="0"/>
          <w:marTop w:val="0"/>
          <w:marBottom w:val="0"/>
          <w:divBdr>
            <w:top w:val="none" w:sz="0" w:space="0" w:color="auto"/>
            <w:left w:val="none" w:sz="0" w:space="0" w:color="auto"/>
            <w:bottom w:val="none" w:sz="0" w:space="0" w:color="auto"/>
            <w:right w:val="none" w:sz="0" w:space="0" w:color="auto"/>
          </w:divBdr>
        </w:div>
        <w:div w:id="195319083">
          <w:marLeft w:val="0"/>
          <w:marRight w:val="0"/>
          <w:marTop w:val="0"/>
          <w:marBottom w:val="0"/>
          <w:divBdr>
            <w:top w:val="none" w:sz="0" w:space="0" w:color="auto"/>
            <w:left w:val="none" w:sz="0" w:space="0" w:color="auto"/>
            <w:bottom w:val="none" w:sz="0" w:space="0" w:color="auto"/>
            <w:right w:val="none" w:sz="0" w:space="0" w:color="auto"/>
          </w:divBdr>
        </w:div>
        <w:div w:id="1008868404">
          <w:marLeft w:val="0"/>
          <w:marRight w:val="0"/>
          <w:marTop w:val="0"/>
          <w:marBottom w:val="0"/>
          <w:divBdr>
            <w:top w:val="none" w:sz="0" w:space="0" w:color="auto"/>
            <w:left w:val="none" w:sz="0" w:space="0" w:color="auto"/>
            <w:bottom w:val="none" w:sz="0" w:space="0" w:color="auto"/>
            <w:right w:val="none" w:sz="0" w:space="0" w:color="auto"/>
          </w:divBdr>
        </w:div>
        <w:div w:id="1993633757">
          <w:marLeft w:val="0"/>
          <w:marRight w:val="0"/>
          <w:marTop w:val="0"/>
          <w:marBottom w:val="0"/>
          <w:divBdr>
            <w:top w:val="none" w:sz="0" w:space="0" w:color="auto"/>
            <w:left w:val="none" w:sz="0" w:space="0" w:color="auto"/>
            <w:bottom w:val="none" w:sz="0" w:space="0" w:color="auto"/>
            <w:right w:val="none" w:sz="0" w:space="0" w:color="auto"/>
          </w:divBdr>
        </w:div>
        <w:div w:id="2014256013">
          <w:marLeft w:val="0"/>
          <w:marRight w:val="0"/>
          <w:marTop w:val="0"/>
          <w:marBottom w:val="0"/>
          <w:divBdr>
            <w:top w:val="none" w:sz="0" w:space="0" w:color="auto"/>
            <w:left w:val="none" w:sz="0" w:space="0" w:color="auto"/>
            <w:bottom w:val="none" w:sz="0" w:space="0" w:color="auto"/>
            <w:right w:val="none" w:sz="0" w:space="0" w:color="auto"/>
          </w:divBdr>
        </w:div>
      </w:divsChild>
    </w:div>
    <w:div w:id="95754313">
      <w:bodyDiv w:val="1"/>
      <w:marLeft w:val="0"/>
      <w:marRight w:val="0"/>
      <w:marTop w:val="0"/>
      <w:marBottom w:val="0"/>
      <w:divBdr>
        <w:top w:val="none" w:sz="0" w:space="0" w:color="auto"/>
        <w:left w:val="none" w:sz="0" w:space="0" w:color="auto"/>
        <w:bottom w:val="none" w:sz="0" w:space="0" w:color="auto"/>
        <w:right w:val="none" w:sz="0" w:space="0" w:color="auto"/>
      </w:divBdr>
    </w:div>
    <w:div w:id="103963311">
      <w:bodyDiv w:val="1"/>
      <w:marLeft w:val="0"/>
      <w:marRight w:val="0"/>
      <w:marTop w:val="0"/>
      <w:marBottom w:val="0"/>
      <w:divBdr>
        <w:top w:val="none" w:sz="0" w:space="0" w:color="auto"/>
        <w:left w:val="none" w:sz="0" w:space="0" w:color="auto"/>
        <w:bottom w:val="none" w:sz="0" w:space="0" w:color="auto"/>
        <w:right w:val="none" w:sz="0" w:space="0" w:color="auto"/>
      </w:divBdr>
    </w:div>
    <w:div w:id="106508482">
      <w:bodyDiv w:val="1"/>
      <w:marLeft w:val="0"/>
      <w:marRight w:val="0"/>
      <w:marTop w:val="0"/>
      <w:marBottom w:val="0"/>
      <w:divBdr>
        <w:top w:val="none" w:sz="0" w:space="0" w:color="auto"/>
        <w:left w:val="none" w:sz="0" w:space="0" w:color="auto"/>
        <w:bottom w:val="none" w:sz="0" w:space="0" w:color="auto"/>
        <w:right w:val="none" w:sz="0" w:space="0" w:color="auto"/>
      </w:divBdr>
    </w:div>
    <w:div w:id="108746332">
      <w:bodyDiv w:val="1"/>
      <w:marLeft w:val="0"/>
      <w:marRight w:val="0"/>
      <w:marTop w:val="0"/>
      <w:marBottom w:val="0"/>
      <w:divBdr>
        <w:top w:val="none" w:sz="0" w:space="0" w:color="auto"/>
        <w:left w:val="none" w:sz="0" w:space="0" w:color="auto"/>
        <w:bottom w:val="none" w:sz="0" w:space="0" w:color="auto"/>
        <w:right w:val="none" w:sz="0" w:space="0" w:color="auto"/>
      </w:divBdr>
    </w:div>
    <w:div w:id="131562356">
      <w:bodyDiv w:val="1"/>
      <w:marLeft w:val="0"/>
      <w:marRight w:val="0"/>
      <w:marTop w:val="0"/>
      <w:marBottom w:val="0"/>
      <w:divBdr>
        <w:top w:val="none" w:sz="0" w:space="0" w:color="auto"/>
        <w:left w:val="none" w:sz="0" w:space="0" w:color="auto"/>
        <w:bottom w:val="none" w:sz="0" w:space="0" w:color="auto"/>
        <w:right w:val="none" w:sz="0" w:space="0" w:color="auto"/>
      </w:divBdr>
      <w:divsChild>
        <w:div w:id="12876964">
          <w:marLeft w:val="0"/>
          <w:marRight w:val="0"/>
          <w:marTop w:val="0"/>
          <w:marBottom w:val="0"/>
          <w:divBdr>
            <w:top w:val="none" w:sz="0" w:space="0" w:color="auto"/>
            <w:left w:val="none" w:sz="0" w:space="0" w:color="auto"/>
            <w:bottom w:val="none" w:sz="0" w:space="0" w:color="auto"/>
            <w:right w:val="none" w:sz="0" w:space="0" w:color="auto"/>
          </w:divBdr>
        </w:div>
        <w:div w:id="1184202351">
          <w:marLeft w:val="0"/>
          <w:marRight w:val="0"/>
          <w:marTop w:val="0"/>
          <w:marBottom w:val="0"/>
          <w:divBdr>
            <w:top w:val="none" w:sz="0" w:space="0" w:color="auto"/>
            <w:left w:val="none" w:sz="0" w:space="0" w:color="auto"/>
            <w:bottom w:val="none" w:sz="0" w:space="0" w:color="auto"/>
            <w:right w:val="none" w:sz="0" w:space="0" w:color="auto"/>
          </w:divBdr>
        </w:div>
      </w:divsChild>
    </w:div>
    <w:div w:id="136265288">
      <w:bodyDiv w:val="1"/>
      <w:marLeft w:val="0"/>
      <w:marRight w:val="0"/>
      <w:marTop w:val="0"/>
      <w:marBottom w:val="0"/>
      <w:divBdr>
        <w:top w:val="none" w:sz="0" w:space="0" w:color="auto"/>
        <w:left w:val="none" w:sz="0" w:space="0" w:color="auto"/>
        <w:bottom w:val="none" w:sz="0" w:space="0" w:color="auto"/>
        <w:right w:val="none" w:sz="0" w:space="0" w:color="auto"/>
      </w:divBdr>
    </w:div>
    <w:div w:id="166792518">
      <w:bodyDiv w:val="1"/>
      <w:marLeft w:val="0"/>
      <w:marRight w:val="0"/>
      <w:marTop w:val="0"/>
      <w:marBottom w:val="0"/>
      <w:divBdr>
        <w:top w:val="none" w:sz="0" w:space="0" w:color="auto"/>
        <w:left w:val="none" w:sz="0" w:space="0" w:color="auto"/>
        <w:bottom w:val="none" w:sz="0" w:space="0" w:color="auto"/>
        <w:right w:val="none" w:sz="0" w:space="0" w:color="auto"/>
      </w:divBdr>
    </w:div>
    <w:div w:id="174657672">
      <w:bodyDiv w:val="1"/>
      <w:marLeft w:val="0"/>
      <w:marRight w:val="0"/>
      <w:marTop w:val="0"/>
      <w:marBottom w:val="0"/>
      <w:divBdr>
        <w:top w:val="none" w:sz="0" w:space="0" w:color="auto"/>
        <w:left w:val="none" w:sz="0" w:space="0" w:color="auto"/>
        <w:bottom w:val="none" w:sz="0" w:space="0" w:color="auto"/>
        <w:right w:val="none" w:sz="0" w:space="0" w:color="auto"/>
      </w:divBdr>
      <w:divsChild>
        <w:div w:id="821506348">
          <w:marLeft w:val="0"/>
          <w:marRight w:val="0"/>
          <w:marTop w:val="0"/>
          <w:marBottom w:val="0"/>
          <w:divBdr>
            <w:top w:val="none" w:sz="0" w:space="0" w:color="auto"/>
            <w:left w:val="none" w:sz="0" w:space="0" w:color="auto"/>
            <w:bottom w:val="none" w:sz="0" w:space="0" w:color="auto"/>
            <w:right w:val="none" w:sz="0" w:space="0" w:color="auto"/>
          </w:divBdr>
        </w:div>
        <w:div w:id="1942109556">
          <w:marLeft w:val="0"/>
          <w:marRight w:val="0"/>
          <w:marTop w:val="0"/>
          <w:marBottom w:val="0"/>
          <w:divBdr>
            <w:top w:val="none" w:sz="0" w:space="0" w:color="auto"/>
            <w:left w:val="none" w:sz="0" w:space="0" w:color="auto"/>
            <w:bottom w:val="none" w:sz="0" w:space="0" w:color="auto"/>
            <w:right w:val="none" w:sz="0" w:space="0" w:color="auto"/>
          </w:divBdr>
        </w:div>
      </w:divsChild>
    </w:div>
    <w:div w:id="182595264">
      <w:bodyDiv w:val="1"/>
      <w:marLeft w:val="0"/>
      <w:marRight w:val="0"/>
      <w:marTop w:val="0"/>
      <w:marBottom w:val="0"/>
      <w:divBdr>
        <w:top w:val="none" w:sz="0" w:space="0" w:color="auto"/>
        <w:left w:val="none" w:sz="0" w:space="0" w:color="auto"/>
        <w:bottom w:val="none" w:sz="0" w:space="0" w:color="auto"/>
        <w:right w:val="none" w:sz="0" w:space="0" w:color="auto"/>
      </w:divBdr>
    </w:div>
    <w:div w:id="187909527">
      <w:bodyDiv w:val="1"/>
      <w:marLeft w:val="0"/>
      <w:marRight w:val="0"/>
      <w:marTop w:val="0"/>
      <w:marBottom w:val="0"/>
      <w:divBdr>
        <w:top w:val="none" w:sz="0" w:space="0" w:color="auto"/>
        <w:left w:val="none" w:sz="0" w:space="0" w:color="auto"/>
        <w:bottom w:val="none" w:sz="0" w:space="0" w:color="auto"/>
        <w:right w:val="none" w:sz="0" w:space="0" w:color="auto"/>
      </w:divBdr>
    </w:div>
    <w:div w:id="210116211">
      <w:bodyDiv w:val="1"/>
      <w:marLeft w:val="0"/>
      <w:marRight w:val="0"/>
      <w:marTop w:val="0"/>
      <w:marBottom w:val="0"/>
      <w:divBdr>
        <w:top w:val="none" w:sz="0" w:space="0" w:color="auto"/>
        <w:left w:val="none" w:sz="0" w:space="0" w:color="auto"/>
        <w:bottom w:val="none" w:sz="0" w:space="0" w:color="auto"/>
        <w:right w:val="none" w:sz="0" w:space="0" w:color="auto"/>
      </w:divBdr>
    </w:div>
    <w:div w:id="224295867">
      <w:bodyDiv w:val="1"/>
      <w:marLeft w:val="0"/>
      <w:marRight w:val="0"/>
      <w:marTop w:val="0"/>
      <w:marBottom w:val="0"/>
      <w:divBdr>
        <w:top w:val="none" w:sz="0" w:space="0" w:color="auto"/>
        <w:left w:val="none" w:sz="0" w:space="0" w:color="auto"/>
        <w:bottom w:val="none" w:sz="0" w:space="0" w:color="auto"/>
        <w:right w:val="none" w:sz="0" w:space="0" w:color="auto"/>
      </w:divBdr>
      <w:divsChild>
        <w:div w:id="1613511131">
          <w:marLeft w:val="-225"/>
          <w:marRight w:val="0"/>
          <w:marTop w:val="300"/>
          <w:marBottom w:val="150"/>
          <w:divBdr>
            <w:top w:val="none" w:sz="0" w:space="8" w:color="DBDBDB"/>
            <w:left w:val="none" w:sz="0" w:space="8" w:color="DBDBDB"/>
            <w:bottom w:val="single" w:sz="12" w:space="8" w:color="DBDBDB"/>
            <w:right w:val="none" w:sz="0" w:space="8" w:color="DBDBDB"/>
          </w:divBdr>
          <w:divsChild>
            <w:div w:id="2081368203">
              <w:marLeft w:val="0"/>
              <w:marRight w:val="0"/>
              <w:marTop w:val="0"/>
              <w:marBottom w:val="0"/>
              <w:divBdr>
                <w:top w:val="none" w:sz="0" w:space="0" w:color="auto"/>
                <w:left w:val="none" w:sz="0" w:space="0" w:color="auto"/>
                <w:bottom w:val="none" w:sz="0" w:space="0" w:color="auto"/>
                <w:right w:val="none" w:sz="0" w:space="0" w:color="auto"/>
              </w:divBdr>
              <w:divsChild>
                <w:div w:id="2217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799239">
      <w:bodyDiv w:val="1"/>
      <w:marLeft w:val="0"/>
      <w:marRight w:val="0"/>
      <w:marTop w:val="0"/>
      <w:marBottom w:val="0"/>
      <w:divBdr>
        <w:top w:val="none" w:sz="0" w:space="0" w:color="auto"/>
        <w:left w:val="none" w:sz="0" w:space="0" w:color="auto"/>
        <w:bottom w:val="none" w:sz="0" w:space="0" w:color="auto"/>
        <w:right w:val="none" w:sz="0" w:space="0" w:color="auto"/>
      </w:divBdr>
    </w:div>
    <w:div w:id="230777501">
      <w:bodyDiv w:val="1"/>
      <w:marLeft w:val="0"/>
      <w:marRight w:val="0"/>
      <w:marTop w:val="0"/>
      <w:marBottom w:val="0"/>
      <w:divBdr>
        <w:top w:val="none" w:sz="0" w:space="0" w:color="auto"/>
        <w:left w:val="none" w:sz="0" w:space="0" w:color="auto"/>
        <w:bottom w:val="none" w:sz="0" w:space="0" w:color="auto"/>
        <w:right w:val="none" w:sz="0" w:space="0" w:color="auto"/>
      </w:divBdr>
      <w:divsChild>
        <w:div w:id="1405488996">
          <w:marLeft w:val="0"/>
          <w:marRight w:val="0"/>
          <w:marTop w:val="0"/>
          <w:marBottom w:val="0"/>
          <w:divBdr>
            <w:top w:val="none" w:sz="0" w:space="0" w:color="auto"/>
            <w:left w:val="none" w:sz="0" w:space="0" w:color="auto"/>
            <w:bottom w:val="none" w:sz="0" w:space="0" w:color="auto"/>
            <w:right w:val="none" w:sz="0" w:space="0" w:color="auto"/>
          </w:divBdr>
        </w:div>
        <w:div w:id="2055888655">
          <w:marLeft w:val="0"/>
          <w:marRight w:val="0"/>
          <w:marTop w:val="0"/>
          <w:marBottom w:val="0"/>
          <w:divBdr>
            <w:top w:val="none" w:sz="0" w:space="0" w:color="auto"/>
            <w:left w:val="none" w:sz="0" w:space="0" w:color="auto"/>
            <w:bottom w:val="none" w:sz="0" w:space="0" w:color="auto"/>
            <w:right w:val="none" w:sz="0" w:space="0" w:color="auto"/>
          </w:divBdr>
        </w:div>
      </w:divsChild>
    </w:div>
    <w:div w:id="243686263">
      <w:bodyDiv w:val="1"/>
      <w:marLeft w:val="0"/>
      <w:marRight w:val="0"/>
      <w:marTop w:val="0"/>
      <w:marBottom w:val="0"/>
      <w:divBdr>
        <w:top w:val="none" w:sz="0" w:space="0" w:color="auto"/>
        <w:left w:val="none" w:sz="0" w:space="0" w:color="auto"/>
        <w:bottom w:val="none" w:sz="0" w:space="0" w:color="auto"/>
        <w:right w:val="none" w:sz="0" w:space="0" w:color="auto"/>
      </w:divBdr>
      <w:divsChild>
        <w:div w:id="125705432">
          <w:marLeft w:val="0"/>
          <w:marRight w:val="0"/>
          <w:marTop w:val="0"/>
          <w:marBottom w:val="0"/>
          <w:divBdr>
            <w:top w:val="none" w:sz="0" w:space="0" w:color="auto"/>
            <w:left w:val="none" w:sz="0" w:space="0" w:color="auto"/>
            <w:bottom w:val="none" w:sz="0" w:space="0" w:color="auto"/>
            <w:right w:val="none" w:sz="0" w:space="0" w:color="auto"/>
          </w:divBdr>
        </w:div>
        <w:div w:id="1761834413">
          <w:marLeft w:val="0"/>
          <w:marRight w:val="0"/>
          <w:marTop w:val="0"/>
          <w:marBottom w:val="0"/>
          <w:divBdr>
            <w:top w:val="none" w:sz="0" w:space="0" w:color="auto"/>
            <w:left w:val="none" w:sz="0" w:space="0" w:color="auto"/>
            <w:bottom w:val="none" w:sz="0" w:space="0" w:color="auto"/>
            <w:right w:val="none" w:sz="0" w:space="0" w:color="auto"/>
          </w:divBdr>
        </w:div>
      </w:divsChild>
    </w:div>
    <w:div w:id="258176528">
      <w:bodyDiv w:val="1"/>
      <w:marLeft w:val="0"/>
      <w:marRight w:val="0"/>
      <w:marTop w:val="0"/>
      <w:marBottom w:val="0"/>
      <w:divBdr>
        <w:top w:val="none" w:sz="0" w:space="0" w:color="auto"/>
        <w:left w:val="none" w:sz="0" w:space="0" w:color="auto"/>
        <w:bottom w:val="none" w:sz="0" w:space="0" w:color="auto"/>
        <w:right w:val="none" w:sz="0" w:space="0" w:color="auto"/>
      </w:divBdr>
      <w:divsChild>
        <w:div w:id="60370861">
          <w:marLeft w:val="0"/>
          <w:marRight w:val="0"/>
          <w:marTop w:val="0"/>
          <w:marBottom w:val="0"/>
          <w:divBdr>
            <w:top w:val="none" w:sz="0" w:space="0" w:color="auto"/>
            <w:left w:val="none" w:sz="0" w:space="0" w:color="auto"/>
            <w:bottom w:val="none" w:sz="0" w:space="0" w:color="auto"/>
            <w:right w:val="none" w:sz="0" w:space="0" w:color="auto"/>
          </w:divBdr>
        </w:div>
        <w:div w:id="334460148">
          <w:marLeft w:val="0"/>
          <w:marRight w:val="0"/>
          <w:marTop w:val="0"/>
          <w:marBottom w:val="0"/>
          <w:divBdr>
            <w:top w:val="none" w:sz="0" w:space="0" w:color="auto"/>
            <w:left w:val="none" w:sz="0" w:space="0" w:color="auto"/>
            <w:bottom w:val="none" w:sz="0" w:space="0" w:color="auto"/>
            <w:right w:val="none" w:sz="0" w:space="0" w:color="auto"/>
          </w:divBdr>
        </w:div>
        <w:div w:id="1516724190">
          <w:marLeft w:val="0"/>
          <w:marRight w:val="0"/>
          <w:marTop w:val="0"/>
          <w:marBottom w:val="0"/>
          <w:divBdr>
            <w:top w:val="none" w:sz="0" w:space="0" w:color="auto"/>
            <w:left w:val="none" w:sz="0" w:space="0" w:color="auto"/>
            <w:bottom w:val="none" w:sz="0" w:space="0" w:color="auto"/>
            <w:right w:val="none" w:sz="0" w:space="0" w:color="auto"/>
          </w:divBdr>
        </w:div>
        <w:div w:id="1553805636">
          <w:marLeft w:val="0"/>
          <w:marRight w:val="0"/>
          <w:marTop w:val="0"/>
          <w:marBottom w:val="0"/>
          <w:divBdr>
            <w:top w:val="none" w:sz="0" w:space="0" w:color="auto"/>
            <w:left w:val="none" w:sz="0" w:space="0" w:color="auto"/>
            <w:bottom w:val="none" w:sz="0" w:space="0" w:color="auto"/>
            <w:right w:val="none" w:sz="0" w:space="0" w:color="auto"/>
          </w:divBdr>
        </w:div>
        <w:div w:id="1972053829">
          <w:marLeft w:val="0"/>
          <w:marRight w:val="0"/>
          <w:marTop w:val="0"/>
          <w:marBottom w:val="0"/>
          <w:divBdr>
            <w:top w:val="none" w:sz="0" w:space="0" w:color="auto"/>
            <w:left w:val="none" w:sz="0" w:space="0" w:color="auto"/>
            <w:bottom w:val="none" w:sz="0" w:space="0" w:color="auto"/>
            <w:right w:val="none" w:sz="0" w:space="0" w:color="auto"/>
          </w:divBdr>
        </w:div>
      </w:divsChild>
    </w:div>
    <w:div w:id="289476417">
      <w:bodyDiv w:val="1"/>
      <w:marLeft w:val="0"/>
      <w:marRight w:val="0"/>
      <w:marTop w:val="0"/>
      <w:marBottom w:val="0"/>
      <w:divBdr>
        <w:top w:val="none" w:sz="0" w:space="0" w:color="auto"/>
        <w:left w:val="none" w:sz="0" w:space="0" w:color="auto"/>
        <w:bottom w:val="none" w:sz="0" w:space="0" w:color="auto"/>
        <w:right w:val="none" w:sz="0" w:space="0" w:color="auto"/>
      </w:divBdr>
    </w:div>
    <w:div w:id="298345734">
      <w:bodyDiv w:val="1"/>
      <w:marLeft w:val="0"/>
      <w:marRight w:val="0"/>
      <w:marTop w:val="0"/>
      <w:marBottom w:val="0"/>
      <w:divBdr>
        <w:top w:val="none" w:sz="0" w:space="0" w:color="auto"/>
        <w:left w:val="none" w:sz="0" w:space="0" w:color="auto"/>
        <w:bottom w:val="none" w:sz="0" w:space="0" w:color="auto"/>
        <w:right w:val="none" w:sz="0" w:space="0" w:color="auto"/>
      </w:divBdr>
      <w:divsChild>
        <w:div w:id="397242226">
          <w:marLeft w:val="0"/>
          <w:marRight w:val="0"/>
          <w:marTop w:val="0"/>
          <w:marBottom w:val="0"/>
          <w:divBdr>
            <w:top w:val="none" w:sz="0" w:space="0" w:color="auto"/>
            <w:left w:val="none" w:sz="0" w:space="0" w:color="auto"/>
            <w:bottom w:val="none" w:sz="0" w:space="0" w:color="auto"/>
            <w:right w:val="none" w:sz="0" w:space="0" w:color="auto"/>
          </w:divBdr>
        </w:div>
      </w:divsChild>
    </w:div>
    <w:div w:id="302974900">
      <w:bodyDiv w:val="1"/>
      <w:marLeft w:val="0"/>
      <w:marRight w:val="0"/>
      <w:marTop w:val="0"/>
      <w:marBottom w:val="0"/>
      <w:divBdr>
        <w:top w:val="none" w:sz="0" w:space="0" w:color="auto"/>
        <w:left w:val="none" w:sz="0" w:space="0" w:color="auto"/>
        <w:bottom w:val="none" w:sz="0" w:space="0" w:color="auto"/>
        <w:right w:val="none" w:sz="0" w:space="0" w:color="auto"/>
      </w:divBdr>
    </w:div>
    <w:div w:id="332681444">
      <w:bodyDiv w:val="1"/>
      <w:marLeft w:val="0"/>
      <w:marRight w:val="0"/>
      <w:marTop w:val="0"/>
      <w:marBottom w:val="0"/>
      <w:divBdr>
        <w:top w:val="none" w:sz="0" w:space="0" w:color="auto"/>
        <w:left w:val="none" w:sz="0" w:space="0" w:color="auto"/>
        <w:bottom w:val="none" w:sz="0" w:space="0" w:color="auto"/>
        <w:right w:val="none" w:sz="0" w:space="0" w:color="auto"/>
      </w:divBdr>
    </w:div>
    <w:div w:id="358163965">
      <w:bodyDiv w:val="1"/>
      <w:marLeft w:val="0"/>
      <w:marRight w:val="0"/>
      <w:marTop w:val="0"/>
      <w:marBottom w:val="0"/>
      <w:divBdr>
        <w:top w:val="none" w:sz="0" w:space="0" w:color="auto"/>
        <w:left w:val="none" w:sz="0" w:space="0" w:color="auto"/>
        <w:bottom w:val="none" w:sz="0" w:space="0" w:color="auto"/>
        <w:right w:val="none" w:sz="0" w:space="0" w:color="auto"/>
      </w:divBdr>
      <w:divsChild>
        <w:div w:id="463545711">
          <w:marLeft w:val="0"/>
          <w:marRight w:val="0"/>
          <w:marTop w:val="0"/>
          <w:marBottom w:val="0"/>
          <w:divBdr>
            <w:top w:val="none" w:sz="0" w:space="0" w:color="auto"/>
            <w:left w:val="none" w:sz="0" w:space="0" w:color="auto"/>
            <w:bottom w:val="none" w:sz="0" w:space="0" w:color="auto"/>
            <w:right w:val="none" w:sz="0" w:space="0" w:color="auto"/>
          </w:divBdr>
        </w:div>
        <w:div w:id="1529484116">
          <w:marLeft w:val="0"/>
          <w:marRight w:val="0"/>
          <w:marTop w:val="0"/>
          <w:marBottom w:val="0"/>
          <w:divBdr>
            <w:top w:val="none" w:sz="0" w:space="0" w:color="auto"/>
            <w:left w:val="none" w:sz="0" w:space="0" w:color="auto"/>
            <w:bottom w:val="none" w:sz="0" w:space="0" w:color="auto"/>
            <w:right w:val="none" w:sz="0" w:space="0" w:color="auto"/>
          </w:divBdr>
        </w:div>
      </w:divsChild>
    </w:div>
    <w:div w:id="379944035">
      <w:bodyDiv w:val="1"/>
      <w:marLeft w:val="0"/>
      <w:marRight w:val="0"/>
      <w:marTop w:val="0"/>
      <w:marBottom w:val="0"/>
      <w:divBdr>
        <w:top w:val="none" w:sz="0" w:space="0" w:color="auto"/>
        <w:left w:val="none" w:sz="0" w:space="0" w:color="auto"/>
        <w:bottom w:val="none" w:sz="0" w:space="0" w:color="auto"/>
        <w:right w:val="none" w:sz="0" w:space="0" w:color="auto"/>
      </w:divBdr>
      <w:divsChild>
        <w:div w:id="13777121">
          <w:marLeft w:val="0"/>
          <w:marRight w:val="0"/>
          <w:marTop w:val="0"/>
          <w:marBottom w:val="0"/>
          <w:divBdr>
            <w:top w:val="none" w:sz="0" w:space="0" w:color="auto"/>
            <w:left w:val="none" w:sz="0" w:space="0" w:color="auto"/>
            <w:bottom w:val="none" w:sz="0" w:space="0" w:color="auto"/>
            <w:right w:val="none" w:sz="0" w:space="0" w:color="auto"/>
          </w:divBdr>
        </w:div>
        <w:div w:id="667751602">
          <w:marLeft w:val="0"/>
          <w:marRight w:val="0"/>
          <w:marTop w:val="0"/>
          <w:marBottom w:val="0"/>
          <w:divBdr>
            <w:top w:val="none" w:sz="0" w:space="0" w:color="auto"/>
            <w:left w:val="none" w:sz="0" w:space="0" w:color="auto"/>
            <w:bottom w:val="none" w:sz="0" w:space="0" w:color="auto"/>
            <w:right w:val="none" w:sz="0" w:space="0" w:color="auto"/>
          </w:divBdr>
        </w:div>
      </w:divsChild>
    </w:div>
    <w:div w:id="392430679">
      <w:bodyDiv w:val="1"/>
      <w:marLeft w:val="0"/>
      <w:marRight w:val="0"/>
      <w:marTop w:val="0"/>
      <w:marBottom w:val="0"/>
      <w:divBdr>
        <w:top w:val="none" w:sz="0" w:space="0" w:color="auto"/>
        <w:left w:val="none" w:sz="0" w:space="0" w:color="auto"/>
        <w:bottom w:val="none" w:sz="0" w:space="0" w:color="auto"/>
        <w:right w:val="none" w:sz="0" w:space="0" w:color="auto"/>
      </w:divBdr>
    </w:div>
    <w:div w:id="407919364">
      <w:bodyDiv w:val="1"/>
      <w:marLeft w:val="0"/>
      <w:marRight w:val="0"/>
      <w:marTop w:val="0"/>
      <w:marBottom w:val="0"/>
      <w:divBdr>
        <w:top w:val="none" w:sz="0" w:space="0" w:color="auto"/>
        <w:left w:val="none" w:sz="0" w:space="0" w:color="auto"/>
        <w:bottom w:val="none" w:sz="0" w:space="0" w:color="auto"/>
        <w:right w:val="none" w:sz="0" w:space="0" w:color="auto"/>
      </w:divBdr>
    </w:div>
    <w:div w:id="414592698">
      <w:bodyDiv w:val="1"/>
      <w:marLeft w:val="0"/>
      <w:marRight w:val="0"/>
      <w:marTop w:val="0"/>
      <w:marBottom w:val="0"/>
      <w:divBdr>
        <w:top w:val="none" w:sz="0" w:space="0" w:color="auto"/>
        <w:left w:val="none" w:sz="0" w:space="0" w:color="auto"/>
        <w:bottom w:val="none" w:sz="0" w:space="0" w:color="auto"/>
        <w:right w:val="none" w:sz="0" w:space="0" w:color="auto"/>
      </w:divBdr>
    </w:div>
    <w:div w:id="426000439">
      <w:bodyDiv w:val="1"/>
      <w:marLeft w:val="0"/>
      <w:marRight w:val="0"/>
      <w:marTop w:val="0"/>
      <w:marBottom w:val="0"/>
      <w:divBdr>
        <w:top w:val="none" w:sz="0" w:space="0" w:color="auto"/>
        <w:left w:val="none" w:sz="0" w:space="0" w:color="auto"/>
        <w:bottom w:val="none" w:sz="0" w:space="0" w:color="auto"/>
        <w:right w:val="none" w:sz="0" w:space="0" w:color="auto"/>
      </w:divBdr>
    </w:div>
    <w:div w:id="433331629">
      <w:bodyDiv w:val="1"/>
      <w:marLeft w:val="0"/>
      <w:marRight w:val="0"/>
      <w:marTop w:val="0"/>
      <w:marBottom w:val="0"/>
      <w:divBdr>
        <w:top w:val="none" w:sz="0" w:space="0" w:color="auto"/>
        <w:left w:val="none" w:sz="0" w:space="0" w:color="auto"/>
        <w:bottom w:val="none" w:sz="0" w:space="0" w:color="auto"/>
        <w:right w:val="none" w:sz="0" w:space="0" w:color="auto"/>
      </w:divBdr>
    </w:div>
    <w:div w:id="447283539">
      <w:bodyDiv w:val="1"/>
      <w:marLeft w:val="0"/>
      <w:marRight w:val="0"/>
      <w:marTop w:val="0"/>
      <w:marBottom w:val="0"/>
      <w:divBdr>
        <w:top w:val="none" w:sz="0" w:space="0" w:color="auto"/>
        <w:left w:val="none" w:sz="0" w:space="0" w:color="auto"/>
        <w:bottom w:val="none" w:sz="0" w:space="0" w:color="auto"/>
        <w:right w:val="none" w:sz="0" w:space="0" w:color="auto"/>
      </w:divBdr>
    </w:div>
    <w:div w:id="450516736">
      <w:bodyDiv w:val="1"/>
      <w:marLeft w:val="0"/>
      <w:marRight w:val="0"/>
      <w:marTop w:val="0"/>
      <w:marBottom w:val="0"/>
      <w:divBdr>
        <w:top w:val="none" w:sz="0" w:space="0" w:color="auto"/>
        <w:left w:val="none" w:sz="0" w:space="0" w:color="auto"/>
        <w:bottom w:val="none" w:sz="0" w:space="0" w:color="auto"/>
        <w:right w:val="none" w:sz="0" w:space="0" w:color="auto"/>
      </w:divBdr>
    </w:div>
    <w:div w:id="463423892">
      <w:bodyDiv w:val="1"/>
      <w:marLeft w:val="0"/>
      <w:marRight w:val="0"/>
      <w:marTop w:val="0"/>
      <w:marBottom w:val="0"/>
      <w:divBdr>
        <w:top w:val="none" w:sz="0" w:space="0" w:color="auto"/>
        <w:left w:val="none" w:sz="0" w:space="0" w:color="auto"/>
        <w:bottom w:val="none" w:sz="0" w:space="0" w:color="auto"/>
        <w:right w:val="none" w:sz="0" w:space="0" w:color="auto"/>
      </w:divBdr>
      <w:divsChild>
        <w:div w:id="1291012275">
          <w:marLeft w:val="0"/>
          <w:marRight w:val="0"/>
          <w:marTop w:val="0"/>
          <w:marBottom w:val="0"/>
          <w:divBdr>
            <w:top w:val="none" w:sz="0" w:space="0" w:color="auto"/>
            <w:left w:val="none" w:sz="0" w:space="0" w:color="auto"/>
            <w:bottom w:val="none" w:sz="0" w:space="0" w:color="auto"/>
            <w:right w:val="none" w:sz="0" w:space="0" w:color="auto"/>
          </w:divBdr>
          <w:divsChild>
            <w:div w:id="1011302920">
              <w:marLeft w:val="0"/>
              <w:marRight w:val="0"/>
              <w:marTop w:val="0"/>
              <w:marBottom w:val="0"/>
              <w:divBdr>
                <w:top w:val="none" w:sz="0" w:space="0" w:color="auto"/>
                <w:left w:val="none" w:sz="0" w:space="0" w:color="auto"/>
                <w:bottom w:val="none" w:sz="0" w:space="0" w:color="auto"/>
                <w:right w:val="none" w:sz="0" w:space="0" w:color="auto"/>
              </w:divBdr>
              <w:divsChild>
                <w:div w:id="160376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090248">
      <w:bodyDiv w:val="1"/>
      <w:marLeft w:val="0"/>
      <w:marRight w:val="0"/>
      <w:marTop w:val="0"/>
      <w:marBottom w:val="0"/>
      <w:divBdr>
        <w:top w:val="none" w:sz="0" w:space="0" w:color="auto"/>
        <w:left w:val="none" w:sz="0" w:space="0" w:color="auto"/>
        <w:bottom w:val="none" w:sz="0" w:space="0" w:color="auto"/>
        <w:right w:val="none" w:sz="0" w:space="0" w:color="auto"/>
      </w:divBdr>
    </w:div>
    <w:div w:id="470710762">
      <w:bodyDiv w:val="1"/>
      <w:marLeft w:val="0"/>
      <w:marRight w:val="0"/>
      <w:marTop w:val="0"/>
      <w:marBottom w:val="0"/>
      <w:divBdr>
        <w:top w:val="none" w:sz="0" w:space="0" w:color="auto"/>
        <w:left w:val="none" w:sz="0" w:space="0" w:color="auto"/>
        <w:bottom w:val="none" w:sz="0" w:space="0" w:color="auto"/>
        <w:right w:val="none" w:sz="0" w:space="0" w:color="auto"/>
      </w:divBdr>
      <w:divsChild>
        <w:div w:id="759181534">
          <w:marLeft w:val="0"/>
          <w:marRight w:val="0"/>
          <w:marTop w:val="0"/>
          <w:marBottom w:val="0"/>
          <w:divBdr>
            <w:top w:val="none" w:sz="0" w:space="0" w:color="auto"/>
            <w:left w:val="none" w:sz="0" w:space="0" w:color="auto"/>
            <w:bottom w:val="none" w:sz="0" w:space="0" w:color="auto"/>
            <w:right w:val="none" w:sz="0" w:space="0" w:color="auto"/>
          </w:divBdr>
        </w:div>
        <w:div w:id="1334645909">
          <w:marLeft w:val="0"/>
          <w:marRight w:val="0"/>
          <w:marTop w:val="0"/>
          <w:marBottom w:val="0"/>
          <w:divBdr>
            <w:top w:val="none" w:sz="0" w:space="0" w:color="auto"/>
            <w:left w:val="none" w:sz="0" w:space="0" w:color="auto"/>
            <w:bottom w:val="none" w:sz="0" w:space="0" w:color="auto"/>
            <w:right w:val="none" w:sz="0" w:space="0" w:color="auto"/>
          </w:divBdr>
        </w:div>
      </w:divsChild>
    </w:div>
    <w:div w:id="479074971">
      <w:bodyDiv w:val="1"/>
      <w:marLeft w:val="0"/>
      <w:marRight w:val="0"/>
      <w:marTop w:val="0"/>
      <w:marBottom w:val="0"/>
      <w:divBdr>
        <w:top w:val="none" w:sz="0" w:space="0" w:color="auto"/>
        <w:left w:val="none" w:sz="0" w:space="0" w:color="auto"/>
        <w:bottom w:val="none" w:sz="0" w:space="0" w:color="auto"/>
        <w:right w:val="none" w:sz="0" w:space="0" w:color="auto"/>
      </w:divBdr>
    </w:div>
    <w:div w:id="480198001">
      <w:bodyDiv w:val="1"/>
      <w:marLeft w:val="0"/>
      <w:marRight w:val="0"/>
      <w:marTop w:val="0"/>
      <w:marBottom w:val="0"/>
      <w:divBdr>
        <w:top w:val="none" w:sz="0" w:space="0" w:color="auto"/>
        <w:left w:val="none" w:sz="0" w:space="0" w:color="auto"/>
        <w:bottom w:val="none" w:sz="0" w:space="0" w:color="auto"/>
        <w:right w:val="none" w:sz="0" w:space="0" w:color="auto"/>
      </w:divBdr>
    </w:div>
    <w:div w:id="486288711">
      <w:bodyDiv w:val="1"/>
      <w:marLeft w:val="0"/>
      <w:marRight w:val="0"/>
      <w:marTop w:val="0"/>
      <w:marBottom w:val="0"/>
      <w:divBdr>
        <w:top w:val="none" w:sz="0" w:space="0" w:color="auto"/>
        <w:left w:val="none" w:sz="0" w:space="0" w:color="auto"/>
        <w:bottom w:val="none" w:sz="0" w:space="0" w:color="auto"/>
        <w:right w:val="none" w:sz="0" w:space="0" w:color="auto"/>
      </w:divBdr>
    </w:div>
    <w:div w:id="547106965">
      <w:bodyDiv w:val="1"/>
      <w:marLeft w:val="0"/>
      <w:marRight w:val="0"/>
      <w:marTop w:val="0"/>
      <w:marBottom w:val="0"/>
      <w:divBdr>
        <w:top w:val="none" w:sz="0" w:space="0" w:color="auto"/>
        <w:left w:val="none" w:sz="0" w:space="0" w:color="auto"/>
        <w:bottom w:val="none" w:sz="0" w:space="0" w:color="auto"/>
        <w:right w:val="none" w:sz="0" w:space="0" w:color="auto"/>
      </w:divBdr>
    </w:div>
    <w:div w:id="554244095">
      <w:bodyDiv w:val="1"/>
      <w:marLeft w:val="0"/>
      <w:marRight w:val="0"/>
      <w:marTop w:val="0"/>
      <w:marBottom w:val="0"/>
      <w:divBdr>
        <w:top w:val="none" w:sz="0" w:space="0" w:color="auto"/>
        <w:left w:val="none" w:sz="0" w:space="0" w:color="auto"/>
        <w:bottom w:val="none" w:sz="0" w:space="0" w:color="auto"/>
        <w:right w:val="none" w:sz="0" w:space="0" w:color="auto"/>
      </w:divBdr>
      <w:divsChild>
        <w:div w:id="691537809">
          <w:marLeft w:val="0"/>
          <w:marRight w:val="0"/>
          <w:marTop w:val="0"/>
          <w:marBottom w:val="0"/>
          <w:divBdr>
            <w:top w:val="none" w:sz="0" w:space="0" w:color="auto"/>
            <w:left w:val="none" w:sz="0" w:space="0" w:color="auto"/>
            <w:bottom w:val="none" w:sz="0" w:space="0" w:color="auto"/>
            <w:right w:val="none" w:sz="0" w:space="0" w:color="auto"/>
          </w:divBdr>
        </w:div>
        <w:div w:id="1471169450">
          <w:marLeft w:val="0"/>
          <w:marRight w:val="0"/>
          <w:marTop w:val="0"/>
          <w:marBottom w:val="0"/>
          <w:divBdr>
            <w:top w:val="none" w:sz="0" w:space="0" w:color="auto"/>
            <w:left w:val="none" w:sz="0" w:space="0" w:color="auto"/>
            <w:bottom w:val="none" w:sz="0" w:space="0" w:color="auto"/>
            <w:right w:val="none" w:sz="0" w:space="0" w:color="auto"/>
          </w:divBdr>
        </w:div>
        <w:div w:id="1518037021">
          <w:marLeft w:val="0"/>
          <w:marRight w:val="0"/>
          <w:marTop w:val="0"/>
          <w:marBottom w:val="0"/>
          <w:divBdr>
            <w:top w:val="none" w:sz="0" w:space="0" w:color="auto"/>
            <w:left w:val="none" w:sz="0" w:space="0" w:color="auto"/>
            <w:bottom w:val="none" w:sz="0" w:space="0" w:color="auto"/>
            <w:right w:val="none" w:sz="0" w:space="0" w:color="auto"/>
          </w:divBdr>
        </w:div>
        <w:div w:id="1646204950">
          <w:marLeft w:val="0"/>
          <w:marRight w:val="0"/>
          <w:marTop w:val="0"/>
          <w:marBottom w:val="0"/>
          <w:divBdr>
            <w:top w:val="none" w:sz="0" w:space="0" w:color="auto"/>
            <w:left w:val="none" w:sz="0" w:space="0" w:color="auto"/>
            <w:bottom w:val="none" w:sz="0" w:space="0" w:color="auto"/>
            <w:right w:val="none" w:sz="0" w:space="0" w:color="auto"/>
          </w:divBdr>
        </w:div>
        <w:div w:id="1989286985">
          <w:marLeft w:val="0"/>
          <w:marRight w:val="0"/>
          <w:marTop w:val="0"/>
          <w:marBottom w:val="0"/>
          <w:divBdr>
            <w:top w:val="none" w:sz="0" w:space="0" w:color="auto"/>
            <w:left w:val="none" w:sz="0" w:space="0" w:color="auto"/>
            <w:bottom w:val="none" w:sz="0" w:space="0" w:color="auto"/>
            <w:right w:val="none" w:sz="0" w:space="0" w:color="auto"/>
          </w:divBdr>
        </w:div>
      </w:divsChild>
    </w:div>
    <w:div w:id="568535518">
      <w:bodyDiv w:val="1"/>
      <w:marLeft w:val="0"/>
      <w:marRight w:val="0"/>
      <w:marTop w:val="0"/>
      <w:marBottom w:val="0"/>
      <w:divBdr>
        <w:top w:val="none" w:sz="0" w:space="0" w:color="auto"/>
        <w:left w:val="none" w:sz="0" w:space="0" w:color="auto"/>
        <w:bottom w:val="none" w:sz="0" w:space="0" w:color="auto"/>
        <w:right w:val="none" w:sz="0" w:space="0" w:color="auto"/>
      </w:divBdr>
    </w:div>
    <w:div w:id="603272634">
      <w:bodyDiv w:val="1"/>
      <w:marLeft w:val="0"/>
      <w:marRight w:val="0"/>
      <w:marTop w:val="0"/>
      <w:marBottom w:val="0"/>
      <w:divBdr>
        <w:top w:val="none" w:sz="0" w:space="0" w:color="auto"/>
        <w:left w:val="none" w:sz="0" w:space="0" w:color="auto"/>
        <w:bottom w:val="none" w:sz="0" w:space="0" w:color="auto"/>
        <w:right w:val="none" w:sz="0" w:space="0" w:color="auto"/>
      </w:divBdr>
    </w:div>
    <w:div w:id="607154313">
      <w:bodyDiv w:val="1"/>
      <w:marLeft w:val="0"/>
      <w:marRight w:val="0"/>
      <w:marTop w:val="0"/>
      <w:marBottom w:val="0"/>
      <w:divBdr>
        <w:top w:val="none" w:sz="0" w:space="0" w:color="auto"/>
        <w:left w:val="none" w:sz="0" w:space="0" w:color="auto"/>
        <w:bottom w:val="none" w:sz="0" w:space="0" w:color="auto"/>
        <w:right w:val="none" w:sz="0" w:space="0" w:color="auto"/>
      </w:divBdr>
      <w:divsChild>
        <w:div w:id="1572345521">
          <w:marLeft w:val="0"/>
          <w:marRight w:val="0"/>
          <w:marTop w:val="120"/>
          <w:marBottom w:val="120"/>
          <w:divBdr>
            <w:top w:val="none" w:sz="0" w:space="0" w:color="auto"/>
            <w:left w:val="none" w:sz="0" w:space="0" w:color="auto"/>
            <w:bottom w:val="none" w:sz="0" w:space="0" w:color="auto"/>
            <w:right w:val="none" w:sz="0" w:space="0" w:color="auto"/>
          </w:divBdr>
        </w:div>
      </w:divsChild>
    </w:div>
    <w:div w:id="619532565">
      <w:bodyDiv w:val="1"/>
      <w:marLeft w:val="0"/>
      <w:marRight w:val="0"/>
      <w:marTop w:val="0"/>
      <w:marBottom w:val="0"/>
      <w:divBdr>
        <w:top w:val="none" w:sz="0" w:space="0" w:color="auto"/>
        <w:left w:val="none" w:sz="0" w:space="0" w:color="auto"/>
        <w:bottom w:val="none" w:sz="0" w:space="0" w:color="auto"/>
        <w:right w:val="none" w:sz="0" w:space="0" w:color="auto"/>
      </w:divBdr>
    </w:div>
    <w:div w:id="664432717">
      <w:bodyDiv w:val="1"/>
      <w:marLeft w:val="0"/>
      <w:marRight w:val="0"/>
      <w:marTop w:val="0"/>
      <w:marBottom w:val="0"/>
      <w:divBdr>
        <w:top w:val="none" w:sz="0" w:space="0" w:color="auto"/>
        <w:left w:val="none" w:sz="0" w:space="0" w:color="auto"/>
        <w:bottom w:val="none" w:sz="0" w:space="0" w:color="auto"/>
        <w:right w:val="none" w:sz="0" w:space="0" w:color="auto"/>
      </w:divBdr>
    </w:div>
    <w:div w:id="666370818">
      <w:bodyDiv w:val="1"/>
      <w:marLeft w:val="0"/>
      <w:marRight w:val="0"/>
      <w:marTop w:val="0"/>
      <w:marBottom w:val="0"/>
      <w:divBdr>
        <w:top w:val="none" w:sz="0" w:space="0" w:color="auto"/>
        <w:left w:val="none" w:sz="0" w:space="0" w:color="auto"/>
        <w:bottom w:val="none" w:sz="0" w:space="0" w:color="auto"/>
        <w:right w:val="none" w:sz="0" w:space="0" w:color="auto"/>
      </w:divBdr>
      <w:divsChild>
        <w:div w:id="506098300">
          <w:marLeft w:val="-225"/>
          <w:marRight w:val="0"/>
          <w:marTop w:val="75"/>
          <w:marBottom w:val="75"/>
          <w:divBdr>
            <w:top w:val="none" w:sz="0" w:space="0" w:color="auto"/>
            <w:left w:val="none" w:sz="0" w:space="0" w:color="auto"/>
            <w:bottom w:val="none" w:sz="0" w:space="0" w:color="auto"/>
            <w:right w:val="none" w:sz="0" w:space="0" w:color="auto"/>
          </w:divBdr>
        </w:div>
      </w:divsChild>
    </w:div>
    <w:div w:id="686448367">
      <w:bodyDiv w:val="1"/>
      <w:marLeft w:val="0"/>
      <w:marRight w:val="0"/>
      <w:marTop w:val="0"/>
      <w:marBottom w:val="0"/>
      <w:divBdr>
        <w:top w:val="none" w:sz="0" w:space="0" w:color="auto"/>
        <w:left w:val="none" w:sz="0" w:space="0" w:color="auto"/>
        <w:bottom w:val="none" w:sz="0" w:space="0" w:color="auto"/>
        <w:right w:val="none" w:sz="0" w:space="0" w:color="auto"/>
      </w:divBdr>
    </w:div>
    <w:div w:id="688415332">
      <w:bodyDiv w:val="1"/>
      <w:marLeft w:val="0"/>
      <w:marRight w:val="0"/>
      <w:marTop w:val="0"/>
      <w:marBottom w:val="0"/>
      <w:divBdr>
        <w:top w:val="none" w:sz="0" w:space="0" w:color="auto"/>
        <w:left w:val="none" w:sz="0" w:space="0" w:color="auto"/>
        <w:bottom w:val="none" w:sz="0" w:space="0" w:color="auto"/>
        <w:right w:val="none" w:sz="0" w:space="0" w:color="auto"/>
      </w:divBdr>
    </w:div>
    <w:div w:id="692145174">
      <w:bodyDiv w:val="1"/>
      <w:marLeft w:val="0"/>
      <w:marRight w:val="0"/>
      <w:marTop w:val="0"/>
      <w:marBottom w:val="0"/>
      <w:divBdr>
        <w:top w:val="none" w:sz="0" w:space="0" w:color="auto"/>
        <w:left w:val="none" w:sz="0" w:space="0" w:color="auto"/>
        <w:bottom w:val="none" w:sz="0" w:space="0" w:color="auto"/>
        <w:right w:val="none" w:sz="0" w:space="0" w:color="auto"/>
      </w:divBdr>
    </w:div>
    <w:div w:id="699286783">
      <w:bodyDiv w:val="1"/>
      <w:marLeft w:val="0"/>
      <w:marRight w:val="0"/>
      <w:marTop w:val="0"/>
      <w:marBottom w:val="0"/>
      <w:divBdr>
        <w:top w:val="none" w:sz="0" w:space="0" w:color="auto"/>
        <w:left w:val="none" w:sz="0" w:space="0" w:color="auto"/>
        <w:bottom w:val="none" w:sz="0" w:space="0" w:color="auto"/>
        <w:right w:val="none" w:sz="0" w:space="0" w:color="auto"/>
      </w:divBdr>
    </w:div>
    <w:div w:id="702436570">
      <w:bodyDiv w:val="1"/>
      <w:marLeft w:val="0"/>
      <w:marRight w:val="0"/>
      <w:marTop w:val="0"/>
      <w:marBottom w:val="0"/>
      <w:divBdr>
        <w:top w:val="none" w:sz="0" w:space="0" w:color="auto"/>
        <w:left w:val="none" w:sz="0" w:space="0" w:color="auto"/>
        <w:bottom w:val="none" w:sz="0" w:space="0" w:color="auto"/>
        <w:right w:val="none" w:sz="0" w:space="0" w:color="auto"/>
      </w:divBdr>
    </w:div>
    <w:div w:id="702680734">
      <w:bodyDiv w:val="1"/>
      <w:marLeft w:val="0"/>
      <w:marRight w:val="0"/>
      <w:marTop w:val="0"/>
      <w:marBottom w:val="0"/>
      <w:divBdr>
        <w:top w:val="none" w:sz="0" w:space="0" w:color="auto"/>
        <w:left w:val="none" w:sz="0" w:space="0" w:color="auto"/>
        <w:bottom w:val="none" w:sz="0" w:space="0" w:color="auto"/>
        <w:right w:val="none" w:sz="0" w:space="0" w:color="auto"/>
      </w:divBdr>
    </w:div>
    <w:div w:id="726997213">
      <w:bodyDiv w:val="1"/>
      <w:marLeft w:val="0"/>
      <w:marRight w:val="0"/>
      <w:marTop w:val="0"/>
      <w:marBottom w:val="0"/>
      <w:divBdr>
        <w:top w:val="none" w:sz="0" w:space="0" w:color="auto"/>
        <w:left w:val="none" w:sz="0" w:space="0" w:color="auto"/>
        <w:bottom w:val="none" w:sz="0" w:space="0" w:color="auto"/>
        <w:right w:val="none" w:sz="0" w:space="0" w:color="auto"/>
      </w:divBdr>
    </w:div>
    <w:div w:id="736781318">
      <w:bodyDiv w:val="1"/>
      <w:marLeft w:val="0"/>
      <w:marRight w:val="0"/>
      <w:marTop w:val="0"/>
      <w:marBottom w:val="0"/>
      <w:divBdr>
        <w:top w:val="none" w:sz="0" w:space="0" w:color="auto"/>
        <w:left w:val="none" w:sz="0" w:space="0" w:color="auto"/>
        <w:bottom w:val="none" w:sz="0" w:space="0" w:color="auto"/>
        <w:right w:val="none" w:sz="0" w:space="0" w:color="auto"/>
      </w:divBdr>
    </w:div>
    <w:div w:id="740905713">
      <w:bodyDiv w:val="1"/>
      <w:marLeft w:val="0"/>
      <w:marRight w:val="0"/>
      <w:marTop w:val="0"/>
      <w:marBottom w:val="0"/>
      <w:divBdr>
        <w:top w:val="none" w:sz="0" w:space="0" w:color="auto"/>
        <w:left w:val="none" w:sz="0" w:space="0" w:color="auto"/>
        <w:bottom w:val="none" w:sz="0" w:space="0" w:color="auto"/>
        <w:right w:val="none" w:sz="0" w:space="0" w:color="auto"/>
      </w:divBdr>
    </w:div>
    <w:div w:id="747071222">
      <w:bodyDiv w:val="1"/>
      <w:marLeft w:val="0"/>
      <w:marRight w:val="0"/>
      <w:marTop w:val="0"/>
      <w:marBottom w:val="0"/>
      <w:divBdr>
        <w:top w:val="none" w:sz="0" w:space="0" w:color="auto"/>
        <w:left w:val="none" w:sz="0" w:space="0" w:color="auto"/>
        <w:bottom w:val="none" w:sz="0" w:space="0" w:color="auto"/>
        <w:right w:val="none" w:sz="0" w:space="0" w:color="auto"/>
      </w:divBdr>
    </w:div>
    <w:div w:id="751006412">
      <w:bodyDiv w:val="1"/>
      <w:marLeft w:val="0"/>
      <w:marRight w:val="0"/>
      <w:marTop w:val="0"/>
      <w:marBottom w:val="0"/>
      <w:divBdr>
        <w:top w:val="none" w:sz="0" w:space="0" w:color="auto"/>
        <w:left w:val="none" w:sz="0" w:space="0" w:color="auto"/>
        <w:bottom w:val="none" w:sz="0" w:space="0" w:color="auto"/>
        <w:right w:val="none" w:sz="0" w:space="0" w:color="auto"/>
      </w:divBdr>
      <w:divsChild>
        <w:div w:id="199250801">
          <w:marLeft w:val="0"/>
          <w:marRight w:val="0"/>
          <w:marTop w:val="0"/>
          <w:marBottom w:val="0"/>
          <w:divBdr>
            <w:top w:val="none" w:sz="0" w:space="0" w:color="auto"/>
            <w:left w:val="none" w:sz="0" w:space="0" w:color="auto"/>
            <w:bottom w:val="none" w:sz="0" w:space="0" w:color="auto"/>
            <w:right w:val="none" w:sz="0" w:space="0" w:color="auto"/>
          </w:divBdr>
        </w:div>
        <w:div w:id="378944135">
          <w:marLeft w:val="0"/>
          <w:marRight w:val="0"/>
          <w:marTop w:val="0"/>
          <w:marBottom w:val="0"/>
          <w:divBdr>
            <w:top w:val="none" w:sz="0" w:space="0" w:color="auto"/>
            <w:left w:val="none" w:sz="0" w:space="0" w:color="auto"/>
            <w:bottom w:val="none" w:sz="0" w:space="0" w:color="auto"/>
            <w:right w:val="none" w:sz="0" w:space="0" w:color="auto"/>
          </w:divBdr>
        </w:div>
        <w:div w:id="669409616">
          <w:marLeft w:val="0"/>
          <w:marRight w:val="0"/>
          <w:marTop w:val="0"/>
          <w:marBottom w:val="0"/>
          <w:divBdr>
            <w:top w:val="none" w:sz="0" w:space="0" w:color="auto"/>
            <w:left w:val="none" w:sz="0" w:space="0" w:color="auto"/>
            <w:bottom w:val="none" w:sz="0" w:space="0" w:color="auto"/>
            <w:right w:val="none" w:sz="0" w:space="0" w:color="auto"/>
          </w:divBdr>
        </w:div>
        <w:div w:id="1477064068">
          <w:marLeft w:val="0"/>
          <w:marRight w:val="0"/>
          <w:marTop w:val="0"/>
          <w:marBottom w:val="0"/>
          <w:divBdr>
            <w:top w:val="none" w:sz="0" w:space="0" w:color="auto"/>
            <w:left w:val="none" w:sz="0" w:space="0" w:color="auto"/>
            <w:bottom w:val="none" w:sz="0" w:space="0" w:color="auto"/>
            <w:right w:val="none" w:sz="0" w:space="0" w:color="auto"/>
          </w:divBdr>
        </w:div>
        <w:div w:id="1603411527">
          <w:marLeft w:val="0"/>
          <w:marRight w:val="0"/>
          <w:marTop w:val="0"/>
          <w:marBottom w:val="0"/>
          <w:divBdr>
            <w:top w:val="none" w:sz="0" w:space="0" w:color="auto"/>
            <w:left w:val="none" w:sz="0" w:space="0" w:color="auto"/>
            <w:bottom w:val="none" w:sz="0" w:space="0" w:color="auto"/>
            <w:right w:val="none" w:sz="0" w:space="0" w:color="auto"/>
          </w:divBdr>
        </w:div>
      </w:divsChild>
    </w:div>
    <w:div w:id="769400361">
      <w:bodyDiv w:val="1"/>
      <w:marLeft w:val="0"/>
      <w:marRight w:val="0"/>
      <w:marTop w:val="0"/>
      <w:marBottom w:val="0"/>
      <w:divBdr>
        <w:top w:val="none" w:sz="0" w:space="0" w:color="auto"/>
        <w:left w:val="none" w:sz="0" w:space="0" w:color="auto"/>
        <w:bottom w:val="none" w:sz="0" w:space="0" w:color="auto"/>
        <w:right w:val="none" w:sz="0" w:space="0" w:color="auto"/>
      </w:divBdr>
    </w:div>
    <w:div w:id="794100396">
      <w:bodyDiv w:val="1"/>
      <w:marLeft w:val="0"/>
      <w:marRight w:val="0"/>
      <w:marTop w:val="0"/>
      <w:marBottom w:val="0"/>
      <w:divBdr>
        <w:top w:val="none" w:sz="0" w:space="0" w:color="auto"/>
        <w:left w:val="none" w:sz="0" w:space="0" w:color="auto"/>
        <w:bottom w:val="none" w:sz="0" w:space="0" w:color="auto"/>
        <w:right w:val="none" w:sz="0" w:space="0" w:color="auto"/>
      </w:divBdr>
    </w:div>
    <w:div w:id="811485014">
      <w:bodyDiv w:val="1"/>
      <w:marLeft w:val="0"/>
      <w:marRight w:val="0"/>
      <w:marTop w:val="0"/>
      <w:marBottom w:val="0"/>
      <w:divBdr>
        <w:top w:val="none" w:sz="0" w:space="0" w:color="auto"/>
        <w:left w:val="none" w:sz="0" w:space="0" w:color="auto"/>
        <w:bottom w:val="none" w:sz="0" w:space="0" w:color="auto"/>
        <w:right w:val="none" w:sz="0" w:space="0" w:color="auto"/>
      </w:divBdr>
    </w:div>
    <w:div w:id="830175234">
      <w:bodyDiv w:val="1"/>
      <w:marLeft w:val="0"/>
      <w:marRight w:val="0"/>
      <w:marTop w:val="0"/>
      <w:marBottom w:val="0"/>
      <w:divBdr>
        <w:top w:val="none" w:sz="0" w:space="0" w:color="auto"/>
        <w:left w:val="none" w:sz="0" w:space="0" w:color="auto"/>
        <w:bottom w:val="none" w:sz="0" w:space="0" w:color="auto"/>
        <w:right w:val="none" w:sz="0" w:space="0" w:color="auto"/>
      </w:divBdr>
    </w:div>
    <w:div w:id="842014793">
      <w:bodyDiv w:val="1"/>
      <w:marLeft w:val="0"/>
      <w:marRight w:val="0"/>
      <w:marTop w:val="0"/>
      <w:marBottom w:val="0"/>
      <w:divBdr>
        <w:top w:val="none" w:sz="0" w:space="0" w:color="auto"/>
        <w:left w:val="none" w:sz="0" w:space="0" w:color="auto"/>
        <w:bottom w:val="none" w:sz="0" w:space="0" w:color="auto"/>
        <w:right w:val="none" w:sz="0" w:space="0" w:color="auto"/>
      </w:divBdr>
    </w:div>
    <w:div w:id="846560609">
      <w:bodyDiv w:val="1"/>
      <w:marLeft w:val="0"/>
      <w:marRight w:val="0"/>
      <w:marTop w:val="0"/>
      <w:marBottom w:val="0"/>
      <w:divBdr>
        <w:top w:val="none" w:sz="0" w:space="0" w:color="auto"/>
        <w:left w:val="none" w:sz="0" w:space="0" w:color="auto"/>
        <w:bottom w:val="none" w:sz="0" w:space="0" w:color="auto"/>
        <w:right w:val="none" w:sz="0" w:space="0" w:color="auto"/>
      </w:divBdr>
    </w:div>
    <w:div w:id="855078850">
      <w:bodyDiv w:val="1"/>
      <w:marLeft w:val="0"/>
      <w:marRight w:val="0"/>
      <w:marTop w:val="0"/>
      <w:marBottom w:val="0"/>
      <w:divBdr>
        <w:top w:val="none" w:sz="0" w:space="0" w:color="auto"/>
        <w:left w:val="none" w:sz="0" w:space="0" w:color="auto"/>
        <w:bottom w:val="none" w:sz="0" w:space="0" w:color="auto"/>
        <w:right w:val="none" w:sz="0" w:space="0" w:color="auto"/>
      </w:divBdr>
    </w:div>
    <w:div w:id="864710770">
      <w:bodyDiv w:val="1"/>
      <w:marLeft w:val="0"/>
      <w:marRight w:val="0"/>
      <w:marTop w:val="0"/>
      <w:marBottom w:val="0"/>
      <w:divBdr>
        <w:top w:val="none" w:sz="0" w:space="0" w:color="auto"/>
        <w:left w:val="none" w:sz="0" w:space="0" w:color="auto"/>
        <w:bottom w:val="none" w:sz="0" w:space="0" w:color="auto"/>
        <w:right w:val="none" w:sz="0" w:space="0" w:color="auto"/>
      </w:divBdr>
    </w:div>
    <w:div w:id="895162387">
      <w:bodyDiv w:val="1"/>
      <w:marLeft w:val="0"/>
      <w:marRight w:val="0"/>
      <w:marTop w:val="0"/>
      <w:marBottom w:val="0"/>
      <w:divBdr>
        <w:top w:val="none" w:sz="0" w:space="0" w:color="auto"/>
        <w:left w:val="none" w:sz="0" w:space="0" w:color="auto"/>
        <w:bottom w:val="none" w:sz="0" w:space="0" w:color="auto"/>
        <w:right w:val="none" w:sz="0" w:space="0" w:color="auto"/>
      </w:divBdr>
    </w:div>
    <w:div w:id="907497794">
      <w:bodyDiv w:val="1"/>
      <w:marLeft w:val="0"/>
      <w:marRight w:val="0"/>
      <w:marTop w:val="0"/>
      <w:marBottom w:val="0"/>
      <w:divBdr>
        <w:top w:val="none" w:sz="0" w:space="0" w:color="auto"/>
        <w:left w:val="none" w:sz="0" w:space="0" w:color="auto"/>
        <w:bottom w:val="none" w:sz="0" w:space="0" w:color="auto"/>
        <w:right w:val="none" w:sz="0" w:space="0" w:color="auto"/>
      </w:divBdr>
    </w:div>
    <w:div w:id="929655087">
      <w:bodyDiv w:val="1"/>
      <w:marLeft w:val="0"/>
      <w:marRight w:val="0"/>
      <w:marTop w:val="0"/>
      <w:marBottom w:val="0"/>
      <w:divBdr>
        <w:top w:val="none" w:sz="0" w:space="0" w:color="auto"/>
        <w:left w:val="none" w:sz="0" w:space="0" w:color="auto"/>
        <w:bottom w:val="none" w:sz="0" w:space="0" w:color="auto"/>
        <w:right w:val="none" w:sz="0" w:space="0" w:color="auto"/>
      </w:divBdr>
    </w:div>
    <w:div w:id="932664240">
      <w:bodyDiv w:val="1"/>
      <w:marLeft w:val="0"/>
      <w:marRight w:val="0"/>
      <w:marTop w:val="0"/>
      <w:marBottom w:val="0"/>
      <w:divBdr>
        <w:top w:val="none" w:sz="0" w:space="0" w:color="auto"/>
        <w:left w:val="none" w:sz="0" w:space="0" w:color="auto"/>
        <w:bottom w:val="none" w:sz="0" w:space="0" w:color="auto"/>
        <w:right w:val="none" w:sz="0" w:space="0" w:color="auto"/>
      </w:divBdr>
    </w:div>
    <w:div w:id="946306023">
      <w:bodyDiv w:val="1"/>
      <w:marLeft w:val="0"/>
      <w:marRight w:val="0"/>
      <w:marTop w:val="0"/>
      <w:marBottom w:val="0"/>
      <w:divBdr>
        <w:top w:val="none" w:sz="0" w:space="0" w:color="auto"/>
        <w:left w:val="none" w:sz="0" w:space="0" w:color="auto"/>
        <w:bottom w:val="none" w:sz="0" w:space="0" w:color="auto"/>
        <w:right w:val="none" w:sz="0" w:space="0" w:color="auto"/>
      </w:divBdr>
    </w:div>
    <w:div w:id="952395663">
      <w:bodyDiv w:val="1"/>
      <w:marLeft w:val="0"/>
      <w:marRight w:val="0"/>
      <w:marTop w:val="0"/>
      <w:marBottom w:val="0"/>
      <w:divBdr>
        <w:top w:val="none" w:sz="0" w:space="0" w:color="auto"/>
        <w:left w:val="none" w:sz="0" w:space="0" w:color="auto"/>
        <w:bottom w:val="none" w:sz="0" w:space="0" w:color="auto"/>
        <w:right w:val="none" w:sz="0" w:space="0" w:color="auto"/>
      </w:divBdr>
    </w:div>
    <w:div w:id="957374803">
      <w:bodyDiv w:val="1"/>
      <w:marLeft w:val="0"/>
      <w:marRight w:val="0"/>
      <w:marTop w:val="0"/>
      <w:marBottom w:val="0"/>
      <w:divBdr>
        <w:top w:val="none" w:sz="0" w:space="0" w:color="auto"/>
        <w:left w:val="none" w:sz="0" w:space="0" w:color="auto"/>
        <w:bottom w:val="none" w:sz="0" w:space="0" w:color="auto"/>
        <w:right w:val="none" w:sz="0" w:space="0" w:color="auto"/>
      </w:divBdr>
    </w:div>
    <w:div w:id="1004867814">
      <w:bodyDiv w:val="1"/>
      <w:marLeft w:val="0"/>
      <w:marRight w:val="0"/>
      <w:marTop w:val="0"/>
      <w:marBottom w:val="0"/>
      <w:divBdr>
        <w:top w:val="none" w:sz="0" w:space="0" w:color="auto"/>
        <w:left w:val="none" w:sz="0" w:space="0" w:color="auto"/>
        <w:bottom w:val="none" w:sz="0" w:space="0" w:color="auto"/>
        <w:right w:val="none" w:sz="0" w:space="0" w:color="auto"/>
      </w:divBdr>
    </w:div>
    <w:div w:id="1037775828">
      <w:bodyDiv w:val="1"/>
      <w:marLeft w:val="0"/>
      <w:marRight w:val="0"/>
      <w:marTop w:val="0"/>
      <w:marBottom w:val="0"/>
      <w:divBdr>
        <w:top w:val="none" w:sz="0" w:space="0" w:color="auto"/>
        <w:left w:val="none" w:sz="0" w:space="0" w:color="auto"/>
        <w:bottom w:val="none" w:sz="0" w:space="0" w:color="auto"/>
        <w:right w:val="none" w:sz="0" w:space="0" w:color="auto"/>
      </w:divBdr>
    </w:div>
    <w:div w:id="1044864262">
      <w:bodyDiv w:val="1"/>
      <w:marLeft w:val="0"/>
      <w:marRight w:val="0"/>
      <w:marTop w:val="0"/>
      <w:marBottom w:val="0"/>
      <w:divBdr>
        <w:top w:val="none" w:sz="0" w:space="0" w:color="auto"/>
        <w:left w:val="none" w:sz="0" w:space="0" w:color="auto"/>
        <w:bottom w:val="none" w:sz="0" w:space="0" w:color="auto"/>
        <w:right w:val="none" w:sz="0" w:space="0" w:color="auto"/>
      </w:divBdr>
    </w:div>
    <w:div w:id="1045834224">
      <w:bodyDiv w:val="1"/>
      <w:marLeft w:val="0"/>
      <w:marRight w:val="0"/>
      <w:marTop w:val="0"/>
      <w:marBottom w:val="0"/>
      <w:divBdr>
        <w:top w:val="none" w:sz="0" w:space="0" w:color="auto"/>
        <w:left w:val="none" w:sz="0" w:space="0" w:color="auto"/>
        <w:bottom w:val="none" w:sz="0" w:space="0" w:color="auto"/>
        <w:right w:val="none" w:sz="0" w:space="0" w:color="auto"/>
      </w:divBdr>
    </w:div>
    <w:div w:id="1053507936">
      <w:bodyDiv w:val="1"/>
      <w:marLeft w:val="0"/>
      <w:marRight w:val="0"/>
      <w:marTop w:val="0"/>
      <w:marBottom w:val="0"/>
      <w:divBdr>
        <w:top w:val="none" w:sz="0" w:space="0" w:color="auto"/>
        <w:left w:val="none" w:sz="0" w:space="0" w:color="auto"/>
        <w:bottom w:val="none" w:sz="0" w:space="0" w:color="auto"/>
        <w:right w:val="none" w:sz="0" w:space="0" w:color="auto"/>
      </w:divBdr>
    </w:div>
    <w:div w:id="1069228391">
      <w:bodyDiv w:val="1"/>
      <w:marLeft w:val="0"/>
      <w:marRight w:val="0"/>
      <w:marTop w:val="0"/>
      <w:marBottom w:val="0"/>
      <w:divBdr>
        <w:top w:val="none" w:sz="0" w:space="0" w:color="auto"/>
        <w:left w:val="none" w:sz="0" w:space="0" w:color="auto"/>
        <w:bottom w:val="none" w:sz="0" w:space="0" w:color="auto"/>
        <w:right w:val="none" w:sz="0" w:space="0" w:color="auto"/>
      </w:divBdr>
    </w:div>
    <w:div w:id="1070226617">
      <w:bodyDiv w:val="1"/>
      <w:marLeft w:val="0"/>
      <w:marRight w:val="0"/>
      <w:marTop w:val="0"/>
      <w:marBottom w:val="0"/>
      <w:divBdr>
        <w:top w:val="none" w:sz="0" w:space="0" w:color="auto"/>
        <w:left w:val="none" w:sz="0" w:space="0" w:color="auto"/>
        <w:bottom w:val="none" w:sz="0" w:space="0" w:color="auto"/>
        <w:right w:val="none" w:sz="0" w:space="0" w:color="auto"/>
      </w:divBdr>
    </w:div>
    <w:div w:id="1105006666">
      <w:bodyDiv w:val="1"/>
      <w:marLeft w:val="0"/>
      <w:marRight w:val="0"/>
      <w:marTop w:val="0"/>
      <w:marBottom w:val="0"/>
      <w:divBdr>
        <w:top w:val="none" w:sz="0" w:space="0" w:color="auto"/>
        <w:left w:val="none" w:sz="0" w:space="0" w:color="auto"/>
        <w:bottom w:val="none" w:sz="0" w:space="0" w:color="auto"/>
        <w:right w:val="none" w:sz="0" w:space="0" w:color="auto"/>
      </w:divBdr>
    </w:div>
    <w:div w:id="1119373102">
      <w:bodyDiv w:val="1"/>
      <w:marLeft w:val="0"/>
      <w:marRight w:val="0"/>
      <w:marTop w:val="0"/>
      <w:marBottom w:val="0"/>
      <w:divBdr>
        <w:top w:val="none" w:sz="0" w:space="0" w:color="auto"/>
        <w:left w:val="none" w:sz="0" w:space="0" w:color="auto"/>
        <w:bottom w:val="none" w:sz="0" w:space="0" w:color="auto"/>
        <w:right w:val="none" w:sz="0" w:space="0" w:color="auto"/>
      </w:divBdr>
    </w:div>
    <w:div w:id="1170212822">
      <w:bodyDiv w:val="1"/>
      <w:marLeft w:val="0"/>
      <w:marRight w:val="0"/>
      <w:marTop w:val="0"/>
      <w:marBottom w:val="0"/>
      <w:divBdr>
        <w:top w:val="none" w:sz="0" w:space="0" w:color="auto"/>
        <w:left w:val="none" w:sz="0" w:space="0" w:color="auto"/>
        <w:bottom w:val="none" w:sz="0" w:space="0" w:color="auto"/>
        <w:right w:val="none" w:sz="0" w:space="0" w:color="auto"/>
      </w:divBdr>
    </w:div>
    <w:div w:id="1192256434">
      <w:bodyDiv w:val="1"/>
      <w:marLeft w:val="0"/>
      <w:marRight w:val="0"/>
      <w:marTop w:val="0"/>
      <w:marBottom w:val="0"/>
      <w:divBdr>
        <w:top w:val="none" w:sz="0" w:space="0" w:color="auto"/>
        <w:left w:val="none" w:sz="0" w:space="0" w:color="auto"/>
        <w:bottom w:val="none" w:sz="0" w:space="0" w:color="auto"/>
        <w:right w:val="none" w:sz="0" w:space="0" w:color="auto"/>
      </w:divBdr>
    </w:div>
    <w:div w:id="1212695523">
      <w:bodyDiv w:val="1"/>
      <w:marLeft w:val="0"/>
      <w:marRight w:val="0"/>
      <w:marTop w:val="0"/>
      <w:marBottom w:val="0"/>
      <w:divBdr>
        <w:top w:val="none" w:sz="0" w:space="0" w:color="auto"/>
        <w:left w:val="none" w:sz="0" w:space="0" w:color="auto"/>
        <w:bottom w:val="none" w:sz="0" w:space="0" w:color="auto"/>
        <w:right w:val="none" w:sz="0" w:space="0" w:color="auto"/>
      </w:divBdr>
    </w:div>
    <w:div w:id="1219904469">
      <w:bodyDiv w:val="1"/>
      <w:marLeft w:val="0"/>
      <w:marRight w:val="0"/>
      <w:marTop w:val="0"/>
      <w:marBottom w:val="0"/>
      <w:divBdr>
        <w:top w:val="none" w:sz="0" w:space="0" w:color="auto"/>
        <w:left w:val="none" w:sz="0" w:space="0" w:color="auto"/>
        <w:bottom w:val="none" w:sz="0" w:space="0" w:color="auto"/>
        <w:right w:val="none" w:sz="0" w:space="0" w:color="auto"/>
      </w:divBdr>
    </w:div>
    <w:div w:id="1222713312">
      <w:bodyDiv w:val="1"/>
      <w:marLeft w:val="0"/>
      <w:marRight w:val="0"/>
      <w:marTop w:val="0"/>
      <w:marBottom w:val="0"/>
      <w:divBdr>
        <w:top w:val="none" w:sz="0" w:space="0" w:color="auto"/>
        <w:left w:val="none" w:sz="0" w:space="0" w:color="auto"/>
        <w:bottom w:val="none" w:sz="0" w:space="0" w:color="auto"/>
        <w:right w:val="none" w:sz="0" w:space="0" w:color="auto"/>
      </w:divBdr>
    </w:div>
    <w:div w:id="1224026259">
      <w:bodyDiv w:val="1"/>
      <w:marLeft w:val="0"/>
      <w:marRight w:val="0"/>
      <w:marTop w:val="0"/>
      <w:marBottom w:val="0"/>
      <w:divBdr>
        <w:top w:val="none" w:sz="0" w:space="0" w:color="auto"/>
        <w:left w:val="none" w:sz="0" w:space="0" w:color="auto"/>
        <w:bottom w:val="none" w:sz="0" w:space="0" w:color="auto"/>
        <w:right w:val="none" w:sz="0" w:space="0" w:color="auto"/>
      </w:divBdr>
    </w:div>
    <w:div w:id="1266041135">
      <w:bodyDiv w:val="1"/>
      <w:marLeft w:val="0"/>
      <w:marRight w:val="0"/>
      <w:marTop w:val="0"/>
      <w:marBottom w:val="0"/>
      <w:divBdr>
        <w:top w:val="none" w:sz="0" w:space="0" w:color="auto"/>
        <w:left w:val="none" w:sz="0" w:space="0" w:color="auto"/>
        <w:bottom w:val="none" w:sz="0" w:space="0" w:color="auto"/>
        <w:right w:val="none" w:sz="0" w:space="0" w:color="auto"/>
      </w:divBdr>
    </w:div>
    <w:div w:id="1276326257">
      <w:bodyDiv w:val="1"/>
      <w:marLeft w:val="0"/>
      <w:marRight w:val="0"/>
      <w:marTop w:val="0"/>
      <w:marBottom w:val="0"/>
      <w:divBdr>
        <w:top w:val="none" w:sz="0" w:space="0" w:color="auto"/>
        <w:left w:val="none" w:sz="0" w:space="0" w:color="auto"/>
        <w:bottom w:val="none" w:sz="0" w:space="0" w:color="auto"/>
        <w:right w:val="none" w:sz="0" w:space="0" w:color="auto"/>
      </w:divBdr>
      <w:divsChild>
        <w:div w:id="408384552">
          <w:marLeft w:val="0"/>
          <w:marRight w:val="0"/>
          <w:marTop w:val="0"/>
          <w:marBottom w:val="0"/>
          <w:divBdr>
            <w:top w:val="none" w:sz="0" w:space="0" w:color="auto"/>
            <w:left w:val="none" w:sz="0" w:space="0" w:color="auto"/>
            <w:bottom w:val="none" w:sz="0" w:space="0" w:color="auto"/>
            <w:right w:val="none" w:sz="0" w:space="0" w:color="auto"/>
          </w:divBdr>
        </w:div>
        <w:div w:id="591621872">
          <w:marLeft w:val="0"/>
          <w:marRight w:val="0"/>
          <w:marTop w:val="0"/>
          <w:marBottom w:val="0"/>
          <w:divBdr>
            <w:top w:val="none" w:sz="0" w:space="0" w:color="auto"/>
            <w:left w:val="none" w:sz="0" w:space="0" w:color="auto"/>
            <w:bottom w:val="none" w:sz="0" w:space="0" w:color="auto"/>
            <w:right w:val="none" w:sz="0" w:space="0" w:color="auto"/>
          </w:divBdr>
          <w:divsChild>
            <w:div w:id="122357787">
              <w:marLeft w:val="0"/>
              <w:marRight w:val="0"/>
              <w:marTop w:val="0"/>
              <w:marBottom w:val="0"/>
              <w:divBdr>
                <w:top w:val="none" w:sz="0" w:space="0" w:color="auto"/>
                <w:left w:val="none" w:sz="0" w:space="0" w:color="auto"/>
                <w:bottom w:val="none" w:sz="0" w:space="0" w:color="auto"/>
                <w:right w:val="none" w:sz="0" w:space="0" w:color="auto"/>
              </w:divBdr>
            </w:div>
            <w:div w:id="610475936">
              <w:marLeft w:val="0"/>
              <w:marRight w:val="0"/>
              <w:marTop w:val="0"/>
              <w:marBottom w:val="0"/>
              <w:divBdr>
                <w:top w:val="none" w:sz="0" w:space="0" w:color="auto"/>
                <w:left w:val="none" w:sz="0" w:space="0" w:color="auto"/>
                <w:bottom w:val="none" w:sz="0" w:space="0" w:color="auto"/>
                <w:right w:val="none" w:sz="0" w:space="0" w:color="auto"/>
              </w:divBdr>
            </w:div>
            <w:div w:id="1008950455">
              <w:marLeft w:val="0"/>
              <w:marRight w:val="0"/>
              <w:marTop w:val="0"/>
              <w:marBottom w:val="0"/>
              <w:divBdr>
                <w:top w:val="none" w:sz="0" w:space="0" w:color="auto"/>
                <w:left w:val="none" w:sz="0" w:space="0" w:color="auto"/>
                <w:bottom w:val="none" w:sz="0" w:space="0" w:color="auto"/>
                <w:right w:val="none" w:sz="0" w:space="0" w:color="auto"/>
              </w:divBdr>
            </w:div>
            <w:div w:id="1343122028">
              <w:marLeft w:val="0"/>
              <w:marRight w:val="0"/>
              <w:marTop w:val="0"/>
              <w:marBottom w:val="0"/>
              <w:divBdr>
                <w:top w:val="none" w:sz="0" w:space="0" w:color="auto"/>
                <w:left w:val="none" w:sz="0" w:space="0" w:color="auto"/>
                <w:bottom w:val="none" w:sz="0" w:space="0" w:color="auto"/>
                <w:right w:val="none" w:sz="0" w:space="0" w:color="auto"/>
              </w:divBdr>
            </w:div>
            <w:div w:id="1511287181">
              <w:marLeft w:val="0"/>
              <w:marRight w:val="0"/>
              <w:marTop w:val="0"/>
              <w:marBottom w:val="0"/>
              <w:divBdr>
                <w:top w:val="none" w:sz="0" w:space="0" w:color="auto"/>
                <w:left w:val="none" w:sz="0" w:space="0" w:color="auto"/>
                <w:bottom w:val="none" w:sz="0" w:space="0" w:color="auto"/>
                <w:right w:val="none" w:sz="0" w:space="0" w:color="auto"/>
              </w:divBdr>
            </w:div>
            <w:div w:id="1874229905">
              <w:marLeft w:val="0"/>
              <w:marRight w:val="0"/>
              <w:marTop w:val="0"/>
              <w:marBottom w:val="0"/>
              <w:divBdr>
                <w:top w:val="none" w:sz="0" w:space="0" w:color="auto"/>
                <w:left w:val="none" w:sz="0" w:space="0" w:color="auto"/>
                <w:bottom w:val="none" w:sz="0" w:space="0" w:color="auto"/>
                <w:right w:val="none" w:sz="0" w:space="0" w:color="auto"/>
              </w:divBdr>
            </w:div>
            <w:div w:id="2071532962">
              <w:marLeft w:val="0"/>
              <w:marRight w:val="0"/>
              <w:marTop w:val="0"/>
              <w:marBottom w:val="0"/>
              <w:divBdr>
                <w:top w:val="none" w:sz="0" w:space="0" w:color="auto"/>
                <w:left w:val="none" w:sz="0" w:space="0" w:color="auto"/>
                <w:bottom w:val="none" w:sz="0" w:space="0" w:color="auto"/>
                <w:right w:val="none" w:sz="0" w:space="0" w:color="auto"/>
              </w:divBdr>
            </w:div>
            <w:div w:id="21412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68334">
      <w:bodyDiv w:val="1"/>
      <w:marLeft w:val="0"/>
      <w:marRight w:val="0"/>
      <w:marTop w:val="0"/>
      <w:marBottom w:val="0"/>
      <w:divBdr>
        <w:top w:val="none" w:sz="0" w:space="0" w:color="auto"/>
        <w:left w:val="none" w:sz="0" w:space="0" w:color="auto"/>
        <w:bottom w:val="none" w:sz="0" w:space="0" w:color="auto"/>
        <w:right w:val="none" w:sz="0" w:space="0" w:color="auto"/>
      </w:divBdr>
    </w:div>
    <w:div w:id="1317301680">
      <w:bodyDiv w:val="1"/>
      <w:marLeft w:val="0"/>
      <w:marRight w:val="0"/>
      <w:marTop w:val="0"/>
      <w:marBottom w:val="0"/>
      <w:divBdr>
        <w:top w:val="none" w:sz="0" w:space="0" w:color="auto"/>
        <w:left w:val="none" w:sz="0" w:space="0" w:color="auto"/>
        <w:bottom w:val="none" w:sz="0" w:space="0" w:color="auto"/>
        <w:right w:val="none" w:sz="0" w:space="0" w:color="auto"/>
      </w:divBdr>
    </w:div>
    <w:div w:id="1329791224">
      <w:bodyDiv w:val="1"/>
      <w:marLeft w:val="0"/>
      <w:marRight w:val="0"/>
      <w:marTop w:val="0"/>
      <w:marBottom w:val="0"/>
      <w:divBdr>
        <w:top w:val="none" w:sz="0" w:space="0" w:color="auto"/>
        <w:left w:val="none" w:sz="0" w:space="0" w:color="auto"/>
        <w:bottom w:val="none" w:sz="0" w:space="0" w:color="auto"/>
        <w:right w:val="none" w:sz="0" w:space="0" w:color="auto"/>
      </w:divBdr>
    </w:div>
    <w:div w:id="1346176130">
      <w:bodyDiv w:val="1"/>
      <w:marLeft w:val="0"/>
      <w:marRight w:val="0"/>
      <w:marTop w:val="0"/>
      <w:marBottom w:val="0"/>
      <w:divBdr>
        <w:top w:val="none" w:sz="0" w:space="0" w:color="auto"/>
        <w:left w:val="none" w:sz="0" w:space="0" w:color="auto"/>
        <w:bottom w:val="none" w:sz="0" w:space="0" w:color="auto"/>
        <w:right w:val="none" w:sz="0" w:space="0" w:color="auto"/>
      </w:divBdr>
    </w:div>
    <w:div w:id="1364131904">
      <w:bodyDiv w:val="1"/>
      <w:marLeft w:val="0"/>
      <w:marRight w:val="0"/>
      <w:marTop w:val="0"/>
      <w:marBottom w:val="0"/>
      <w:divBdr>
        <w:top w:val="none" w:sz="0" w:space="0" w:color="auto"/>
        <w:left w:val="none" w:sz="0" w:space="0" w:color="auto"/>
        <w:bottom w:val="none" w:sz="0" w:space="0" w:color="auto"/>
        <w:right w:val="none" w:sz="0" w:space="0" w:color="auto"/>
      </w:divBdr>
      <w:divsChild>
        <w:div w:id="424963698">
          <w:marLeft w:val="0"/>
          <w:marRight w:val="0"/>
          <w:marTop w:val="0"/>
          <w:marBottom w:val="0"/>
          <w:divBdr>
            <w:top w:val="none" w:sz="0" w:space="0" w:color="auto"/>
            <w:left w:val="none" w:sz="0" w:space="0" w:color="auto"/>
            <w:bottom w:val="none" w:sz="0" w:space="0" w:color="auto"/>
            <w:right w:val="none" w:sz="0" w:space="0" w:color="auto"/>
          </w:divBdr>
        </w:div>
        <w:div w:id="702100933">
          <w:marLeft w:val="0"/>
          <w:marRight w:val="0"/>
          <w:marTop w:val="0"/>
          <w:marBottom w:val="0"/>
          <w:divBdr>
            <w:top w:val="none" w:sz="0" w:space="0" w:color="auto"/>
            <w:left w:val="none" w:sz="0" w:space="0" w:color="auto"/>
            <w:bottom w:val="none" w:sz="0" w:space="0" w:color="auto"/>
            <w:right w:val="none" w:sz="0" w:space="0" w:color="auto"/>
          </w:divBdr>
        </w:div>
        <w:div w:id="1526404010">
          <w:marLeft w:val="0"/>
          <w:marRight w:val="0"/>
          <w:marTop w:val="0"/>
          <w:marBottom w:val="0"/>
          <w:divBdr>
            <w:top w:val="none" w:sz="0" w:space="0" w:color="auto"/>
            <w:left w:val="none" w:sz="0" w:space="0" w:color="auto"/>
            <w:bottom w:val="none" w:sz="0" w:space="0" w:color="auto"/>
            <w:right w:val="none" w:sz="0" w:space="0" w:color="auto"/>
          </w:divBdr>
        </w:div>
        <w:div w:id="1555921704">
          <w:marLeft w:val="0"/>
          <w:marRight w:val="0"/>
          <w:marTop w:val="0"/>
          <w:marBottom w:val="0"/>
          <w:divBdr>
            <w:top w:val="none" w:sz="0" w:space="0" w:color="auto"/>
            <w:left w:val="none" w:sz="0" w:space="0" w:color="auto"/>
            <w:bottom w:val="none" w:sz="0" w:space="0" w:color="auto"/>
            <w:right w:val="none" w:sz="0" w:space="0" w:color="auto"/>
          </w:divBdr>
        </w:div>
        <w:div w:id="1974097992">
          <w:marLeft w:val="0"/>
          <w:marRight w:val="0"/>
          <w:marTop w:val="0"/>
          <w:marBottom w:val="0"/>
          <w:divBdr>
            <w:top w:val="none" w:sz="0" w:space="0" w:color="auto"/>
            <w:left w:val="none" w:sz="0" w:space="0" w:color="auto"/>
            <w:bottom w:val="none" w:sz="0" w:space="0" w:color="auto"/>
            <w:right w:val="none" w:sz="0" w:space="0" w:color="auto"/>
          </w:divBdr>
        </w:div>
      </w:divsChild>
    </w:div>
    <w:div w:id="1369992590">
      <w:bodyDiv w:val="1"/>
      <w:marLeft w:val="0"/>
      <w:marRight w:val="0"/>
      <w:marTop w:val="0"/>
      <w:marBottom w:val="0"/>
      <w:divBdr>
        <w:top w:val="none" w:sz="0" w:space="0" w:color="auto"/>
        <w:left w:val="none" w:sz="0" w:space="0" w:color="auto"/>
        <w:bottom w:val="none" w:sz="0" w:space="0" w:color="auto"/>
        <w:right w:val="none" w:sz="0" w:space="0" w:color="auto"/>
      </w:divBdr>
    </w:div>
    <w:div w:id="1376615656">
      <w:bodyDiv w:val="1"/>
      <w:marLeft w:val="0"/>
      <w:marRight w:val="0"/>
      <w:marTop w:val="0"/>
      <w:marBottom w:val="0"/>
      <w:divBdr>
        <w:top w:val="none" w:sz="0" w:space="0" w:color="auto"/>
        <w:left w:val="none" w:sz="0" w:space="0" w:color="auto"/>
        <w:bottom w:val="none" w:sz="0" w:space="0" w:color="auto"/>
        <w:right w:val="none" w:sz="0" w:space="0" w:color="auto"/>
      </w:divBdr>
    </w:div>
    <w:div w:id="1388605293">
      <w:bodyDiv w:val="1"/>
      <w:marLeft w:val="0"/>
      <w:marRight w:val="0"/>
      <w:marTop w:val="0"/>
      <w:marBottom w:val="0"/>
      <w:divBdr>
        <w:top w:val="none" w:sz="0" w:space="0" w:color="auto"/>
        <w:left w:val="none" w:sz="0" w:space="0" w:color="auto"/>
        <w:bottom w:val="none" w:sz="0" w:space="0" w:color="auto"/>
        <w:right w:val="none" w:sz="0" w:space="0" w:color="auto"/>
      </w:divBdr>
    </w:div>
    <w:div w:id="1401444820">
      <w:bodyDiv w:val="1"/>
      <w:marLeft w:val="0"/>
      <w:marRight w:val="0"/>
      <w:marTop w:val="0"/>
      <w:marBottom w:val="0"/>
      <w:divBdr>
        <w:top w:val="none" w:sz="0" w:space="0" w:color="auto"/>
        <w:left w:val="none" w:sz="0" w:space="0" w:color="auto"/>
        <w:bottom w:val="none" w:sz="0" w:space="0" w:color="auto"/>
        <w:right w:val="none" w:sz="0" w:space="0" w:color="auto"/>
      </w:divBdr>
    </w:div>
    <w:div w:id="1410468537">
      <w:bodyDiv w:val="1"/>
      <w:marLeft w:val="0"/>
      <w:marRight w:val="0"/>
      <w:marTop w:val="0"/>
      <w:marBottom w:val="0"/>
      <w:divBdr>
        <w:top w:val="none" w:sz="0" w:space="0" w:color="auto"/>
        <w:left w:val="none" w:sz="0" w:space="0" w:color="auto"/>
        <w:bottom w:val="none" w:sz="0" w:space="0" w:color="auto"/>
        <w:right w:val="none" w:sz="0" w:space="0" w:color="auto"/>
      </w:divBdr>
    </w:div>
    <w:div w:id="1416895447">
      <w:bodyDiv w:val="1"/>
      <w:marLeft w:val="0"/>
      <w:marRight w:val="0"/>
      <w:marTop w:val="0"/>
      <w:marBottom w:val="0"/>
      <w:divBdr>
        <w:top w:val="none" w:sz="0" w:space="0" w:color="auto"/>
        <w:left w:val="none" w:sz="0" w:space="0" w:color="auto"/>
        <w:bottom w:val="none" w:sz="0" w:space="0" w:color="auto"/>
        <w:right w:val="none" w:sz="0" w:space="0" w:color="auto"/>
      </w:divBdr>
    </w:div>
    <w:div w:id="1417705869">
      <w:bodyDiv w:val="1"/>
      <w:marLeft w:val="0"/>
      <w:marRight w:val="0"/>
      <w:marTop w:val="0"/>
      <w:marBottom w:val="0"/>
      <w:divBdr>
        <w:top w:val="none" w:sz="0" w:space="0" w:color="auto"/>
        <w:left w:val="none" w:sz="0" w:space="0" w:color="auto"/>
        <w:bottom w:val="none" w:sz="0" w:space="0" w:color="auto"/>
        <w:right w:val="none" w:sz="0" w:space="0" w:color="auto"/>
      </w:divBdr>
    </w:div>
    <w:div w:id="1421835615">
      <w:bodyDiv w:val="1"/>
      <w:marLeft w:val="0"/>
      <w:marRight w:val="0"/>
      <w:marTop w:val="0"/>
      <w:marBottom w:val="0"/>
      <w:divBdr>
        <w:top w:val="none" w:sz="0" w:space="0" w:color="auto"/>
        <w:left w:val="none" w:sz="0" w:space="0" w:color="auto"/>
        <w:bottom w:val="none" w:sz="0" w:space="0" w:color="auto"/>
        <w:right w:val="none" w:sz="0" w:space="0" w:color="auto"/>
      </w:divBdr>
      <w:divsChild>
        <w:div w:id="701396532">
          <w:marLeft w:val="0"/>
          <w:marRight w:val="0"/>
          <w:marTop w:val="0"/>
          <w:marBottom w:val="0"/>
          <w:divBdr>
            <w:top w:val="none" w:sz="0" w:space="0" w:color="auto"/>
            <w:left w:val="none" w:sz="0" w:space="0" w:color="auto"/>
            <w:bottom w:val="none" w:sz="0" w:space="0" w:color="auto"/>
            <w:right w:val="none" w:sz="0" w:space="0" w:color="auto"/>
          </w:divBdr>
        </w:div>
        <w:div w:id="1380940076">
          <w:marLeft w:val="0"/>
          <w:marRight w:val="0"/>
          <w:marTop w:val="0"/>
          <w:marBottom w:val="0"/>
          <w:divBdr>
            <w:top w:val="none" w:sz="0" w:space="0" w:color="auto"/>
            <w:left w:val="none" w:sz="0" w:space="0" w:color="auto"/>
            <w:bottom w:val="none" w:sz="0" w:space="0" w:color="auto"/>
            <w:right w:val="none" w:sz="0" w:space="0" w:color="auto"/>
          </w:divBdr>
        </w:div>
      </w:divsChild>
    </w:div>
    <w:div w:id="1437091837">
      <w:bodyDiv w:val="1"/>
      <w:marLeft w:val="0"/>
      <w:marRight w:val="0"/>
      <w:marTop w:val="0"/>
      <w:marBottom w:val="0"/>
      <w:divBdr>
        <w:top w:val="none" w:sz="0" w:space="0" w:color="auto"/>
        <w:left w:val="none" w:sz="0" w:space="0" w:color="auto"/>
        <w:bottom w:val="none" w:sz="0" w:space="0" w:color="auto"/>
        <w:right w:val="none" w:sz="0" w:space="0" w:color="auto"/>
      </w:divBdr>
    </w:div>
    <w:div w:id="1449081264">
      <w:bodyDiv w:val="1"/>
      <w:marLeft w:val="0"/>
      <w:marRight w:val="0"/>
      <w:marTop w:val="0"/>
      <w:marBottom w:val="0"/>
      <w:divBdr>
        <w:top w:val="none" w:sz="0" w:space="0" w:color="auto"/>
        <w:left w:val="none" w:sz="0" w:space="0" w:color="auto"/>
        <w:bottom w:val="none" w:sz="0" w:space="0" w:color="auto"/>
        <w:right w:val="none" w:sz="0" w:space="0" w:color="auto"/>
      </w:divBdr>
    </w:div>
    <w:div w:id="1477843146">
      <w:bodyDiv w:val="1"/>
      <w:marLeft w:val="0"/>
      <w:marRight w:val="0"/>
      <w:marTop w:val="0"/>
      <w:marBottom w:val="0"/>
      <w:divBdr>
        <w:top w:val="none" w:sz="0" w:space="0" w:color="auto"/>
        <w:left w:val="none" w:sz="0" w:space="0" w:color="auto"/>
        <w:bottom w:val="none" w:sz="0" w:space="0" w:color="auto"/>
        <w:right w:val="none" w:sz="0" w:space="0" w:color="auto"/>
      </w:divBdr>
    </w:div>
    <w:div w:id="1488470833">
      <w:bodyDiv w:val="1"/>
      <w:marLeft w:val="0"/>
      <w:marRight w:val="0"/>
      <w:marTop w:val="0"/>
      <w:marBottom w:val="0"/>
      <w:divBdr>
        <w:top w:val="none" w:sz="0" w:space="0" w:color="auto"/>
        <w:left w:val="none" w:sz="0" w:space="0" w:color="auto"/>
        <w:bottom w:val="none" w:sz="0" w:space="0" w:color="auto"/>
        <w:right w:val="none" w:sz="0" w:space="0" w:color="auto"/>
      </w:divBdr>
    </w:div>
    <w:div w:id="1544291416">
      <w:bodyDiv w:val="1"/>
      <w:marLeft w:val="0"/>
      <w:marRight w:val="0"/>
      <w:marTop w:val="0"/>
      <w:marBottom w:val="0"/>
      <w:divBdr>
        <w:top w:val="none" w:sz="0" w:space="0" w:color="auto"/>
        <w:left w:val="none" w:sz="0" w:space="0" w:color="auto"/>
        <w:bottom w:val="none" w:sz="0" w:space="0" w:color="auto"/>
        <w:right w:val="none" w:sz="0" w:space="0" w:color="auto"/>
      </w:divBdr>
    </w:div>
    <w:div w:id="1548488323">
      <w:bodyDiv w:val="1"/>
      <w:marLeft w:val="0"/>
      <w:marRight w:val="0"/>
      <w:marTop w:val="0"/>
      <w:marBottom w:val="0"/>
      <w:divBdr>
        <w:top w:val="none" w:sz="0" w:space="0" w:color="auto"/>
        <w:left w:val="none" w:sz="0" w:space="0" w:color="auto"/>
        <w:bottom w:val="none" w:sz="0" w:space="0" w:color="auto"/>
        <w:right w:val="none" w:sz="0" w:space="0" w:color="auto"/>
      </w:divBdr>
    </w:div>
    <w:div w:id="1560089288">
      <w:bodyDiv w:val="1"/>
      <w:marLeft w:val="0"/>
      <w:marRight w:val="0"/>
      <w:marTop w:val="0"/>
      <w:marBottom w:val="0"/>
      <w:divBdr>
        <w:top w:val="none" w:sz="0" w:space="0" w:color="auto"/>
        <w:left w:val="none" w:sz="0" w:space="0" w:color="auto"/>
        <w:bottom w:val="none" w:sz="0" w:space="0" w:color="auto"/>
        <w:right w:val="none" w:sz="0" w:space="0" w:color="auto"/>
      </w:divBdr>
    </w:div>
    <w:div w:id="1570530176">
      <w:bodyDiv w:val="1"/>
      <w:marLeft w:val="0"/>
      <w:marRight w:val="0"/>
      <w:marTop w:val="0"/>
      <w:marBottom w:val="0"/>
      <w:divBdr>
        <w:top w:val="none" w:sz="0" w:space="0" w:color="auto"/>
        <w:left w:val="none" w:sz="0" w:space="0" w:color="auto"/>
        <w:bottom w:val="none" w:sz="0" w:space="0" w:color="auto"/>
        <w:right w:val="none" w:sz="0" w:space="0" w:color="auto"/>
      </w:divBdr>
    </w:div>
    <w:div w:id="1577352794">
      <w:bodyDiv w:val="1"/>
      <w:marLeft w:val="0"/>
      <w:marRight w:val="0"/>
      <w:marTop w:val="0"/>
      <w:marBottom w:val="0"/>
      <w:divBdr>
        <w:top w:val="none" w:sz="0" w:space="0" w:color="auto"/>
        <w:left w:val="none" w:sz="0" w:space="0" w:color="auto"/>
        <w:bottom w:val="none" w:sz="0" w:space="0" w:color="auto"/>
        <w:right w:val="none" w:sz="0" w:space="0" w:color="auto"/>
      </w:divBdr>
    </w:div>
    <w:div w:id="1582106234">
      <w:bodyDiv w:val="1"/>
      <w:marLeft w:val="0"/>
      <w:marRight w:val="0"/>
      <w:marTop w:val="0"/>
      <w:marBottom w:val="0"/>
      <w:divBdr>
        <w:top w:val="none" w:sz="0" w:space="0" w:color="auto"/>
        <w:left w:val="none" w:sz="0" w:space="0" w:color="auto"/>
        <w:bottom w:val="none" w:sz="0" w:space="0" w:color="auto"/>
        <w:right w:val="none" w:sz="0" w:space="0" w:color="auto"/>
      </w:divBdr>
    </w:div>
    <w:div w:id="1609124374">
      <w:bodyDiv w:val="1"/>
      <w:marLeft w:val="0"/>
      <w:marRight w:val="0"/>
      <w:marTop w:val="0"/>
      <w:marBottom w:val="0"/>
      <w:divBdr>
        <w:top w:val="none" w:sz="0" w:space="0" w:color="auto"/>
        <w:left w:val="none" w:sz="0" w:space="0" w:color="auto"/>
        <w:bottom w:val="none" w:sz="0" w:space="0" w:color="auto"/>
        <w:right w:val="none" w:sz="0" w:space="0" w:color="auto"/>
      </w:divBdr>
    </w:div>
    <w:div w:id="1615598190">
      <w:bodyDiv w:val="1"/>
      <w:marLeft w:val="0"/>
      <w:marRight w:val="0"/>
      <w:marTop w:val="0"/>
      <w:marBottom w:val="0"/>
      <w:divBdr>
        <w:top w:val="none" w:sz="0" w:space="0" w:color="auto"/>
        <w:left w:val="none" w:sz="0" w:space="0" w:color="auto"/>
        <w:bottom w:val="none" w:sz="0" w:space="0" w:color="auto"/>
        <w:right w:val="none" w:sz="0" w:space="0" w:color="auto"/>
      </w:divBdr>
    </w:div>
    <w:div w:id="1625844165">
      <w:bodyDiv w:val="1"/>
      <w:marLeft w:val="0"/>
      <w:marRight w:val="0"/>
      <w:marTop w:val="0"/>
      <w:marBottom w:val="0"/>
      <w:divBdr>
        <w:top w:val="none" w:sz="0" w:space="0" w:color="auto"/>
        <w:left w:val="none" w:sz="0" w:space="0" w:color="auto"/>
        <w:bottom w:val="none" w:sz="0" w:space="0" w:color="auto"/>
        <w:right w:val="none" w:sz="0" w:space="0" w:color="auto"/>
      </w:divBdr>
    </w:div>
    <w:div w:id="1628193551">
      <w:bodyDiv w:val="1"/>
      <w:marLeft w:val="0"/>
      <w:marRight w:val="0"/>
      <w:marTop w:val="0"/>
      <w:marBottom w:val="0"/>
      <w:divBdr>
        <w:top w:val="none" w:sz="0" w:space="0" w:color="auto"/>
        <w:left w:val="none" w:sz="0" w:space="0" w:color="auto"/>
        <w:bottom w:val="none" w:sz="0" w:space="0" w:color="auto"/>
        <w:right w:val="none" w:sz="0" w:space="0" w:color="auto"/>
      </w:divBdr>
    </w:div>
    <w:div w:id="1632860491">
      <w:bodyDiv w:val="1"/>
      <w:marLeft w:val="0"/>
      <w:marRight w:val="0"/>
      <w:marTop w:val="0"/>
      <w:marBottom w:val="0"/>
      <w:divBdr>
        <w:top w:val="none" w:sz="0" w:space="0" w:color="auto"/>
        <w:left w:val="none" w:sz="0" w:space="0" w:color="auto"/>
        <w:bottom w:val="none" w:sz="0" w:space="0" w:color="auto"/>
        <w:right w:val="none" w:sz="0" w:space="0" w:color="auto"/>
      </w:divBdr>
    </w:div>
    <w:div w:id="1669553313">
      <w:bodyDiv w:val="1"/>
      <w:marLeft w:val="0"/>
      <w:marRight w:val="0"/>
      <w:marTop w:val="0"/>
      <w:marBottom w:val="0"/>
      <w:divBdr>
        <w:top w:val="none" w:sz="0" w:space="0" w:color="auto"/>
        <w:left w:val="none" w:sz="0" w:space="0" w:color="auto"/>
        <w:bottom w:val="none" w:sz="0" w:space="0" w:color="auto"/>
        <w:right w:val="none" w:sz="0" w:space="0" w:color="auto"/>
      </w:divBdr>
    </w:div>
    <w:div w:id="1687172674">
      <w:bodyDiv w:val="1"/>
      <w:marLeft w:val="0"/>
      <w:marRight w:val="0"/>
      <w:marTop w:val="0"/>
      <w:marBottom w:val="0"/>
      <w:divBdr>
        <w:top w:val="none" w:sz="0" w:space="0" w:color="auto"/>
        <w:left w:val="none" w:sz="0" w:space="0" w:color="auto"/>
        <w:bottom w:val="none" w:sz="0" w:space="0" w:color="auto"/>
        <w:right w:val="none" w:sz="0" w:space="0" w:color="auto"/>
      </w:divBdr>
    </w:div>
    <w:div w:id="1688872233">
      <w:bodyDiv w:val="1"/>
      <w:marLeft w:val="0"/>
      <w:marRight w:val="0"/>
      <w:marTop w:val="0"/>
      <w:marBottom w:val="0"/>
      <w:divBdr>
        <w:top w:val="none" w:sz="0" w:space="0" w:color="auto"/>
        <w:left w:val="none" w:sz="0" w:space="0" w:color="auto"/>
        <w:bottom w:val="none" w:sz="0" w:space="0" w:color="auto"/>
        <w:right w:val="none" w:sz="0" w:space="0" w:color="auto"/>
      </w:divBdr>
      <w:divsChild>
        <w:div w:id="144248692">
          <w:marLeft w:val="0"/>
          <w:marRight w:val="0"/>
          <w:marTop w:val="0"/>
          <w:marBottom w:val="0"/>
          <w:divBdr>
            <w:top w:val="none" w:sz="0" w:space="0" w:color="auto"/>
            <w:left w:val="none" w:sz="0" w:space="0" w:color="auto"/>
            <w:bottom w:val="none" w:sz="0" w:space="0" w:color="auto"/>
            <w:right w:val="none" w:sz="0" w:space="0" w:color="auto"/>
          </w:divBdr>
        </w:div>
        <w:div w:id="1367802110">
          <w:marLeft w:val="0"/>
          <w:marRight w:val="0"/>
          <w:marTop w:val="0"/>
          <w:marBottom w:val="0"/>
          <w:divBdr>
            <w:top w:val="none" w:sz="0" w:space="0" w:color="auto"/>
            <w:left w:val="none" w:sz="0" w:space="0" w:color="auto"/>
            <w:bottom w:val="none" w:sz="0" w:space="0" w:color="auto"/>
            <w:right w:val="none" w:sz="0" w:space="0" w:color="auto"/>
          </w:divBdr>
        </w:div>
      </w:divsChild>
    </w:div>
    <w:div w:id="1701272126">
      <w:bodyDiv w:val="1"/>
      <w:marLeft w:val="0"/>
      <w:marRight w:val="0"/>
      <w:marTop w:val="0"/>
      <w:marBottom w:val="0"/>
      <w:divBdr>
        <w:top w:val="none" w:sz="0" w:space="0" w:color="auto"/>
        <w:left w:val="none" w:sz="0" w:space="0" w:color="auto"/>
        <w:bottom w:val="none" w:sz="0" w:space="0" w:color="auto"/>
        <w:right w:val="none" w:sz="0" w:space="0" w:color="auto"/>
      </w:divBdr>
    </w:div>
    <w:div w:id="1717923289">
      <w:bodyDiv w:val="1"/>
      <w:marLeft w:val="0"/>
      <w:marRight w:val="0"/>
      <w:marTop w:val="0"/>
      <w:marBottom w:val="0"/>
      <w:divBdr>
        <w:top w:val="none" w:sz="0" w:space="0" w:color="auto"/>
        <w:left w:val="none" w:sz="0" w:space="0" w:color="auto"/>
        <w:bottom w:val="none" w:sz="0" w:space="0" w:color="auto"/>
        <w:right w:val="none" w:sz="0" w:space="0" w:color="auto"/>
      </w:divBdr>
    </w:div>
    <w:div w:id="1760906279">
      <w:bodyDiv w:val="1"/>
      <w:marLeft w:val="0"/>
      <w:marRight w:val="0"/>
      <w:marTop w:val="0"/>
      <w:marBottom w:val="0"/>
      <w:divBdr>
        <w:top w:val="none" w:sz="0" w:space="0" w:color="auto"/>
        <w:left w:val="none" w:sz="0" w:space="0" w:color="auto"/>
        <w:bottom w:val="none" w:sz="0" w:space="0" w:color="auto"/>
        <w:right w:val="none" w:sz="0" w:space="0" w:color="auto"/>
      </w:divBdr>
    </w:div>
    <w:div w:id="1801144335">
      <w:bodyDiv w:val="1"/>
      <w:marLeft w:val="0"/>
      <w:marRight w:val="0"/>
      <w:marTop w:val="0"/>
      <w:marBottom w:val="0"/>
      <w:divBdr>
        <w:top w:val="none" w:sz="0" w:space="0" w:color="auto"/>
        <w:left w:val="none" w:sz="0" w:space="0" w:color="auto"/>
        <w:bottom w:val="none" w:sz="0" w:space="0" w:color="auto"/>
        <w:right w:val="none" w:sz="0" w:space="0" w:color="auto"/>
      </w:divBdr>
    </w:div>
    <w:div w:id="1812096214">
      <w:bodyDiv w:val="1"/>
      <w:marLeft w:val="0"/>
      <w:marRight w:val="0"/>
      <w:marTop w:val="0"/>
      <w:marBottom w:val="0"/>
      <w:divBdr>
        <w:top w:val="none" w:sz="0" w:space="0" w:color="auto"/>
        <w:left w:val="none" w:sz="0" w:space="0" w:color="auto"/>
        <w:bottom w:val="none" w:sz="0" w:space="0" w:color="auto"/>
        <w:right w:val="none" w:sz="0" w:space="0" w:color="auto"/>
      </w:divBdr>
    </w:div>
    <w:div w:id="1849907011">
      <w:bodyDiv w:val="1"/>
      <w:marLeft w:val="0"/>
      <w:marRight w:val="0"/>
      <w:marTop w:val="0"/>
      <w:marBottom w:val="0"/>
      <w:divBdr>
        <w:top w:val="none" w:sz="0" w:space="0" w:color="auto"/>
        <w:left w:val="none" w:sz="0" w:space="0" w:color="auto"/>
        <w:bottom w:val="none" w:sz="0" w:space="0" w:color="auto"/>
        <w:right w:val="none" w:sz="0" w:space="0" w:color="auto"/>
      </w:divBdr>
      <w:divsChild>
        <w:div w:id="724181804">
          <w:marLeft w:val="0"/>
          <w:marRight w:val="0"/>
          <w:marTop w:val="0"/>
          <w:marBottom w:val="0"/>
          <w:divBdr>
            <w:top w:val="none" w:sz="0" w:space="0" w:color="auto"/>
            <w:left w:val="none" w:sz="0" w:space="0" w:color="auto"/>
            <w:bottom w:val="none" w:sz="0" w:space="0" w:color="auto"/>
            <w:right w:val="none" w:sz="0" w:space="0" w:color="auto"/>
          </w:divBdr>
          <w:divsChild>
            <w:div w:id="110634331">
              <w:marLeft w:val="0"/>
              <w:marRight w:val="0"/>
              <w:marTop w:val="0"/>
              <w:marBottom w:val="0"/>
              <w:divBdr>
                <w:top w:val="none" w:sz="0" w:space="0" w:color="auto"/>
                <w:left w:val="none" w:sz="0" w:space="0" w:color="auto"/>
                <w:bottom w:val="none" w:sz="0" w:space="0" w:color="auto"/>
                <w:right w:val="none" w:sz="0" w:space="0" w:color="auto"/>
              </w:divBdr>
            </w:div>
            <w:div w:id="504907500">
              <w:marLeft w:val="0"/>
              <w:marRight w:val="0"/>
              <w:marTop w:val="0"/>
              <w:marBottom w:val="0"/>
              <w:divBdr>
                <w:top w:val="none" w:sz="0" w:space="0" w:color="auto"/>
                <w:left w:val="none" w:sz="0" w:space="0" w:color="auto"/>
                <w:bottom w:val="none" w:sz="0" w:space="0" w:color="auto"/>
                <w:right w:val="none" w:sz="0" w:space="0" w:color="auto"/>
              </w:divBdr>
            </w:div>
            <w:div w:id="546837060">
              <w:marLeft w:val="0"/>
              <w:marRight w:val="0"/>
              <w:marTop w:val="0"/>
              <w:marBottom w:val="0"/>
              <w:divBdr>
                <w:top w:val="none" w:sz="0" w:space="0" w:color="auto"/>
                <w:left w:val="none" w:sz="0" w:space="0" w:color="auto"/>
                <w:bottom w:val="none" w:sz="0" w:space="0" w:color="auto"/>
                <w:right w:val="none" w:sz="0" w:space="0" w:color="auto"/>
              </w:divBdr>
            </w:div>
            <w:div w:id="733623587">
              <w:marLeft w:val="0"/>
              <w:marRight w:val="0"/>
              <w:marTop w:val="0"/>
              <w:marBottom w:val="0"/>
              <w:divBdr>
                <w:top w:val="none" w:sz="0" w:space="0" w:color="auto"/>
                <w:left w:val="none" w:sz="0" w:space="0" w:color="auto"/>
                <w:bottom w:val="none" w:sz="0" w:space="0" w:color="auto"/>
                <w:right w:val="none" w:sz="0" w:space="0" w:color="auto"/>
              </w:divBdr>
            </w:div>
            <w:div w:id="811169291">
              <w:marLeft w:val="0"/>
              <w:marRight w:val="0"/>
              <w:marTop w:val="0"/>
              <w:marBottom w:val="0"/>
              <w:divBdr>
                <w:top w:val="none" w:sz="0" w:space="0" w:color="auto"/>
                <w:left w:val="none" w:sz="0" w:space="0" w:color="auto"/>
                <w:bottom w:val="none" w:sz="0" w:space="0" w:color="auto"/>
                <w:right w:val="none" w:sz="0" w:space="0" w:color="auto"/>
              </w:divBdr>
            </w:div>
            <w:div w:id="1233613413">
              <w:marLeft w:val="0"/>
              <w:marRight w:val="0"/>
              <w:marTop w:val="0"/>
              <w:marBottom w:val="0"/>
              <w:divBdr>
                <w:top w:val="none" w:sz="0" w:space="0" w:color="auto"/>
                <w:left w:val="none" w:sz="0" w:space="0" w:color="auto"/>
                <w:bottom w:val="none" w:sz="0" w:space="0" w:color="auto"/>
                <w:right w:val="none" w:sz="0" w:space="0" w:color="auto"/>
              </w:divBdr>
            </w:div>
            <w:div w:id="1316033664">
              <w:marLeft w:val="0"/>
              <w:marRight w:val="0"/>
              <w:marTop w:val="0"/>
              <w:marBottom w:val="0"/>
              <w:divBdr>
                <w:top w:val="none" w:sz="0" w:space="0" w:color="auto"/>
                <w:left w:val="none" w:sz="0" w:space="0" w:color="auto"/>
                <w:bottom w:val="none" w:sz="0" w:space="0" w:color="auto"/>
                <w:right w:val="none" w:sz="0" w:space="0" w:color="auto"/>
              </w:divBdr>
            </w:div>
            <w:div w:id="1584996273">
              <w:marLeft w:val="0"/>
              <w:marRight w:val="0"/>
              <w:marTop w:val="0"/>
              <w:marBottom w:val="0"/>
              <w:divBdr>
                <w:top w:val="none" w:sz="0" w:space="0" w:color="auto"/>
                <w:left w:val="none" w:sz="0" w:space="0" w:color="auto"/>
                <w:bottom w:val="none" w:sz="0" w:space="0" w:color="auto"/>
                <w:right w:val="none" w:sz="0" w:space="0" w:color="auto"/>
              </w:divBdr>
            </w:div>
          </w:divsChild>
        </w:div>
        <w:div w:id="1365405880">
          <w:marLeft w:val="0"/>
          <w:marRight w:val="0"/>
          <w:marTop w:val="0"/>
          <w:marBottom w:val="0"/>
          <w:divBdr>
            <w:top w:val="none" w:sz="0" w:space="0" w:color="auto"/>
            <w:left w:val="none" w:sz="0" w:space="0" w:color="auto"/>
            <w:bottom w:val="none" w:sz="0" w:space="0" w:color="auto"/>
            <w:right w:val="none" w:sz="0" w:space="0" w:color="auto"/>
          </w:divBdr>
        </w:div>
      </w:divsChild>
    </w:div>
    <w:div w:id="1865093144">
      <w:bodyDiv w:val="1"/>
      <w:marLeft w:val="0"/>
      <w:marRight w:val="0"/>
      <w:marTop w:val="0"/>
      <w:marBottom w:val="0"/>
      <w:divBdr>
        <w:top w:val="none" w:sz="0" w:space="0" w:color="auto"/>
        <w:left w:val="none" w:sz="0" w:space="0" w:color="auto"/>
        <w:bottom w:val="none" w:sz="0" w:space="0" w:color="auto"/>
        <w:right w:val="none" w:sz="0" w:space="0" w:color="auto"/>
      </w:divBdr>
    </w:div>
    <w:div w:id="1865748280">
      <w:bodyDiv w:val="1"/>
      <w:marLeft w:val="0"/>
      <w:marRight w:val="0"/>
      <w:marTop w:val="0"/>
      <w:marBottom w:val="0"/>
      <w:divBdr>
        <w:top w:val="none" w:sz="0" w:space="0" w:color="auto"/>
        <w:left w:val="none" w:sz="0" w:space="0" w:color="auto"/>
        <w:bottom w:val="none" w:sz="0" w:space="0" w:color="auto"/>
        <w:right w:val="none" w:sz="0" w:space="0" w:color="auto"/>
      </w:divBdr>
    </w:div>
    <w:div w:id="1870602604">
      <w:bodyDiv w:val="1"/>
      <w:marLeft w:val="0"/>
      <w:marRight w:val="0"/>
      <w:marTop w:val="0"/>
      <w:marBottom w:val="0"/>
      <w:divBdr>
        <w:top w:val="none" w:sz="0" w:space="0" w:color="auto"/>
        <w:left w:val="none" w:sz="0" w:space="0" w:color="auto"/>
        <w:bottom w:val="none" w:sz="0" w:space="0" w:color="auto"/>
        <w:right w:val="none" w:sz="0" w:space="0" w:color="auto"/>
      </w:divBdr>
    </w:div>
    <w:div w:id="1879858052">
      <w:bodyDiv w:val="1"/>
      <w:marLeft w:val="0"/>
      <w:marRight w:val="0"/>
      <w:marTop w:val="0"/>
      <w:marBottom w:val="0"/>
      <w:divBdr>
        <w:top w:val="none" w:sz="0" w:space="0" w:color="auto"/>
        <w:left w:val="none" w:sz="0" w:space="0" w:color="auto"/>
        <w:bottom w:val="none" w:sz="0" w:space="0" w:color="auto"/>
        <w:right w:val="none" w:sz="0" w:space="0" w:color="auto"/>
      </w:divBdr>
    </w:div>
    <w:div w:id="1890604622">
      <w:bodyDiv w:val="1"/>
      <w:marLeft w:val="0"/>
      <w:marRight w:val="0"/>
      <w:marTop w:val="0"/>
      <w:marBottom w:val="0"/>
      <w:divBdr>
        <w:top w:val="none" w:sz="0" w:space="0" w:color="auto"/>
        <w:left w:val="none" w:sz="0" w:space="0" w:color="auto"/>
        <w:bottom w:val="none" w:sz="0" w:space="0" w:color="auto"/>
        <w:right w:val="none" w:sz="0" w:space="0" w:color="auto"/>
      </w:divBdr>
    </w:div>
    <w:div w:id="1903057873">
      <w:bodyDiv w:val="1"/>
      <w:marLeft w:val="0"/>
      <w:marRight w:val="0"/>
      <w:marTop w:val="0"/>
      <w:marBottom w:val="0"/>
      <w:divBdr>
        <w:top w:val="none" w:sz="0" w:space="0" w:color="auto"/>
        <w:left w:val="none" w:sz="0" w:space="0" w:color="auto"/>
        <w:bottom w:val="none" w:sz="0" w:space="0" w:color="auto"/>
        <w:right w:val="none" w:sz="0" w:space="0" w:color="auto"/>
      </w:divBdr>
    </w:div>
    <w:div w:id="1909267257">
      <w:bodyDiv w:val="1"/>
      <w:marLeft w:val="0"/>
      <w:marRight w:val="0"/>
      <w:marTop w:val="0"/>
      <w:marBottom w:val="0"/>
      <w:divBdr>
        <w:top w:val="none" w:sz="0" w:space="0" w:color="auto"/>
        <w:left w:val="none" w:sz="0" w:space="0" w:color="auto"/>
        <w:bottom w:val="none" w:sz="0" w:space="0" w:color="auto"/>
        <w:right w:val="none" w:sz="0" w:space="0" w:color="auto"/>
      </w:divBdr>
    </w:div>
    <w:div w:id="1946183684">
      <w:bodyDiv w:val="1"/>
      <w:marLeft w:val="0"/>
      <w:marRight w:val="0"/>
      <w:marTop w:val="0"/>
      <w:marBottom w:val="0"/>
      <w:divBdr>
        <w:top w:val="none" w:sz="0" w:space="0" w:color="auto"/>
        <w:left w:val="none" w:sz="0" w:space="0" w:color="auto"/>
        <w:bottom w:val="none" w:sz="0" w:space="0" w:color="auto"/>
        <w:right w:val="none" w:sz="0" w:space="0" w:color="auto"/>
      </w:divBdr>
    </w:div>
    <w:div w:id="1950355108">
      <w:bodyDiv w:val="1"/>
      <w:marLeft w:val="0"/>
      <w:marRight w:val="0"/>
      <w:marTop w:val="0"/>
      <w:marBottom w:val="0"/>
      <w:divBdr>
        <w:top w:val="none" w:sz="0" w:space="0" w:color="auto"/>
        <w:left w:val="none" w:sz="0" w:space="0" w:color="auto"/>
        <w:bottom w:val="none" w:sz="0" w:space="0" w:color="auto"/>
        <w:right w:val="none" w:sz="0" w:space="0" w:color="auto"/>
      </w:divBdr>
    </w:div>
    <w:div w:id="1960988233">
      <w:bodyDiv w:val="1"/>
      <w:marLeft w:val="0"/>
      <w:marRight w:val="0"/>
      <w:marTop w:val="0"/>
      <w:marBottom w:val="0"/>
      <w:divBdr>
        <w:top w:val="none" w:sz="0" w:space="0" w:color="auto"/>
        <w:left w:val="none" w:sz="0" w:space="0" w:color="auto"/>
        <w:bottom w:val="none" w:sz="0" w:space="0" w:color="auto"/>
        <w:right w:val="none" w:sz="0" w:space="0" w:color="auto"/>
      </w:divBdr>
    </w:div>
    <w:div w:id="1964337622">
      <w:bodyDiv w:val="1"/>
      <w:marLeft w:val="0"/>
      <w:marRight w:val="0"/>
      <w:marTop w:val="0"/>
      <w:marBottom w:val="0"/>
      <w:divBdr>
        <w:top w:val="none" w:sz="0" w:space="0" w:color="auto"/>
        <w:left w:val="none" w:sz="0" w:space="0" w:color="auto"/>
        <w:bottom w:val="none" w:sz="0" w:space="0" w:color="auto"/>
        <w:right w:val="none" w:sz="0" w:space="0" w:color="auto"/>
      </w:divBdr>
    </w:div>
    <w:div w:id="1965386503">
      <w:bodyDiv w:val="1"/>
      <w:marLeft w:val="0"/>
      <w:marRight w:val="0"/>
      <w:marTop w:val="0"/>
      <w:marBottom w:val="0"/>
      <w:divBdr>
        <w:top w:val="none" w:sz="0" w:space="0" w:color="auto"/>
        <w:left w:val="none" w:sz="0" w:space="0" w:color="auto"/>
        <w:bottom w:val="none" w:sz="0" w:space="0" w:color="auto"/>
        <w:right w:val="none" w:sz="0" w:space="0" w:color="auto"/>
      </w:divBdr>
    </w:div>
    <w:div w:id="1975283482">
      <w:bodyDiv w:val="1"/>
      <w:marLeft w:val="0"/>
      <w:marRight w:val="0"/>
      <w:marTop w:val="0"/>
      <w:marBottom w:val="0"/>
      <w:divBdr>
        <w:top w:val="none" w:sz="0" w:space="0" w:color="auto"/>
        <w:left w:val="none" w:sz="0" w:space="0" w:color="auto"/>
        <w:bottom w:val="none" w:sz="0" w:space="0" w:color="auto"/>
        <w:right w:val="none" w:sz="0" w:space="0" w:color="auto"/>
      </w:divBdr>
    </w:div>
    <w:div w:id="1981762312">
      <w:bodyDiv w:val="1"/>
      <w:marLeft w:val="0"/>
      <w:marRight w:val="0"/>
      <w:marTop w:val="0"/>
      <w:marBottom w:val="0"/>
      <w:divBdr>
        <w:top w:val="none" w:sz="0" w:space="0" w:color="auto"/>
        <w:left w:val="none" w:sz="0" w:space="0" w:color="auto"/>
        <w:bottom w:val="none" w:sz="0" w:space="0" w:color="auto"/>
        <w:right w:val="none" w:sz="0" w:space="0" w:color="auto"/>
      </w:divBdr>
    </w:div>
    <w:div w:id="2015255745">
      <w:bodyDiv w:val="1"/>
      <w:marLeft w:val="0"/>
      <w:marRight w:val="0"/>
      <w:marTop w:val="0"/>
      <w:marBottom w:val="0"/>
      <w:divBdr>
        <w:top w:val="none" w:sz="0" w:space="0" w:color="auto"/>
        <w:left w:val="none" w:sz="0" w:space="0" w:color="auto"/>
        <w:bottom w:val="none" w:sz="0" w:space="0" w:color="auto"/>
        <w:right w:val="none" w:sz="0" w:space="0" w:color="auto"/>
      </w:divBdr>
    </w:div>
    <w:div w:id="2030371748">
      <w:bodyDiv w:val="1"/>
      <w:marLeft w:val="0"/>
      <w:marRight w:val="0"/>
      <w:marTop w:val="0"/>
      <w:marBottom w:val="0"/>
      <w:divBdr>
        <w:top w:val="none" w:sz="0" w:space="0" w:color="auto"/>
        <w:left w:val="none" w:sz="0" w:space="0" w:color="auto"/>
        <w:bottom w:val="none" w:sz="0" w:space="0" w:color="auto"/>
        <w:right w:val="none" w:sz="0" w:space="0" w:color="auto"/>
      </w:divBdr>
    </w:div>
    <w:div w:id="2035496595">
      <w:bodyDiv w:val="1"/>
      <w:marLeft w:val="0"/>
      <w:marRight w:val="0"/>
      <w:marTop w:val="0"/>
      <w:marBottom w:val="0"/>
      <w:divBdr>
        <w:top w:val="none" w:sz="0" w:space="0" w:color="auto"/>
        <w:left w:val="none" w:sz="0" w:space="0" w:color="auto"/>
        <w:bottom w:val="none" w:sz="0" w:space="0" w:color="auto"/>
        <w:right w:val="none" w:sz="0" w:space="0" w:color="auto"/>
      </w:divBdr>
    </w:div>
    <w:div w:id="2084837471">
      <w:bodyDiv w:val="1"/>
      <w:marLeft w:val="0"/>
      <w:marRight w:val="0"/>
      <w:marTop w:val="0"/>
      <w:marBottom w:val="0"/>
      <w:divBdr>
        <w:top w:val="none" w:sz="0" w:space="0" w:color="auto"/>
        <w:left w:val="none" w:sz="0" w:space="0" w:color="auto"/>
        <w:bottom w:val="none" w:sz="0" w:space="0" w:color="auto"/>
        <w:right w:val="none" w:sz="0" w:space="0" w:color="auto"/>
      </w:divBdr>
    </w:div>
    <w:div w:id="2089647180">
      <w:bodyDiv w:val="1"/>
      <w:marLeft w:val="0"/>
      <w:marRight w:val="0"/>
      <w:marTop w:val="0"/>
      <w:marBottom w:val="0"/>
      <w:divBdr>
        <w:top w:val="none" w:sz="0" w:space="0" w:color="auto"/>
        <w:left w:val="none" w:sz="0" w:space="0" w:color="auto"/>
        <w:bottom w:val="none" w:sz="0" w:space="0" w:color="auto"/>
        <w:right w:val="none" w:sz="0" w:space="0" w:color="auto"/>
      </w:divBdr>
    </w:div>
    <w:div w:id="2096439850">
      <w:bodyDiv w:val="1"/>
      <w:marLeft w:val="0"/>
      <w:marRight w:val="0"/>
      <w:marTop w:val="0"/>
      <w:marBottom w:val="0"/>
      <w:divBdr>
        <w:top w:val="none" w:sz="0" w:space="0" w:color="auto"/>
        <w:left w:val="none" w:sz="0" w:space="0" w:color="auto"/>
        <w:bottom w:val="none" w:sz="0" w:space="0" w:color="auto"/>
        <w:right w:val="none" w:sz="0" w:space="0" w:color="auto"/>
      </w:divBdr>
    </w:div>
    <w:div w:id="2108228919">
      <w:bodyDiv w:val="1"/>
      <w:marLeft w:val="0"/>
      <w:marRight w:val="0"/>
      <w:marTop w:val="0"/>
      <w:marBottom w:val="0"/>
      <w:divBdr>
        <w:top w:val="none" w:sz="0" w:space="0" w:color="auto"/>
        <w:left w:val="none" w:sz="0" w:space="0" w:color="auto"/>
        <w:bottom w:val="none" w:sz="0" w:space="0" w:color="auto"/>
        <w:right w:val="none" w:sz="0" w:space="0" w:color="auto"/>
      </w:divBdr>
    </w:div>
    <w:div w:id="21340606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github.com/tgallagh/PseudomonasFLIM"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sunjinlab.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01E9E3-8EF6-8545-B745-413688371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3019</TotalTime>
  <Pages>27</Pages>
  <Words>32149</Words>
  <Characters>183252</Characters>
  <Application>Microsoft Office Word</Application>
  <DocSecurity>0</DocSecurity>
  <Lines>1527</Lines>
  <Paragraphs>429</Paragraphs>
  <ScaleCrop>false</ScaleCrop>
  <HeadingPairs>
    <vt:vector size="2" baseType="variant">
      <vt:variant>
        <vt:lpstr>Title</vt:lpstr>
      </vt:variant>
      <vt:variant>
        <vt:i4>1</vt:i4>
      </vt:variant>
    </vt:vector>
  </HeadingPairs>
  <TitlesOfParts>
    <vt:vector size="1" baseType="lpstr">
      <vt:lpstr/>
    </vt:vector>
  </TitlesOfParts>
  <Company>UCI Libraries</Company>
  <LinksUpToDate>false</LinksUpToDate>
  <CharactersWithSpaces>214972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UCI Libraries</dc:creator>
  <cp:keywords/>
  <dc:description/>
  <cp:lastModifiedBy>tara gallagher</cp:lastModifiedBy>
  <cp:revision>5</cp:revision>
  <cp:lastPrinted>2022-01-24T02:54:00Z</cp:lastPrinted>
  <dcterms:created xsi:type="dcterms:W3CDTF">2024-07-28T20:46:00Z</dcterms:created>
  <dcterms:modified xsi:type="dcterms:W3CDTF">2024-10-26T00:03:00Z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id="LI1O8TYs"/&gt;&lt;style id="http://www.zotero.org/styles/american-society-for-microbiology" hasBibliography="1" bibliographyStyleHasBeenSet="1"/&gt;&lt;prefs&gt;&lt;pref name="fieldType" value="Field"/&gt;&lt;pref name=</vt:lpwstr>
  </property>
  <property fmtid="{D5CDD505-2E9C-101B-9397-08002B2CF9AE}" pid="3" name="ZOTERO_PREF_2">
    <vt:lpwstr>"automaticJournalAbbreviations" value="true"/&gt;&lt;pref name="delayCitationUpdates" value="true"/&gt;&lt;pref name="dontAskDelayCitationUpdates" value="true"/&gt;&lt;/prefs&gt;&lt;/data&gt;</vt:lpwstr>
  </property>
</Properties>
</file>