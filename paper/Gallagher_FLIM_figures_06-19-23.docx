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2F436D" w14:textId="5F1C0F56" w:rsidR="00D31EE1" w:rsidRDefault="00110D50">
      <w:r w:rsidRPr="00795D1E">
        <w:rPr>
          <w:b/>
          <w:bCs/>
          <w:noProof/>
        </w:rPr>
        <w:drawing>
          <wp:inline distT="0" distB="0" distL="0" distR="0" wp14:anchorId="768E492C" wp14:editId="563D728C">
            <wp:extent cx="3505813" cy="5526741"/>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4"/>
                    <a:stretch>
                      <a:fillRect/>
                    </a:stretch>
                  </pic:blipFill>
                  <pic:spPr>
                    <a:xfrm>
                      <a:off x="0" y="0"/>
                      <a:ext cx="3521250" cy="5551076"/>
                    </a:xfrm>
                    <a:prstGeom prst="rect">
                      <a:avLst/>
                    </a:prstGeom>
                  </pic:spPr>
                </pic:pic>
              </a:graphicData>
            </a:graphic>
          </wp:inline>
        </w:drawing>
      </w:r>
    </w:p>
    <w:p w14:paraId="63EDB80D" w14:textId="7C607E6E" w:rsidR="005C3365" w:rsidRDefault="005C3365"/>
    <w:p w14:paraId="575B1679" w14:textId="740FB9D4" w:rsidR="00110D50" w:rsidRDefault="00110D50" w:rsidP="00110D50">
      <w:pPr>
        <w:pStyle w:val="NormalWeb"/>
        <w:spacing w:line="480" w:lineRule="auto"/>
        <w:ind w:left="360"/>
      </w:pPr>
      <w:r w:rsidRPr="0030454E">
        <w:rPr>
          <w:b/>
          <w:bCs/>
        </w:rPr>
        <w:t xml:space="preserve">Figure 1: </w:t>
      </w:r>
      <w:r w:rsidRPr="0030454E">
        <w:t>A simplified representation of the transformation of fluorescence exponential decays into the</w:t>
      </w:r>
      <w:r>
        <w:t xml:space="preserve"> </w:t>
      </w:r>
      <w:r w:rsidRPr="0030454E">
        <w:t>fluorescence lifetime phaso</w:t>
      </w:r>
      <w:r>
        <w:t xml:space="preserve">r. </w:t>
      </w:r>
      <w:r w:rsidRPr="0030454E">
        <w:rPr>
          <w:b/>
          <w:bCs/>
        </w:rPr>
        <w:t>(A)</w:t>
      </w:r>
      <w:r w:rsidRPr="0030454E">
        <w:t xml:space="preserve"> </w:t>
      </w:r>
      <w:r>
        <w:t xml:space="preserve">A </w:t>
      </w:r>
      <w:r w:rsidRPr="0030454E">
        <w:t>Fourier transform is used to calculate the modulation (M) and phase shift (</w:t>
      </w:r>
      <w:r>
        <w:sym w:font="Symbol" w:char="F066"/>
      </w:r>
      <w:r w:rsidRPr="0030454E">
        <w:t xml:space="preserve">) relative to the laser pulse excitation source. M and </w:t>
      </w:r>
      <w:r>
        <w:sym w:font="Symbol" w:char="F066"/>
      </w:r>
      <w:r w:rsidRPr="0030454E">
        <w:t xml:space="preserve"> are represented graphically for two pure fluorophores (orange dash line, blue dash-dot line) and a sample containing a mix of the two species (green solid line)</w:t>
      </w:r>
      <w:r>
        <w:t xml:space="preserve"> </w:t>
      </w:r>
      <w:r>
        <w:fldChar w:fldCharType="begin"/>
      </w:r>
      <w:r>
        <w:instrText xml:space="preserve"> ADDIN ZOTERO_ITEM CSL_CITATION {"citationID":"QVjtEhUD","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fldChar w:fldCharType="separate"/>
      </w:r>
      <w:r>
        <w:rPr>
          <w:noProof/>
        </w:rPr>
        <w:t>(1)</w:t>
      </w:r>
      <w:r>
        <w:fldChar w:fldCharType="end"/>
      </w:r>
      <w:r>
        <w:t>.</w:t>
      </w:r>
      <w:r w:rsidRPr="0030454E">
        <w:t xml:space="preserve"> </w:t>
      </w:r>
      <w:r>
        <w:rPr>
          <w:b/>
          <w:bCs/>
        </w:rPr>
        <w:t xml:space="preserve">(B) </w:t>
      </w:r>
      <w:r w:rsidRPr="0030454E">
        <w:t xml:space="preserve">The phasor G and S coordinates are the cosine and sine components of the Fourier transforms. Species closer to the origin of the phasor have long lifetimes, whereas species on the right corner of the phasor </w:t>
      </w:r>
      <w:r w:rsidRPr="0030454E">
        <w:lastRenderedPageBreak/>
        <w:t>have short lifetimes</w:t>
      </w:r>
      <w:r>
        <w:t xml:space="preserve"> </w:t>
      </w:r>
      <w:r>
        <w:fldChar w:fldCharType="begin"/>
      </w:r>
      <w:r>
        <w:instrText xml:space="preserve"> ADDIN ZOTERO_ITEM CSL_CITATION {"citationID":"aTZAXEW1","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fldChar w:fldCharType="separate"/>
      </w:r>
      <w:r>
        <w:rPr>
          <w:noProof/>
        </w:rPr>
        <w:t>(1)</w:t>
      </w:r>
      <w:r>
        <w:fldChar w:fldCharType="end"/>
      </w:r>
      <w:r>
        <w:t xml:space="preserve">. </w:t>
      </w:r>
      <w:r w:rsidRPr="0030454E">
        <w:rPr>
          <w:b/>
          <w:bCs/>
        </w:rPr>
        <w:t>(C)</w:t>
      </w:r>
      <w:r>
        <w:rPr>
          <w:b/>
          <w:bCs/>
        </w:rPr>
        <w:t xml:space="preserve"> </w:t>
      </w:r>
      <w:r w:rsidRPr="0030454E">
        <w:t xml:space="preserve">Shifts in the phasor coordinates of samples can be indicative of changes in the </w:t>
      </w:r>
      <w:r>
        <w:t xml:space="preserve">relative </w:t>
      </w:r>
      <w:r w:rsidRPr="0030454E">
        <w:t>abundance of fluorescence species</w:t>
      </w:r>
      <w:r>
        <w:t xml:space="preserve">. For example, in a sample containing two fluorescent species, shifts in the phasor position are associated with shifts in the abundance of the two fluorescent species  </w:t>
      </w:r>
      <w:r>
        <w:fldChar w:fldCharType="begin"/>
      </w:r>
      <w:r>
        <w:instrText xml:space="preserve"> ADDIN ZOTERO_ITEM CSL_CITATION {"citationID":"kQsMaA1g","properties":{"formattedCitation":"(1, 2)","plainCitation":"(1, 2)","noteIndex":0},"citationItems":[{"id":309,"uris":["http://zotero.org/users/6261839/items/WMITZ5HJ"],"uri":["http://zotero.org/users/6261839/items/WMITZ5HJ"],"itemData":{"id":309,"type":"article-journal","abstract":"Changing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id":102,"uris":["http://zotero.org/users/6261839/items/TV2A9GEW"],"uri":["http://zotero.org/users/6261839/items/TV2A9GEW"],"itemData":{"id":102,"type":"article-journal","abstract":"There is a lack of fast and high resolution methods to measure metabolic activity of single cells in their native environment. Here we develop a straightforward, non-invasive and sensitive method to measure metabolic phenotype of single cells in a live tissue. By using NADH as optical biomarker and the phasor approach to Fluorescence Lifetime microscopy (FLIM) we identify cellular metabolic fingerprints related to different rates of oxidative phosphorylation and glycolysis. For the first time we measure a three dimensional metabolic gradient in the small intestine (SI) epithelia that appears tightly associated with epithelial cell proliferation, differentiation and the Wnt gradient. The highest free/bound NADH ratios are measured at the base of the crypt within the highly proliferative stem cells, indicating high levels of glycolysis. For the first time mouse small intestinal stem cells in intact live crypts are identified within the tissue by their metabolic fingerprint.","container-title":"Scientific Reports","DOI":"10.1038/srep00568","ISSN":"2045-2322","language":"en","page":"568","source":"www.nature.com","title":"Metabolic trajectory of cellular differentiation in small intestine by Phasor Fluorescence Lifetime Microscopy of NADH","volume":"2","author":[{"family":"Stringari","given":"Chiara"},{"family":"Edwards","given":"Robert A."},{"family":"Pate","given":"Kira T."},{"family":"Waterman","given":"Marian L."},{"family":"Donovan","given":"Peter J."},{"family":"Gratton","given":"Enrico"}],"issued":{"date-parts":[["2012",8,10]]}}}],"schema":"https://github.com/citation-style-language/schema/raw/master/csl-citation.json"} </w:instrText>
      </w:r>
      <w:r>
        <w:fldChar w:fldCharType="separate"/>
      </w:r>
      <w:r>
        <w:rPr>
          <w:noProof/>
        </w:rPr>
        <w:t>(1, 2)</w:t>
      </w:r>
      <w:r>
        <w:fldChar w:fldCharType="end"/>
      </w:r>
      <w:r>
        <w:t>.</w:t>
      </w:r>
    </w:p>
    <w:p w14:paraId="1A58FD25" w14:textId="77777777" w:rsidR="00110D50" w:rsidRDefault="00110D50">
      <w:pPr>
        <w:rPr>
          <w:rFonts w:ascii="Times New Roman" w:eastAsia="Times New Roman" w:hAnsi="Times New Roman" w:cs="Times New Roman"/>
        </w:rPr>
      </w:pPr>
      <w:r>
        <w:br w:type="page"/>
      </w:r>
    </w:p>
    <w:p w14:paraId="379BEE3F" w14:textId="1800F7FC" w:rsidR="00110D50" w:rsidRPr="00FB3E91" w:rsidDel="00BC18AB" w:rsidRDefault="000F69A0" w:rsidP="00110D50">
      <w:pPr>
        <w:pStyle w:val="NormalWeb"/>
        <w:spacing w:line="480" w:lineRule="auto"/>
        <w:ind w:left="360"/>
        <w:rPr>
          <w:del w:id="0" w:author="Tara Gallagher" w:date="2023-06-12T19:26:00Z"/>
          <w:b/>
          <w:bCs/>
          <w:vertAlign w:val="subscript"/>
          <w:rPrChange w:id="1" w:author="Tara Gallagher" w:date="2023-06-12T19:30:00Z">
            <w:rPr>
              <w:del w:id="2" w:author="Tara Gallagher" w:date="2023-06-12T19:26:00Z"/>
              <w:b/>
              <w:bCs/>
            </w:rPr>
          </w:rPrChange>
        </w:rPr>
      </w:pPr>
      <w:ins w:id="3" w:author="Tara Gallagher" w:date="2023-06-19T18:15:00Z">
        <w:r w:rsidRPr="000F69A0">
          <w:rPr>
            <w:b/>
            <w:bCs/>
            <w:vertAlign w:val="subscript"/>
          </w:rPr>
          <w:lastRenderedPageBreak/>
          <w:drawing>
            <wp:inline distT="0" distB="0" distL="0" distR="0" wp14:anchorId="78363A09" wp14:editId="19F3FDF9">
              <wp:extent cx="5943600" cy="5547360"/>
              <wp:effectExtent l="0" t="0" r="0" b="2540"/>
              <wp:docPr id="176831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16871" name=""/>
                      <pic:cNvPicPr/>
                    </pic:nvPicPr>
                    <pic:blipFill>
                      <a:blip r:embed="rId5"/>
                      <a:stretch>
                        <a:fillRect/>
                      </a:stretch>
                    </pic:blipFill>
                    <pic:spPr>
                      <a:xfrm>
                        <a:off x="0" y="0"/>
                        <a:ext cx="5943600" cy="5547360"/>
                      </a:xfrm>
                      <a:prstGeom prst="rect">
                        <a:avLst/>
                      </a:prstGeom>
                    </pic:spPr>
                  </pic:pic>
                </a:graphicData>
              </a:graphic>
            </wp:inline>
          </w:drawing>
        </w:r>
      </w:ins>
    </w:p>
    <w:p w14:paraId="1DFEA2F1" w14:textId="5C7A16DE" w:rsidR="00110D50" w:rsidRDefault="00110D50">
      <w:pPr>
        <w:pStyle w:val="NormalWeb"/>
        <w:spacing w:line="480" w:lineRule="auto"/>
        <w:ind w:left="360"/>
        <w:pPrChange w:id="4" w:author="Tara Gallagher" w:date="2023-06-12T19:26:00Z">
          <w:pPr/>
        </w:pPrChange>
      </w:pPr>
    </w:p>
    <w:p w14:paraId="52CC269A" w14:textId="214C4C3E" w:rsidR="00110D50" w:rsidRDefault="00110D50">
      <w:commentRangeStart w:id="5"/>
      <w:del w:id="6" w:author="Tara Gallagher" w:date="2023-06-10T22:12:00Z">
        <w:r w:rsidRPr="00A0154C" w:rsidDel="00807609">
          <w:rPr>
            <w:b/>
            <w:bCs/>
            <w:noProof/>
          </w:rPr>
          <w:drawing>
            <wp:inline distT="0" distB="0" distL="0" distR="0" wp14:anchorId="1DD86C36" wp14:editId="0715A7CA">
              <wp:extent cx="5943600" cy="5547360"/>
              <wp:effectExtent l="0" t="0" r="0" b="2540"/>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6"/>
                      <a:stretch>
                        <a:fillRect/>
                      </a:stretch>
                    </pic:blipFill>
                    <pic:spPr>
                      <a:xfrm>
                        <a:off x="0" y="0"/>
                        <a:ext cx="5943600" cy="5547360"/>
                      </a:xfrm>
                      <a:prstGeom prst="rect">
                        <a:avLst/>
                      </a:prstGeom>
                    </pic:spPr>
                  </pic:pic>
                </a:graphicData>
              </a:graphic>
            </wp:inline>
          </w:drawing>
        </w:r>
      </w:del>
      <w:commentRangeEnd w:id="5"/>
      <w:r w:rsidR="003C03DD">
        <w:rPr>
          <w:rStyle w:val="CommentReference"/>
        </w:rPr>
        <w:commentReference w:id="5"/>
      </w:r>
    </w:p>
    <w:p w14:paraId="6F512629" w14:textId="77777777" w:rsidR="00110D50" w:rsidRPr="00110D50" w:rsidRDefault="00110D50" w:rsidP="00110D50">
      <w:pPr>
        <w:spacing w:line="480" w:lineRule="auto"/>
        <w:rPr>
          <w:rFonts w:ascii="Times New Roman" w:hAnsi="Times New Roman" w:cs="Times New Roman"/>
          <w:b/>
          <w:bCs/>
        </w:rPr>
      </w:pPr>
      <w:r w:rsidRPr="00110D50">
        <w:rPr>
          <w:rFonts w:ascii="Times New Roman" w:hAnsi="Times New Roman" w:cs="Times New Roman"/>
          <w:b/>
          <w:bCs/>
        </w:rPr>
        <w:t xml:space="preserve">Figure 2: Fluorescent spectra and lifetime phasor of some of the fluorescent metabolites produced by </w:t>
      </w:r>
      <w:r w:rsidRPr="00110D50">
        <w:rPr>
          <w:rFonts w:ascii="Times New Roman" w:hAnsi="Times New Roman" w:cs="Times New Roman"/>
          <w:b/>
          <w:bCs/>
          <w:i/>
          <w:iCs/>
        </w:rPr>
        <w:t>P. aeruginosa</w:t>
      </w:r>
      <w:r w:rsidRPr="00110D50">
        <w:rPr>
          <w:rFonts w:ascii="Times New Roman" w:hAnsi="Times New Roman" w:cs="Times New Roman"/>
          <w:i/>
          <w:iCs/>
        </w:rPr>
        <w:t xml:space="preserve"> </w:t>
      </w:r>
      <w:r w:rsidRPr="00110D50">
        <w:rPr>
          <w:rFonts w:ascii="Times New Roman" w:hAnsi="Times New Roman" w:cs="Times New Roman"/>
        </w:rPr>
        <w:t xml:space="preserve">(two-photon excitation = 740 nm). </w:t>
      </w:r>
    </w:p>
    <w:p w14:paraId="6FF7B278" w14:textId="6C18734B" w:rsidR="00110D50" w:rsidRDefault="00110D50" w:rsidP="00110D50">
      <w:pPr>
        <w:pStyle w:val="NormalWeb"/>
        <w:spacing w:line="480" w:lineRule="auto"/>
      </w:pPr>
      <w:commentRangeStart w:id="7"/>
      <w:r w:rsidRPr="0030454E">
        <w:t>(</w:t>
      </w:r>
      <w:r w:rsidRPr="006120FC">
        <w:rPr>
          <w:b/>
          <w:bCs/>
        </w:rPr>
        <w:t>A</w:t>
      </w:r>
      <w:r w:rsidRPr="0030454E">
        <w:t xml:space="preserve">) </w:t>
      </w:r>
      <w:commentRangeEnd w:id="7"/>
      <w:r w:rsidR="0054565A">
        <w:rPr>
          <w:rStyle w:val="CommentReference"/>
          <w:rFonts w:asciiTheme="minorHAnsi" w:eastAsiaTheme="minorHAnsi" w:hAnsiTheme="minorHAnsi" w:cstheme="minorBidi"/>
        </w:rPr>
        <w:commentReference w:id="7"/>
      </w:r>
      <w:r>
        <w:t xml:space="preserve">Florescence </w:t>
      </w:r>
      <w:r w:rsidRPr="0030454E">
        <w:t>emission spectra</w:t>
      </w:r>
      <w:r>
        <w:t xml:space="preserve"> normalized </w:t>
      </w:r>
      <w:r w:rsidRPr="0030454E">
        <w:t>by max peak intensity</w:t>
      </w:r>
      <w:r>
        <w:t xml:space="preserve"> of fluorophores which emit in the 400-500 nm window</w:t>
      </w:r>
      <w:r w:rsidR="00841D5C">
        <w:t xml:space="preserve"> (grey-shaded box). </w:t>
      </w:r>
      <w:r w:rsidRPr="0030454E">
        <w:t>(</w:t>
      </w:r>
      <w:r w:rsidRPr="006120FC">
        <w:rPr>
          <w:b/>
          <w:bCs/>
        </w:rPr>
        <w:t>B</w:t>
      </w:r>
      <w:r w:rsidRPr="0030454E">
        <w:t xml:space="preserve">) Fluorescence lifetime phasor of fluorescent </w:t>
      </w:r>
      <w:r>
        <w:t xml:space="preserve">solutions, collected with a </w:t>
      </w:r>
      <w:r>
        <w:rPr>
          <w:rFonts w:ascii="Cambria" w:hAnsi="Cambria"/>
          <w:shd w:val="clear" w:color="auto" w:fill="FFFFFF"/>
        </w:rPr>
        <w:t>Schott BG-39 filter and NADH-targeted optical bandpass</w:t>
      </w:r>
      <w:r>
        <w:t xml:space="preserve"> emission filter (400-500 nm)</w:t>
      </w:r>
      <w:r w:rsidRPr="0030454E">
        <w:t xml:space="preserve">. Points represent the phasor </w:t>
      </w:r>
      <w:r>
        <w:t>G</w:t>
      </w:r>
      <w:r w:rsidRPr="0030454E">
        <w:t xml:space="preserve"> and </w:t>
      </w:r>
      <w:r>
        <w:t>S</w:t>
      </w:r>
      <w:r w:rsidRPr="0030454E">
        <w:t xml:space="preserve"> coordinates from a fluorescence lifetime </w:t>
      </w:r>
      <w:r w:rsidRPr="0030454E">
        <w:lastRenderedPageBreak/>
        <w:t xml:space="preserve">image, colored by the number of pixels. The large shapes represent the mean </w:t>
      </w:r>
      <w:r>
        <w:t>G</w:t>
      </w:r>
      <w:r w:rsidRPr="0030454E">
        <w:t xml:space="preserve"> and </w:t>
      </w:r>
      <w:r>
        <w:t xml:space="preserve">S </w:t>
      </w:r>
      <w:r w:rsidRPr="0030454E">
        <w:t>values for each fluorescent s</w:t>
      </w:r>
      <w:r>
        <w:t>olution</w:t>
      </w:r>
      <w:r w:rsidRPr="0030454E">
        <w:t>.</w:t>
      </w:r>
      <w:r>
        <w:t xml:space="preserve"> The mean G and S values for</w:t>
      </w:r>
      <w:r w:rsidR="00D10FF9">
        <w:t xml:space="preserve"> LDH</w:t>
      </w:r>
      <w:r>
        <w:t xml:space="preserve"> NADH and OLS were determined from previously-reported fluorescence lifetimes </w:t>
      </w:r>
      <w:r>
        <w:fldChar w:fldCharType="begin"/>
      </w:r>
      <w:r>
        <w:instrText xml:space="preserve"> ADDIN ZOTERO_ITEM CSL_CITATION {"citationID":"BJBP4bu1","properties":{"formattedCitation":"(3, 4)","plainCitation":"(3, 4)","noteIndex":0},"citationItems":[{"id":307,"uris":["http://zotero.org/users/6261839/items/GKIA4VJY"],"uri":["http://zotero.org/users/6261839/items/GKIA4VJY"],"itemData":{"id":307,"type":"article-journal","abstract":"Time-resolved fluorescence studies on the emission of NADH bound to porcine heart mitochondrial malate dehydrogenase ((S)-malate:NAD+ oxidoreductase, EC 1.1.1.37), in the presence and absence of saturating levels of hydroxymalonate, were carried out. The lifetime of NADH bound in the ternary complex was determined to be 9.5 ns compared to 1.74 ns as reported in the literature. Steady-state and dynamic polarization data indicated a Debye rotational relaxation time in the range of 106–109 ns for the dimeric enzyme. This value is significantly larger than that calculated for a spherical protein and is consistent with the asymmetric dimer found by crystallographic studies.","container-title":"Biochimica et Biophysica Acta (BBA) - Protein Structure and Molecular Enzymology","DOI":"10.1016/0167-4838(89)90159-3","ISSN":"0167-4838","issue":"2","journalAbbreviation":"Biochimica et Biophysica Acta (BBA) - Protein Structure and Molecular Enzymology","language":"en","page":"187-190","source":"ScienceDirect","title":"Time-resolved fluorescence studies on NADH bound to mitochondrial malate dehydrogenase","volume":"994","author":[{"family":"Jameson","given":"David M."},{"family":"Thomas","given":"Vickey"},{"family":"Zhou","given":"DeMing"}],"issued":{"date-parts":[["1989",2,2]]}}},{"id":1458,"uris":["http://zotero.org/users/6261839/items/7L6LDE5G"],"uri":["http://zotero.org/users/6261839/items/7L6LDE5G"],"itemData":{"id":1458,"type":"article-journal","container-title":"Scientific reports","issue":"1","note":"publisher: Nature Publishing Group","page":"1–10","source":"Google Scholar","title":"Fluorescence lifetime imaging of endogenous biomarker of oxidative stress","volume":"5","author":[{"family":"Datta","given":"Rupsa"},{"family":"Alfonso-García","given":"Alba"},{"family":"Cinco","given":"Rachel"},{"family":"Gratton","given":"Enrico"}],"issued":{"date-parts":[["2015"]]}}}],"schema":"https://github.com/citation-style-language/schema/raw/master/csl-citation.json"} </w:instrText>
      </w:r>
      <w:r>
        <w:fldChar w:fldCharType="separate"/>
      </w:r>
      <w:r>
        <w:rPr>
          <w:noProof/>
        </w:rPr>
        <w:t>(3, 4)</w:t>
      </w:r>
      <w:r>
        <w:fldChar w:fldCharType="end"/>
      </w:r>
      <w:r>
        <w:t>.</w:t>
      </w:r>
      <w:r w:rsidR="00D10FF9">
        <w:t xml:space="preserve"> LDH</w:t>
      </w:r>
      <w:r w:rsidRPr="0030454E">
        <w:t xml:space="preserve"> = </w:t>
      </w:r>
      <w:r w:rsidR="00D10FF9">
        <w:t>Lactate</w:t>
      </w:r>
      <w:r w:rsidRPr="0030454E">
        <w:t xml:space="preserve"> Dehydrogenase, </w:t>
      </w:r>
      <w:proofErr w:type="spellStart"/>
      <w:r>
        <w:t>OHPhz</w:t>
      </w:r>
      <w:proofErr w:type="spellEnd"/>
      <w:r>
        <w:t xml:space="preserve"> = 1-hydroxyphenazine, OLS = Oxidized Lipid Signal, </w:t>
      </w:r>
      <w:r w:rsidRPr="0030454E">
        <w:t>PVD = pyoverdine, PYO = pyocyanin.</w:t>
      </w:r>
    </w:p>
    <w:p w14:paraId="649181CA" w14:textId="3ADEACEA" w:rsidR="00110D50" w:rsidRDefault="00110D50">
      <w:pPr>
        <w:rPr>
          <w:rFonts w:ascii="Times New Roman" w:eastAsia="Times New Roman" w:hAnsi="Times New Roman" w:cs="Times New Roman"/>
          <w:noProof/>
        </w:rPr>
      </w:pPr>
      <w:r>
        <w:rPr>
          <w:noProof/>
        </w:rPr>
        <w:br w:type="page"/>
      </w:r>
    </w:p>
    <w:p w14:paraId="0B9C6D55" w14:textId="2A5FBDC8" w:rsidR="00110D50" w:rsidRDefault="000F0629" w:rsidP="00110D50">
      <w:pPr>
        <w:pStyle w:val="NormalWeb"/>
        <w:spacing w:line="480" w:lineRule="auto"/>
        <w:rPr>
          <w:noProof/>
        </w:rPr>
      </w:pPr>
      <w:ins w:id="8" w:author="Tara Gallagher" w:date="2023-06-10T22:57:00Z">
        <w:r w:rsidRPr="000F0629">
          <w:rPr>
            <w:noProof/>
          </w:rPr>
          <w:lastRenderedPageBreak/>
          <w:drawing>
            <wp:inline distT="0" distB="0" distL="0" distR="0" wp14:anchorId="5DF09B0C" wp14:editId="72791677">
              <wp:extent cx="5943600" cy="6327140"/>
              <wp:effectExtent l="0" t="0" r="0" b="0"/>
              <wp:docPr id="192876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5636" name=""/>
                      <pic:cNvPicPr/>
                    </pic:nvPicPr>
                    <pic:blipFill>
                      <a:blip r:embed="rId11"/>
                      <a:stretch>
                        <a:fillRect/>
                      </a:stretch>
                    </pic:blipFill>
                    <pic:spPr>
                      <a:xfrm>
                        <a:off x="0" y="0"/>
                        <a:ext cx="5943600" cy="6327140"/>
                      </a:xfrm>
                      <a:prstGeom prst="rect">
                        <a:avLst/>
                      </a:prstGeom>
                    </pic:spPr>
                  </pic:pic>
                </a:graphicData>
              </a:graphic>
            </wp:inline>
          </w:drawing>
        </w:r>
        <w:r w:rsidRPr="000F0629" w:rsidDel="000F0629">
          <w:rPr>
            <w:noProof/>
          </w:rPr>
          <w:t xml:space="preserve"> </w:t>
        </w:r>
      </w:ins>
      <w:commentRangeStart w:id="9"/>
      <w:del w:id="10" w:author="Tara Gallagher" w:date="2023-06-10T22:57:00Z">
        <w:r w:rsidR="00110D50" w:rsidRPr="001446C0" w:rsidDel="000F0629">
          <w:rPr>
            <w:b/>
            <w:bCs/>
            <w:noProof/>
          </w:rPr>
          <w:drawing>
            <wp:inline distT="0" distB="0" distL="0" distR="0" wp14:anchorId="273FD9DD" wp14:editId="7C412F38">
              <wp:extent cx="5943600" cy="6327140"/>
              <wp:effectExtent l="0" t="0" r="0" b="0"/>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2"/>
                      <a:stretch>
                        <a:fillRect/>
                      </a:stretch>
                    </pic:blipFill>
                    <pic:spPr>
                      <a:xfrm>
                        <a:off x="0" y="0"/>
                        <a:ext cx="5943600" cy="6327140"/>
                      </a:xfrm>
                      <a:prstGeom prst="rect">
                        <a:avLst/>
                      </a:prstGeom>
                    </pic:spPr>
                  </pic:pic>
                </a:graphicData>
              </a:graphic>
            </wp:inline>
          </w:drawing>
        </w:r>
      </w:del>
      <w:commentRangeEnd w:id="9"/>
      <w:r w:rsidR="003C03DD">
        <w:rPr>
          <w:rStyle w:val="CommentReference"/>
          <w:rFonts w:asciiTheme="minorHAnsi" w:eastAsiaTheme="minorHAnsi" w:hAnsiTheme="minorHAnsi" w:cstheme="minorBidi"/>
        </w:rPr>
        <w:commentReference w:id="9"/>
      </w:r>
    </w:p>
    <w:p w14:paraId="3CD3D9AA" w14:textId="76143DC1" w:rsidR="00110D50" w:rsidRPr="00110D50" w:rsidRDefault="00110D50" w:rsidP="00110D50">
      <w:pPr>
        <w:spacing w:line="480" w:lineRule="auto"/>
        <w:rPr>
          <w:rFonts w:ascii="Times New Roman" w:hAnsi="Times New Roman" w:cs="Times New Roman"/>
          <w:bCs/>
        </w:rPr>
      </w:pPr>
      <w:r w:rsidRPr="00110D50">
        <w:rPr>
          <w:rFonts w:ascii="Times New Roman" w:hAnsi="Times New Roman" w:cs="Times New Roman"/>
          <w:b/>
          <w:bCs/>
        </w:rPr>
        <w:t xml:space="preserve">Figure 3: Fluorescence lifetime at </w:t>
      </w:r>
      <w:r w:rsidRPr="00110D50">
        <w:rPr>
          <w:rFonts w:ascii="Times New Roman" w:hAnsi="Times New Roman" w:cs="Times New Roman"/>
          <w:b/>
        </w:rPr>
        <w:t xml:space="preserve">different depths of </w:t>
      </w:r>
      <w:r w:rsidRPr="00110D50">
        <w:rPr>
          <w:rFonts w:ascii="Times New Roman" w:hAnsi="Times New Roman" w:cs="Times New Roman"/>
          <w:b/>
          <w:bCs/>
          <w:i/>
        </w:rPr>
        <w:t xml:space="preserve">P. aeruginosa </w:t>
      </w:r>
      <w:r w:rsidRPr="00110D50">
        <w:rPr>
          <w:rFonts w:ascii="Times New Roman" w:hAnsi="Times New Roman" w:cs="Times New Roman"/>
          <w:b/>
          <w:bCs/>
        </w:rPr>
        <w:t>PA14 biofilms</w:t>
      </w:r>
      <w:r w:rsidRPr="00110D50">
        <w:rPr>
          <w:rFonts w:ascii="Times New Roman" w:hAnsi="Times New Roman" w:cs="Times New Roman"/>
          <w:b/>
        </w:rPr>
        <w:t xml:space="preserve">. </w:t>
      </w:r>
      <w:r w:rsidRPr="00110D50">
        <w:rPr>
          <w:rFonts w:ascii="Times New Roman" w:hAnsi="Times New Roman" w:cs="Times New Roman"/>
        </w:rPr>
        <w:t>(</w:t>
      </w:r>
      <w:r w:rsidRPr="00110D50">
        <w:rPr>
          <w:rFonts w:ascii="Times New Roman" w:hAnsi="Times New Roman" w:cs="Times New Roman"/>
          <w:b/>
        </w:rPr>
        <w:t>A</w:t>
      </w:r>
      <w:r w:rsidRPr="00110D50">
        <w:rPr>
          <w:rFonts w:ascii="Times New Roman" w:hAnsi="Times New Roman" w:cs="Times New Roman"/>
        </w:rPr>
        <w:t xml:space="preserve">) Fluorescence lifetime phasor of </w:t>
      </w:r>
      <w:r w:rsidRPr="00110D50">
        <w:rPr>
          <w:rFonts w:ascii="Times New Roman" w:hAnsi="Times New Roman" w:cs="Times New Roman"/>
          <w:bCs/>
          <w:i/>
        </w:rPr>
        <w:t xml:space="preserve">P. aeruginosa </w:t>
      </w:r>
      <w:r w:rsidRPr="00110D50">
        <w:rPr>
          <w:rFonts w:ascii="Times New Roman" w:hAnsi="Times New Roman" w:cs="Times New Roman"/>
          <w:bCs/>
        </w:rPr>
        <w:t>PA14 WT and ∆</w:t>
      </w:r>
      <w:proofErr w:type="spellStart"/>
      <w:r w:rsidRPr="00110D50">
        <w:rPr>
          <w:rFonts w:ascii="Times New Roman" w:hAnsi="Times New Roman" w:cs="Times New Roman"/>
          <w:bCs/>
        </w:rPr>
        <w:t>phz</w:t>
      </w:r>
      <w:proofErr w:type="spellEnd"/>
      <w:r w:rsidRPr="00110D50">
        <w:rPr>
          <w:rFonts w:ascii="Times New Roman" w:hAnsi="Times New Roman" w:cs="Times New Roman"/>
          <w:bCs/>
        </w:rPr>
        <w:t xml:space="preserve"> strains grown in ASM or M9 succinate soft agar for 72h. Three replicates of biofilms were imaged every 100 µm from the biofilm surface (0 µm) to the bottom (1000 µm) (33 images per strain and media type, 132 </w:t>
      </w:r>
      <w:r w:rsidRPr="00110D50">
        <w:rPr>
          <w:rFonts w:ascii="Times New Roman" w:hAnsi="Times New Roman" w:cs="Times New Roman"/>
          <w:bCs/>
        </w:rPr>
        <w:lastRenderedPageBreak/>
        <w:t xml:space="preserve">images total). The scatter plot points are G and S values of pixels from fluorescence lifetime images, where the color indicates number of pixels at a given G,S coordinate. For reference, mean G and S values of fluorescent solutions from </w:t>
      </w:r>
      <w:r w:rsidR="00C23E58">
        <w:rPr>
          <w:rFonts w:ascii="Times New Roman" w:hAnsi="Times New Roman" w:cs="Times New Roman"/>
          <w:bCs/>
        </w:rPr>
        <w:t>F</w:t>
      </w:r>
      <w:r w:rsidRPr="00110D50">
        <w:rPr>
          <w:rFonts w:ascii="Times New Roman" w:hAnsi="Times New Roman" w:cs="Times New Roman"/>
          <w:bCs/>
        </w:rPr>
        <w:t>igure 2 are displayed as black shapes. (</w:t>
      </w:r>
      <w:r w:rsidRPr="00110D50">
        <w:rPr>
          <w:rFonts w:ascii="Times New Roman" w:hAnsi="Times New Roman" w:cs="Times New Roman"/>
          <w:b/>
          <w:bCs/>
        </w:rPr>
        <w:t>B</w:t>
      </w:r>
      <w:r w:rsidRPr="00110D50">
        <w:rPr>
          <w:rFonts w:ascii="Times New Roman" w:hAnsi="Times New Roman" w:cs="Times New Roman"/>
          <w:bCs/>
        </w:rPr>
        <w:t>) One-dimensional distribution of phasor G and S values, where line type and color are indicative of biofilm depth (0 µm = biofilm surface). The G and S distributions from the surface of the WT biofilms</w:t>
      </w:r>
      <w:r w:rsidR="00237139">
        <w:rPr>
          <w:rFonts w:ascii="Times New Roman" w:hAnsi="Times New Roman" w:cs="Times New Roman"/>
          <w:bCs/>
        </w:rPr>
        <w:t xml:space="preserve"> </w:t>
      </w:r>
      <w:r w:rsidRPr="00110D50">
        <w:rPr>
          <w:rFonts w:ascii="Times New Roman" w:hAnsi="Times New Roman" w:cs="Times New Roman"/>
          <w:bCs/>
        </w:rPr>
        <w:t xml:space="preserve">were significantly shifted to the left of the </w:t>
      </w:r>
      <w:r w:rsidRPr="00D10FF9">
        <w:rPr>
          <w:rFonts w:ascii="Times New Roman" w:hAnsi="Times New Roman" w:cs="Times New Roman"/>
          <w:bCs/>
          <w:i/>
          <w:iCs/>
        </w:rPr>
        <w:t>∆</w:t>
      </w:r>
      <w:proofErr w:type="spellStart"/>
      <w:r w:rsidRPr="00D10FF9">
        <w:rPr>
          <w:rFonts w:ascii="Times New Roman" w:hAnsi="Times New Roman" w:cs="Times New Roman"/>
          <w:bCs/>
          <w:i/>
          <w:iCs/>
        </w:rPr>
        <w:t>phz</w:t>
      </w:r>
      <w:proofErr w:type="spellEnd"/>
      <w:r w:rsidRPr="00110D50">
        <w:rPr>
          <w:rFonts w:ascii="Times New Roman" w:hAnsi="Times New Roman" w:cs="Times New Roman"/>
          <w:bCs/>
        </w:rPr>
        <w:t xml:space="preserve"> biofilm surfaces in both media types (</w:t>
      </w:r>
      <w:r w:rsidRPr="00110D50">
        <w:rPr>
          <w:rFonts w:ascii="Times New Roman" w:hAnsi="Times New Roman" w:cs="Times New Roman"/>
        </w:rPr>
        <w:t>Wilcoxon rank sum test, p-value &lt; 2.2e</w:t>
      </w:r>
      <w:r w:rsidRPr="00110D50">
        <w:rPr>
          <w:rFonts w:ascii="Times New Roman" w:hAnsi="Times New Roman" w:cs="Times New Roman"/>
          <w:vertAlign w:val="superscript"/>
        </w:rPr>
        <w:t>-16</w:t>
      </w:r>
      <w:r w:rsidRPr="00110D50">
        <w:rPr>
          <w:rFonts w:ascii="Times New Roman" w:hAnsi="Times New Roman" w:cs="Times New Roman"/>
        </w:rPr>
        <w:t xml:space="preserve">) </w:t>
      </w:r>
      <w:r w:rsidRPr="00D10FF9">
        <w:rPr>
          <w:rFonts w:ascii="Times New Roman" w:hAnsi="Times New Roman" w:cs="Times New Roman"/>
          <w:bCs/>
          <w:i/>
          <w:iCs/>
        </w:rPr>
        <w:t>∆</w:t>
      </w:r>
      <w:proofErr w:type="spellStart"/>
      <w:r w:rsidRPr="00D10FF9">
        <w:rPr>
          <w:rFonts w:ascii="Times New Roman" w:hAnsi="Times New Roman" w:cs="Times New Roman"/>
          <w:bCs/>
          <w:i/>
          <w:iCs/>
        </w:rPr>
        <w:t>phz</w:t>
      </w:r>
      <w:proofErr w:type="spellEnd"/>
      <w:r w:rsidRPr="00110D50">
        <w:rPr>
          <w:rFonts w:ascii="Times New Roman" w:hAnsi="Times New Roman" w:cs="Times New Roman"/>
          <w:bCs/>
        </w:rPr>
        <w:t xml:space="preserve"> = </w:t>
      </w:r>
      <w:r w:rsidR="0068375F">
        <w:rPr>
          <w:rFonts w:ascii="Times New Roman" w:hAnsi="Times New Roman" w:cs="Times New Roman"/>
          <w:bCs/>
          <w:i/>
          <w:iCs/>
        </w:rPr>
        <w:t xml:space="preserve">P. aeruginosa </w:t>
      </w:r>
      <w:r w:rsidR="0068375F">
        <w:rPr>
          <w:rFonts w:ascii="Times New Roman" w:hAnsi="Times New Roman" w:cs="Times New Roman"/>
          <w:bCs/>
        </w:rPr>
        <w:t xml:space="preserve">PA14 </w:t>
      </w:r>
      <w:r w:rsidR="0068375F">
        <w:rPr>
          <w:rFonts w:ascii="Times New Roman" w:hAnsi="Times New Roman" w:cs="Times New Roman"/>
          <w:bCs/>
          <w:i/>
          <w:iCs/>
        </w:rPr>
        <w:t>∆phzA1-G1/∆phzA2-G2</w:t>
      </w:r>
      <w:r w:rsidRPr="00110D50">
        <w:rPr>
          <w:rFonts w:ascii="Times New Roman" w:hAnsi="Times New Roman" w:cs="Times New Roman"/>
          <w:bCs/>
        </w:rPr>
        <w:t xml:space="preserve">; does not produce PYO or </w:t>
      </w:r>
      <w:proofErr w:type="spellStart"/>
      <w:r w:rsidRPr="00110D50">
        <w:rPr>
          <w:rFonts w:ascii="Times New Roman" w:hAnsi="Times New Roman" w:cs="Times New Roman"/>
          <w:bCs/>
        </w:rPr>
        <w:t>OHPhz</w:t>
      </w:r>
      <w:proofErr w:type="spellEnd"/>
      <w:r w:rsidRPr="00110D50">
        <w:rPr>
          <w:rFonts w:ascii="Times New Roman" w:hAnsi="Times New Roman" w:cs="Times New Roman"/>
          <w:bCs/>
        </w:rPr>
        <w:t xml:space="preserve">. </w:t>
      </w:r>
      <w:r w:rsidR="00D10FF9">
        <w:rPr>
          <w:rFonts w:ascii="Times New Roman" w:hAnsi="Times New Roman" w:cs="Times New Roman"/>
          <w:bCs/>
        </w:rPr>
        <w:t>L</w:t>
      </w:r>
      <w:r w:rsidRPr="00110D50">
        <w:rPr>
          <w:rFonts w:ascii="Times New Roman" w:hAnsi="Times New Roman" w:cs="Times New Roman"/>
          <w:bCs/>
        </w:rPr>
        <w:t xml:space="preserve">DH = </w:t>
      </w:r>
      <w:r w:rsidR="00D10FF9">
        <w:rPr>
          <w:rFonts w:ascii="Times New Roman" w:hAnsi="Times New Roman" w:cs="Times New Roman"/>
          <w:bCs/>
        </w:rPr>
        <w:t>Lactate</w:t>
      </w:r>
      <w:r w:rsidRPr="00110D50">
        <w:rPr>
          <w:rFonts w:ascii="Times New Roman" w:hAnsi="Times New Roman" w:cs="Times New Roman"/>
          <w:bCs/>
        </w:rPr>
        <w:t xml:space="preserve"> dehydrogenase, </w:t>
      </w:r>
      <w:proofErr w:type="spellStart"/>
      <w:r w:rsidRPr="00110D50">
        <w:rPr>
          <w:rFonts w:ascii="Times New Roman" w:hAnsi="Times New Roman" w:cs="Times New Roman"/>
          <w:bCs/>
        </w:rPr>
        <w:t>OHPhz</w:t>
      </w:r>
      <w:proofErr w:type="spellEnd"/>
      <w:r w:rsidRPr="00110D50">
        <w:rPr>
          <w:rFonts w:ascii="Times New Roman" w:hAnsi="Times New Roman" w:cs="Times New Roman"/>
          <w:bCs/>
        </w:rPr>
        <w:t xml:space="preserve"> = 1-hydroxyphenazine, OLS = Oxidized Lipid Signal, PVD = pyoverdine, PYO = pyocyanin, ASM = artificial sputum medium, </w:t>
      </w:r>
      <w:proofErr w:type="spellStart"/>
      <w:r w:rsidRPr="00110D50">
        <w:rPr>
          <w:rFonts w:ascii="Times New Roman" w:hAnsi="Times New Roman" w:cs="Times New Roman"/>
          <w:bCs/>
        </w:rPr>
        <w:t>suc</w:t>
      </w:r>
      <w:proofErr w:type="spellEnd"/>
      <w:r w:rsidRPr="00110D50">
        <w:rPr>
          <w:rFonts w:ascii="Times New Roman" w:hAnsi="Times New Roman" w:cs="Times New Roman"/>
          <w:bCs/>
        </w:rPr>
        <w:t xml:space="preserve"> = succinate.</w:t>
      </w:r>
    </w:p>
    <w:p w14:paraId="79DEC38C" w14:textId="77777777" w:rsidR="00110D50" w:rsidRDefault="00110D50"/>
    <w:p w14:paraId="3121693F" w14:textId="2B19059D" w:rsidR="00110D50" w:rsidRDefault="00110D50">
      <w:r>
        <w:br w:type="page"/>
      </w:r>
    </w:p>
    <w:p w14:paraId="79F91300" w14:textId="288147E1" w:rsidR="00110D50" w:rsidRDefault="004008D2">
      <w:ins w:id="11" w:author="Tara Gallagher" w:date="2023-06-12T19:49:00Z">
        <w:r w:rsidRPr="004008D2">
          <w:rPr>
            <w:noProof/>
          </w:rPr>
          <w:lastRenderedPageBreak/>
          <w:drawing>
            <wp:inline distT="0" distB="0" distL="0" distR="0" wp14:anchorId="02AF5371" wp14:editId="1B20BB38">
              <wp:extent cx="5130165" cy="8229600"/>
              <wp:effectExtent l="0" t="0" r="635" b="0"/>
              <wp:docPr id="1037883173" name="Picture 1" descr="A picture containing text, screenshot,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83173" name="Picture 1" descr="A picture containing text, screenshot, diagram, plan&#10;&#10;Description automatically generated"/>
                      <pic:cNvPicPr/>
                    </pic:nvPicPr>
                    <pic:blipFill>
                      <a:blip r:embed="rId13"/>
                      <a:stretch>
                        <a:fillRect/>
                      </a:stretch>
                    </pic:blipFill>
                    <pic:spPr>
                      <a:xfrm>
                        <a:off x="0" y="0"/>
                        <a:ext cx="5130165" cy="8229600"/>
                      </a:xfrm>
                      <a:prstGeom prst="rect">
                        <a:avLst/>
                      </a:prstGeom>
                    </pic:spPr>
                  </pic:pic>
                </a:graphicData>
              </a:graphic>
            </wp:inline>
          </w:drawing>
        </w:r>
      </w:ins>
      <w:commentRangeStart w:id="12"/>
      <w:del w:id="13" w:author="Tara Gallagher" w:date="2023-06-12T19:49:00Z">
        <w:r w:rsidR="00110D50" w:rsidRPr="00A0154C" w:rsidDel="004008D2">
          <w:rPr>
            <w:b/>
            <w:bCs/>
            <w:noProof/>
          </w:rPr>
          <w:drawing>
            <wp:inline distT="0" distB="0" distL="0" distR="0" wp14:anchorId="55895E54" wp14:editId="77A66787">
              <wp:extent cx="5107940" cy="8229600"/>
              <wp:effectExtent l="0" t="0" r="0" b="0"/>
              <wp:docPr id="13" name="Picture 1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pic:cNvPicPr/>
                    </pic:nvPicPr>
                    <pic:blipFill>
                      <a:blip r:embed="rId14"/>
                      <a:stretch>
                        <a:fillRect/>
                      </a:stretch>
                    </pic:blipFill>
                    <pic:spPr>
                      <a:xfrm>
                        <a:off x="0" y="0"/>
                        <a:ext cx="5107940" cy="8229600"/>
                      </a:xfrm>
                      <a:prstGeom prst="rect">
                        <a:avLst/>
                      </a:prstGeom>
                    </pic:spPr>
                  </pic:pic>
                </a:graphicData>
              </a:graphic>
            </wp:inline>
          </w:drawing>
        </w:r>
      </w:del>
      <w:commentRangeEnd w:id="12"/>
      <w:r w:rsidR="003C03DD">
        <w:rPr>
          <w:rStyle w:val="CommentReference"/>
        </w:rPr>
        <w:commentReference w:id="12"/>
      </w:r>
    </w:p>
    <w:p w14:paraId="5A4206C9" w14:textId="0ABC569C" w:rsidR="00D3538E" w:rsidRDefault="00D3538E" w:rsidP="00D3538E">
      <w:pPr>
        <w:pStyle w:val="NormalWeb"/>
        <w:spacing w:line="480" w:lineRule="auto"/>
      </w:pPr>
      <w:r w:rsidRPr="00FA674C">
        <w:rPr>
          <w:b/>
          <w:bCs/>
        </w:rPr>
        <w:lastRenderedPageBreak/>
        <w:t xml:space="preserve">Figure </w:t>
      </w:r>
      <w:r>
        <w:rPr>
          <w:b/>
          <w:bCs/>
        </w:rPr>
        <w:t>4</w:t>
      </w:r>
      <w:r w:rsidRPr="00FA674C">
        <w:rPr>
          <w:b/>
          <w:bCs/>
        </w:rPr>
        <w:t xml:space="preserve">: </w:t>
      </w:r>
      <w:r>
        <w:rPr>
          <w:b/>
          <w:bCs/>
        </w:rPr>
        <w:t xml:space="preserve">Fluorescence intensity and lifetime images at the surface and bottom </w:t>
      </w:r>
      <w:r>
        <w:rPr>
          <w:b/>
        </w:rPr>
        <w:t xml:space="preserve">of </w:t>
      </w:r>
      <w:r>
        <w:rPr>
          <w:b/>
          <w:bCs/>
          <w:i/>
        </w:rPr>
        <w:t xml:space="preserve">P. aeruginosa </w:t>
      </w:r>
      <w:r>
        <w:rPr>
          <w:b/>
          <w:bCs/>
        </w:rPr>
        <w:t>PA14 biofilms.</w:t>
      </w:r>
      <w:r>
        <w:t xml:space="preserve"> (</w:t>
      </w:r>
      <w:r w:rsidRPr="0025070B">
        <w:rPr>
          <w:b/>
          <w:bCs/>
        </w:rPr>
        <w:t>A</w:t>
      </w:r>
      <w:r>
        <w:t xml:space="preserve">) Examples of auto-fluorescent intensity images of </w:t>
      </w:r>
      <w:r w:rsidRPr="004E233B">
        <w:rPr>
          <w:bCs/>
          <w:i/>
        </w:rPr>
        <w:t xml:space="preserve">P. aeruginosa </w:t>
      </w:r>
      <w:r w:rsidRPr="004E233B">
        <w:rPr>
          <w:bCs/>
        </w:rPr>
        <w:t>PA14 WT and ∆</w:t>
      </w:r>
      <w:proofErr w:type="spellStart"/>
      <w:r w:rsidRPr="004E233B">
        <w:rPr>
          <w:bCs/>
        </w:rPr>
        <w:t>phz</w:t>
      </w:r>
      <w:proofErr w:type="spellEnd"/>
      <w:r w:rsidRPr="004E233B">
        <w:rPr>
          <w:bCs/>
        </w:rPr>
        <w:t xml:space="preserve"> strains grown in ASM or M9 succinate </w:t>
      </w:r>
      <w:r w:rsidRPr="0090730C">
        <w:rPr>
          <w:bCs/>
        </w:rPr>
        <w:t>soft agar for 72h</w:t>
      </w:r>
      <w:r w:rsidRPr="0090730C">
        <w:t>. Scale bar =</w:t>
      </w:r>
      <w:r>
        <w:t xml:space="preserve"> </w:t>
      </w:r>
      <w:r w:rsidRPr="0090730C">
        <w:t>20 µm.</w:t>
      </w:r>
      <w:r>
        <w:t xml:space="preserve"> (</w:t>
      </w:r>
      <w:r>
        <w:rPr>
          <w:b/>
          <w:bCs/>
        </w:rPr>
        <w:t>B</w:t>
      </w:r>
      <w:r>
        <w:t xml:space="preserve">) The fluorescence lifetime image at the surface and bottom of </w:t>
      </w:r>
      <w:r>
        <w:rPr>
          <w:i/>
        </w:rPr>
        <w:t xml:space="preserve">P. aeruginosa </w:t>
      </w:r>
      <w:r>
        <w:rPr>
          <w:iCs/>
        </w:rPr>
        <w:t>biofilms</w:t>
      </w:r>
      <w:r>
        <w:t>. In the image (</w:t>
      </w:r>
      <w:r w:rsidRPr="009006A8">
        <w:rPr>
          <w:b/>
          <w:bCs/>
        </w:rPr>
        <w:t>B</w:t>
      </w:r>
      <w:r>
        <w:t>) and corresponding phasor (</w:t>
      </w:r>
      <w:r w:rsidRPr="009006A8">
        <w:rPr>
          <w:b/>
          <w:bCs/>
        </w:rPr>
        <w:t>C</w:t>
      </w:r>
      <w:r w:rsidRPr="00352BF4">
        <w:t>)</w:t>
      </w:r>
      <w:r>
        <w:t>, each pixel in</w:t>
      </w:r>
      <w:r w:rsidR="00B91D27">
        <w:t xml:space="preserve"> the image</w:t>
      </w:r>
      <w:r>
        <w:t xml:space="preserve"> is colored based on phasor position. </w:t>
      </w:r>
      <w:r w:rsidRPr="004E233B">
        <w:rPr>
          <w:bCs/>
        </w:rPr>
        <w:t xml:space="preserve">For reference, mean G and S values of fluorescent solutions </w:t>
      </w:r>
      <w:r>
        <w:rPr>
          <w:bCs/>
        </w:rPr>
        <w:t xml:space="preserve">from </w:t>
      </w:r>
      <w:r w:rsidR="00491F10">
        <w:rPr>
          <w:bCs/>
        </w:rPr>
        <w:t>F</w:t>
      </w:r>
      <w:r>
        <w:rPr>
          <w:bCs/>
        </w:rPr>
        <w:t xml:space="preserve">igure 2 </w:t>
      </w:r>
      <w:r w:rsidRPr="004E233B">
        <w:rPr>
          <w:bCs/>
        </w:rPr>
        <w:t xml:space="preserve">are displayed </w:t>
      </w:r>
      <w:r>
        <w:rPr>
          <w:bCs/>
        </w:rPr>
        <w:t>as black shapes (</w:t>
      </w:r>
      <w:r w:rsidRPr="00352BF4">
        <w:rPr>
          <w:b/>
        </w:rPr>
        <w:t>C</w:t>
      </w:r>
      <w:r>
        <w:rPr>
          <w:bCs/>
        </w:rPr>
        <w:t xml:space="preserve">). </w:t>
      </w:r>
      <w:r>
        <w:t xml:space="preserve">The same color map was used for all lifetime images, where blue is indicative of a longer lifetime near the origin of the phasor (G=0, S=0) and orange is indicative of shorter lifetime near free NADH (lifetime = 0.4 ns; G=0.96=, S=0.19). ASM = artificial sputum medium, </w:t>
      </w:r>
      <w:proofErr w:type="spellStart"/>
      <w:r>
        <w:t>suc</w:t>
      </w:r>
      <w:proofErr w:type="spellEnd"/>
      <w:r>
        <w:t xml:space="preserve"> = succinate.</w:t>
      </w:r>
    </w:p>
    <w:p w14:paraId="4FA3CED1" w14:textId="5D3D28A0" w:rsidR="00D3538E" w:rsidRDefault="00D3538E"/>
    <w:p w14:paraId="0E4C608A" w14:textId="3929EEE6" w:rsidR="00D3538E" w:rsidRDefault="00C23A99">
      <w:r w:rsidRPr="00C23A99">
        <w:rPr>
          <w:noProof/>
        </w:rPr>
        <w:lastRenderedPageBreak/>
        <w:drawing>
          <wp:inline distT="0" distB="0" distL="0" distR="0" wp14:anchorId="3573E6A9" wp14:editId="3A64BA2F">
            <wp:extent cx="5943600" cy="7794625"/>
            <wp:effectExtent l="0" t="0" r="0" b="3175"/>
            <wp:docPr id="117847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73625" name=""/>
                    <pic:cNvPicPr/>
                  </pic:nvPicPr>
                  <pic:blipFill>
                    <a:blip r:embed="rId15"/>
                    <a:stretch>
                      <a:fillRect/>
                    </a:stretch>
                  </pic:blipFill>
                  <pic:spPr>
                    <a:xfrm>
                      <a:off x="0" y="0"/>
                      <a:ext cx="5943600" cy="7794625"/>
                    </a:xfrm>
                    <a:prstGeom prst="rect">
                      <a:avLst/>
                    </a:prstGeom>
                  </pic:spPr>
                </pic:pic>
              </a:graphicData>
            </a:graphic>
          </wp:inline>
        </w:drawing>
      </w:r>
      <w:r w:rsidRPr="00C23A99" w:rsidDel="00C23A99">
        <w:t xml:space="preserve"> </w:t>
      </w:r>
      <w:commentRangeStart w:id="14"/>
      <w:commentRangeEnd w:id="14"/>
      <w:r w:rsidR="003C03DD">
        <w:rPr>
          <w:rStyle w:val="CommentReference"/>
        </w:rPr>
        <w:commentReference w:id="14"/>
      </w:r>
    </w:p>
    <w:p w14:paraId="7444679C" w14:textId="6D1C5DA6" w:rsidR="00D3538E" w:rsidRDefault="00D3538E" w:rsidP="00D3538E">
      <w:pPr>
        <w:pStyle w:val="NormalWeb"/>
        <w:spacing w:line="480" w:lineRule="auto"/>
      </w:pPr>
      <w:r w:rsidRPr="00FA674C">
        <w:rPr>
          <w:b/>
          <w:bCs/>
        </w:rPr>
        <w:lastRenderedPageBreak/>
        <w:t xml:space="preserve">Figure </w:t>
      </w:r>
      <w:r>
        <w:rPr>
          <w:b/>
          <w:bCs/>
        </w:rPr>
        <w:t>5</w:t>
      </w:r>
      <w:r w:rsidRPr="00FA674C">
        <w:rPr>
          <w:b/>
          <w:bCs/>
        </w:rPr>
        <w:t xml:space="preserve">: </w:t>
      </w:r>
      <w:r w:rsidRPr="00237139">
        <w:rPr>
          <w:b/>
          <w:bCs/>
          <w:i/>
          <w:iCs/>
        </w:rPr>
        <w:t xml:space="preserve">P. aeruginosa </w:t>
      </w:r>
      <w:r w:rsidRPr="00237139">
        <w:rPr>
          <w:b/>
          <w:bCs/>
        </w:rPr>
        <w:t>PaFLR01</w:t>
      </w:r>
      <w:r>
        <w:t xml:space="preserve"> </w:t>
      </w:r>
      <w:r>
        <w:rPr>
          <w:b/>
          <w:bCs/>
        </w:rPr>
        <w:t>f</w:t>
      </w:r>
      <w:r w:rsidRPr="00FA674C">
        <w:rPr>
          <w:b/>
          <w:bCs/>
        </w:rPr>
        <w:t>luorescence lifetime shifts</w:t>
      </w:r>
      <w:r>
        <w:rPr>
          <w:b/>
          <w:bCs/>
        </w:rPr>
        <w:t xml:space="preserve"> when cross-fed </w:t>
      </w:r>
      <w:proofErr w:type="spellStart"/>
      <w:r>
        <w:rPr>
          <w:b/>
          <w:bCs/>
          <w:i/>
          <w:iCs/>
        </w:rPr>
        <w:t>Rothia</w:t>
      </w:r>
      <w:proofErr w:type="spellEnd"/>
      <w:r>
        <w:rPr>
          <w:b/>
          <w:bCs/>
          <w:i/>
          <w:iCs/>
        </w:rPr>
        <w:t xml:space="preserve"> </w:t>
      </w:r>
      <w:r>
        <w:rPr>
          <w:b/>
          <w:bCs/>
        </w:rPr>
        <w:t>supernatant.</w:t>
      </w:r>
      <w:r>
        <w:t xml:space="preserve"> (</w:t>
      </w:r>
      <w:r w:rsidRPr="0025070B">
        <w:rPr>
          <w:b/>
          <w:bCs/>
        </w:rPr>
        <w:t>A</w:t>
      </w:r>
      <w:r>
        <w:t xml:space="preserve">) Fluorescence lifetime phasor of </w:t>
      </w:r>
      <w:r>
        <w:rPr>
          <w:i/>
          <w:iCs/>
        </w:rPr>
        <w:t xml:space="preserve">P. aeruginosa </w:t>
      </w:r>
      <w:r>
        <w:t xml:space="preserve">PaFLR01 grown in three media types </w:t>
      </w:r>
      <w:r w:rsidR="00A05684">
        <w:t xml:space="preserve">under </w:t>
      </w:r>
      <w:r>
        <w:t xml:space="preserve">hypoxic conditions for 72h. Scatter plot points are G and S coordinates of pixels from fluorescence lifetime images of PaFLR01 grown in hypoxic ASM (14 images), M9 </w:t>
      </w:r>
      <w:proofErr w:type="spellStart"/>
      <w:r>
        <w:t>suc</w:t>
      </w:r>
      <w:proofErr w:type="spellEnd"/>
      <w:r>
        <w:t xml:space="preserve"> (8 images), or M9 </w:t>
      </w:r>
      <w:proofErr w:type="spellStart"/>
      <w:r>
        <w:t>suc</w:t>
      </w:r>
      <w:proofErr w:type="spellEnd"/>
      <w:r>
        <w:t xml:space="preserve"> + sup (7 images). For reference, mean G and S values of fluorescent solutions are displayed on the universal circle as black shapes. Mean G and S values for each media condition are represented by colored shapes with error bars (ASM = grey circle, M9 </w:t>
      </w:r>
      <w:proofErr w:type="spellStart"/>
      <w:r>
        <w:t>suc</w:t>
      </w:r>
      <w:proofErr w:type="spellEnd"/>
      <w:r>
        <w:t xml:space="preserve"> = lavender square, M9 </w:t>
      </w:r>
      <w:proofErr w:type="spellStart"/>
      <w:r>
        <w:t>suc</w:t>
      </w:r>
      <w:proofErr w:type="spellEnd"/>
      <w:r>
        <w:t xml:space="preserve"> + sup = orange diamond). The two-dimensional G and S distributions were significantly different for each pairwise comparison (ASM vs. M9 </w:t>
      </w:r>
      <w:proofErr w:type="spellStart"/>
      <w:r>
        <w:t>suc</w:t>
      </w:r>
      <w:proofErr w:type="spellEnd"/>
      <w:r>
        <w:t xml:space="preserve">, ASM vs. M9 </w:t>
      </w:r>
      <w:proofErr w:type="spellStart"/>
      <w:r>
        <w:t>suc+sup</w:t>
      </w:r>
      <w:proofErr w:type="spellEnd"/>
      <w:r>
        <w:t xml:space="preserve">, M9 </w:t>
      </w:r>
      <w:proofErr w:type="spellStart"/>
      <w:r>
        <w:t>suc</w:t>
      </w:r>
      <w:proofErr w:type="spellEnd"/>
      <w:r>
        <w:t xml:space="preserve"> vs. M9 </w:t>
      </w:r>
      <w:proofErr w:type="spellStart"/>
      <w:r>
        <w:t>suc+sup</w:t>
      </w:r>
      <w:proofErr w:type="spellEnd"/>
      <w:r>
        <w:t xml:space="preserve">; </w:t>
      </w:r>
      <w:r w:rsidRPr="00CD27ED">
        <w:t>Fasano-</w:t>
      </w:r>
      <w:proofErr w:type="spellStart"/>
      <w:r w:rsidRPr="00CD27ED">
        <w:t>Francheschini</w:t>
      </w:r>
      <w:proofErr w:type="spellEnd"/>
      <w:r w:rsidRPr="00CD27ED">
        <w:t xml:space="preserve"> Test</w:t>
      </w:r>
      <w:r>
        <w:t xml:space="preserve">, </w:t>
      </w:r>
      <w:r w:rsidRPr="00DB2622">
        <w:t>p-value &lt; 2.2e</w:t>
      </w:r>
      <w:r w:rsidRPr="00D3538E">
        <w:rPr>
          <w:vertAlign w:val="superscript"/>
        </w:rPr>
        <w:t>-16</w:t>
      </w:r>
      <w:r>
        <w:t xml:space="preserve">). The one-dimensional distributions of G and S are the side and bottom panels, respectively, and colored by media condition. M9 </w:t>
      </w:r>
      <w:proofErr w:type="spellStart"/>
      <w:r>
        <w:t>suc</w:t>
      </w:r>
      <w:proofErr w:type="spellEnd"/>
      <w:r>
        <w:t xml:space="preserve"> + sup G and S distributions were significantly shifted to the left of the M9 </w:t>
      </w:r>
      <w:proofErr w:type="spellStart"/>
      <w:r>
        <w:t>suc</w:t>
      </w:r>
      <w:proofErr w:type="spellEnd"/>
      <w:r>
        <w:t xml:space="preserve"> and ASM distributions (</w:t>
      </w:r>
      <w:r w:rsidRPr="00C75925">
        <w:t>Wilcoxon rank sum test</w:t>
      </w:r>
      <w:r>
        <w:t xml:space="preserve">, </w:t>
      </w:r>
      <w:r w:rsidRPr="00C75925">
        <w:t>p-value &lt; 2.2e</w:t>
      </w:r>
      <w:r w:rsidRPr="00D3538E">
        <w:rPr>
          <w:vertAlign w:val="superscript"/>
        </w:rPr>
        <w:t>-16</w:t>
      </w:r>
      <w:r>
        <w:t xml:space="preserve">; </w:t>
      </w:r>
      <w:r w:rsidRPr="00C75925">
        <w:rPr>
          <w:b/>
          <w:bCs/>
        </w:rPr>
        <w:t>Table 1</w:t>
      </w:r>
      <w:r>
        <w:t>). (</w:t>
      </w:r>
      <w:r w:rsidRPr="00E62686">
        <w:rPr>
          <w:b/>
          <w:bCs/>
        </w:rPr>
        <w:t>B</w:t>
      </w:r>
      <w:r>
        <w:t>) Examples of fluorescent intensity images from the cross-feeding experiment.</w:t>
      </w:r>
      <w:r w:rsidRPr="00472FCB">
        <w:t xml:space="preserve"> </w:t>
      </w:r>
      <w:r>
        <w:t>Scale bar = 3 µm. (</w:t>
      </w:r>
      <w:r w:rsidRPr="00FA674C">
        <w:rPr>
          <w:b/>
          <w:bCs/>
        </w:rPr>
        <w:t>C</w:t>
      </w:r>
      <w:r>
        <w:t>) The fluorescence lifetime image (top) from three example samples, colored by position on the phasor (bottom). The pixel color in the images correspond</w:t>
      </w:r>
      <w:r w:rsidR="00491F10">
        <w:t>s</w:t>
      </w:r>
      <w:r>
        <w:t xml:space="preserve"> with the color of pixels in the phasor.  Blue is indicative of a longer lifetime near the origin of the phasor (0,0). Scale bar = 3 µm.</w:t>
      </w:r>
      <w:r w:rsidR="00D10FF9">
        <w:t xml:space="preserve"> LDH</w:t>
      </w:r>
      <w:r w:rsidRPr="0030454E">
        <w:t xml:space="preserve"> = </w:t>
      </w:r>
      <w:r w:rsidR="00D10FF9">
        <w:t>Lactate</w:t>
      </w:r>
      <w:r w:rsidRPr="0030454E">
        <w:t xml:space="preserve"> Dehydrogenase, </w:t>
      </w:r>
      <w:proofErr w:type="spellStart"/>
      <w:r>
        <w:t>OHPhz</w:t>
      </w:r>
      <w:proofErr w:type="spellEnd"/>
      <w:r>
        <w:t xml:space="preserve"> = 1-hydroxyphenazine, OLS = Oxidized Lipid Signal, </w:t>
      </w:r>
      <w:r w:rsidRPr="0030454E">
        <w:t>PVD = pyoverdine, PYO = pyocyanin</w:t>
      </w:r>
      <w:r>
        <w:t xml:space="preserve">, ASM = artificial sputum medium, </w:t>
      </w:r>
      <w:proofErr w:type="spellStart"/>
      <w:r>
        <w:t>suc</w:t>
      </w:r>
      <w:proofErr w:type="spellEnd"/>
      <w:r>
        <w:t xml:space="preserve"> = succinate, sup = supernatant from </w:t>
      </w:r>
      <w:proofErr w:type="spellStart"/>
      <w:r>
        <w:rPr>
          <w:i/>
          <w:iCs/>
        </w:rPr>
        <w:t>Rothia</w:t>
      </w:r>
      <w:proofErr w:type="spellEnd"/>
      <w:r>
        <w:rPr>
          <w:i/>
          <w:iCs/>
        </w:rPr>
        <w:t xml:space="preserve"> </w:t>
      </w:r>
      <w:proofErr w:type="spellStart"/>
      <w:r>
        <w:rPr>
          <w:i/>
          <w:iCs/>
        </w:rPr>
        <w:t>mucilaginosa</w:t>
      </w:r>
      <w:proofErr w:type="spellEnd"/>
      <w:r>
        <w:t>.</w:t>
      </w:r>
    </w:p>
    <w:p w14:paraId="3824AD85" w14:textId="77777777" w:rsidR="00D3538E" w:rsidRDefault="00D3538E"/>
    <w:sectPr w:rsidR="00D3538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Tara Gallagher" w:date="2022-05-08T19:51:00Z" w:initials="TG">
    <w:p w14:paraId="2848C56F" w14:textId="124963FE" w:rsidR="003C03DD" w:rsidRDefault="003C03DD">
      <w:pPr>
        <w:pStyle w:val="CommentText"/>
      </w:pPr>
      <w:r>
        <w:rPr>
          <w:rStyle w:val="CommentReference"/>
        </w:rPr>
        <w:annotationRef/>
      </w:r>
      <w:r>
        <w:t>LDH NADH</w:t>
      </w:r>
    </w:p>
  </w:comment>
  <w:comment w:id="7" w:author="Heather Maughan" w:date="2022-03-17T07:28:00Z" w:initials="HM">
    <w:p w14:paraId="64A4CC5C" w14:textId="6A5419CC" w:rsidR="0054565A" w:rsidRDefault="0054565A">
      <w:pPr>
        <w:pStyle w:val="CommentText"/>
      </w:pPr>
      <w:r>
        <w:rPr>
          <w:rStyle w:val="CommentReference"/>
        </w:rPr>
        <w:annotationRef/>
      </w:r>
      <w:r>
        <w:t>What is the purpose of the grey box? Just to highlight the 400-500 nm range?</w:t>
      </w:r>
    </w:p>
  </w:comment>
  <w:comment w:id="9" w:author="Tara Gallagher" w:date="2022-05-08T19:51:00Z" w:initials="TG">
    <w:p w14:paraId="0F3DD919" w14:textId="4719701A" w:rsidR="003C03DD" w:rsidRDefault="003C03DD">
      <w:pPr>
        <w:pStyle w:val="CommentText"/>
      </w:pPr>
      <w:r>
        <w:rPr>
          <w:rStyle w:val="CommentReference"/>
        </w:rPr>
        <w:annotationRef/>
      </w:r>
      <w:r>
        <w:t>LDH NADH</w:t>
      </w:r>
    </w:p>
  </w:comment>
  <w:comment w:id="12" w:author="Tara Gallagher" w:date="2022-05-08T19:51:00Z" w:initials="TG">
    <w:p w14:paraId="66324F8F" w14:textId="73223C73" w:rsidR="003C03DD" w:rsidRDefault="003C03DD">
      <w:pPr>
        <w:pStyle w:val="CommentText"/>
      </w:pPr>
      <w:r>
        <w:rPr>
          <w:rStyle w:val="CommentReference"/>
        </w:rPr>
        <w:annotationRef/>
      </w:r>
      <w:r>
        <w:t>LADH-NADH</w:t>
      </w:r>
    </w:p>
  </w:comment>
  <w:comment w:id="14" w:author="Tara Gallagher" w:date="2022-05-08T19:52:00Z" w:initials="TG">
    <w:p w14:paraId="39F74D68" w14:textId="010348F6" w:rsidR="003C03DD" w:rsidRDefault="003C03DD">
      <w:pPr>
        <w:pStyle w:val="CommentText"/>
      </w:pPr>
      <w:r>
        <w:rPr>
          <w:rStyle w:val="CommentReference"/>
        </w:rPr>
        <w:annotationRef/>
      </w:r>
      <w:r>
        <w:t>LDH NADH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48C56F" w15:done="0"/>
  <w15:commentEx w15:paraId="64A4CC5C" w15:done="1"/>
  <w15:commentEx w15:paraId="0F3DD919" w15:done="0"/>
  <w15:commentEx w15:paraId="66324F8F" w15:done="1"/>
  <w15:commentEx w15:paraId="39F74D6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2B9DF" w16cex:dateUtc="2022-05-09T01:51:00Z"/>
  <w16cex:commentExtensible w16cex:durableId="25DD7DC6" w16cex:dateUtc="2022-03-17T13:28:00Z"/>
  <w16cex:commentExtensible w16cex:durableId="2622B9EA" w16cex:dateUtc="2022-05-09T01:51:00Z"/>
  <w16cex:commentExtensible w16cex:durableId="2622B9FB" w16cex:dateUtc="2022-05-09T01:51:00Z"/>
  <w16cex:commentExtensible w16cex:durableId="2622BA08" w16cex:dateUtc="2022-05-09T01: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48C56F" w16cid:durableId="2622B9DF"/>
  <w16cid:commentId w16cid:paraId="64A4CC5C" w16cid:durableId="25DD7DC6"/>
  <w16cid:commentId w16cid:paraId="0F3DD919" w16cid:durableId="2622B9EA"/>
  <w16cid:commentId w16cid:paraId="66324F8F" w16cid:durableId="2622B9FB"/>
  <w16cid:commentId w16cid:paraId="39F74D68" w16cid:durableId="2622BA0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ra Gallagher">
    <w15:presenceInfo w15:providerId="AD" w15:userId="S::tara.gallagher@recursionpharma.com::ceb83a18-5176-49e6-b7b3-ec26c95cdb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525D"/>
    <w:rsid w:val="000F0629"/>
    <w:rsid w:val="000F69A0"/>
    <w:rsid w:val="00110D50"/>
    <w:rsid w:val="00146606"/>
    <w:rsid w:val="00237139"/>
    <w:rsid w:val="00252A9F"/>
    <w:rsid w:val="002F584B"/>
    <w:rsid w:val="003C03DD"/>
    <w:rsid w:val="004008D2"/>
    <w:rsid w:val="00491F10"/>
    <w:rsid w:val="0054565A"/>
    <w:rsid w:val="005C3365"/>
    <w:rsid w:val="0068375F"/>
    <w:rsid w:val="006B525D"/>
    <w:rsid w:val="00737F43"/>
    <w:rsid w:val="007A62D4"/>
    <w:rsid w:val="00807609"/>
    <w:rsid w:val="00841D5C"/>
    <w:rsid w:val="008A088B"/>
    <w:rsid w:val="009A1614"/>
    <w:rsid w:val="009C0D2F"/>
    <w:rsid w:val="00A05684"/>
    <w:rsid w:val="00A6644A"/>
    <w:rsid w:val="00B91D27"/>
    <w:rsid w:val="00BC18AB"/>
    <w:rsid w:val="00BF02FA"/>
    <w:rsid w:val="00C23A99"/>
    <w:rsid w:val="00C23E58"/>
    <w:rsid w:val="00C371D1"/>
    <w:rsid w:val="00C6768D"/>
    <w:rsid w:val="00D10FF9"/>
    <w:rsid w:val="00D31EE1"/>
    <w:rsid w:val="00D3538E"/>
    <w:rsid w:val="00D53AFC"/>
    <w:rsid w:val="00EB13CF"/>
    <w:rsid w:val="00EB24E0"/>
    <w:rsid w:val="00FB3E91"/>
    <w:rsid w:val="00FE467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69DBC807"/>
  <w15:chartTrackingRefBased/>
  <w15:docId w15:val="{25FE6748-3794-C247-9C6C-47CC420B32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10D50"/>
    <w:pPr>
      <w:spacing w:before="100" w:beforeAutospacing="1" w:after="100" w:afterAutospacing="1"/>
    </w:pPr>
    <w:rPr>
      <w:rFonts w:ascii="Times New Roman" w:eastAsia="Times New Roman" w:hAnsi="Times New Roman" w:cs="Times New Roman"/>
    </w:rPr>
  </w:style>
  <w:style w:type="paragraph" w:styleId="Revision">
    <w:name w:val="Revision"/>
    <w:hidden/>
    <w:uiPriority w:val="99"/>
    <w:semiHidden/>
    <w:rsid w:val="00C23E58"/>
  </w:style>
  <w:style w:type="character" w:styleId="CommentReference">
    <w:name w:val="annotation reference"/>
    <w:basedOn w:val="DefaultParagraphFont"/>
    <w:uiPriority w:val="99"/>
    <w:semiHidden/>
    <w:unhideWhenUsed/>
    <w:rsid w:val="0054565A"/>
    <w:rPr>
      <w:sz w:val="16"/>
      <w:szCs w:val="16"/>
    </w:rPr>
  </w:style>
  <w:style w:type="paragraph" w:styleId="CommentText">
    <w:name w:val="annotation text"/>
    <w:basedOn w:val="Normal"/>
    <w:link w:val="CommentTextChar"/>
    <w:uiPriority w:val="99"/>
    <w:semiHidden/>
    <w:unhideWhenUsed/>
    <w:rsid w:val="0054565A"/>
    <w:rPr>
      <w:sz w:val="20"/>
      <w:szCs w:val="20"/>
    </w:rPr>
  </w:style>
  <w:style w:type="character" w:customStyle="1" w:styleId="CommentTextChar">
    <w:name w:val="Comment Text Char"/>
    <w:basedOn w:val="DefaultParagraphFont"/>
    <w:link w:val="CommentText"/>
    <w:uiPriority w:val="99"/>
    <w:semiHidden/>
    <w:rsid w:val="0054565A"/>
    <w:rPr>
      <w:sz w:val="20"/>
      <w:szCs w:val="20"/>
    </w:rPr>
  </w:style>
  <w:style w:type="paragraph" w:styleId="CommentSubject">
    <w:name w:val="annotation subject"/>
    <w:basedOn w:val="CommentText"/>
    <w:next w:val="CommentText"/>
    <w:link w:val="CommentSubjectChar"/>
    <w:uiPriority w:val="99"/>
    <w:semiHidden/>
    <w:unhideWhenUsed/>
    <w:rsid w:val="0054565A"/>
    <w:rPr>
      <w:b/>
      <w:bCs/>
    </w:rPr>
  </w:style>
  <w:style w:type="character" w:customStyle="1" w:styleId="CommentSubjectChar">
    <w:name w:val="Comment Subject Char"/>
    <w:basedOn w:val="CommentTextChar"/>
    <w:link w:val="CommentSubject"/>
    <w:uiPriority w:val="99"/>
    <w:semiHidden/>
    <w:rsid w:val="0054565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comments" Target="comments.xml"/><Relationship Id="rId12" Type="http://schemas.openxmlformats.org/officeDocument/2006/relationships/image" Target="media/image5.png"/><Relationship Id="rId17" Type="http://schemas.microsoft.com/office/2011/relationships/people" Target="people.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4.png"/><Relationship Id="rId5" Type="http://schemas.openxmlformats.org/officeDocument/2006/relationships/image" Target="media/image2.emf"/><Relationship Id="rId15" Type="http://schemas.openxmlformats.org/officeDocument/2006/relationships/image" Target="media/image8.png"/><Relationship Id="rId10" Type="http://schemas.microsoft.com/office/2018/08/relationships/commentsExtensible" Target="commentsExtensible.xml"/><Relationship Id="rId4" Type="http://schemas.openxmlformats.org/officeDocument/2006/relationships/image" Target="media/image1.png"/><Relationship Id="rId9" Type="http://schemas.microsoft.com/office/2016/09/relationships/commentsIds" Target="commentsIds.xm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2299</Words>
  <Characters>13106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 gallagher</dc:creator>
  <cp:keywords/>
  <dc:description/>
  <cp:lastModifiedBy>Tara Gallagher</cp:lastModifiedBy>
  <cp:revision>3</cp:revision>
  <dcterms:created xsi:type="dcterms:W3CDTF">2023-06-19T23:37:00Z</dcterms:created>
  <dcterms:modified xsi:type="dcterms:W3CDTF">2023-06-20T00:15:00Z</dcterms:modified>
</cp:coreProperties>
</file>