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443E" w14:textId="77777777" w:rsidR="00BD3483" w:rsidRPr="007B2B7B" w:rsidRDefault="00BD3483" w:rsidP="007F2147">
      <w:pPr>
        <w:spacing w:line="480" w:lineRule="auto"/>
        <w:rPr>
          <w:ins w:id="0" w:author="tara gallagher" w:date="2024-10-25T09:59:00Z"/>
          <w:rFonts w:ascii="Cambria" w:hAnsi="Cambria"/>
          <w:b/>
          <w:bCs/>
          <w:sz w:val="32"/>
          <w:szCs w:val="32"/>
          <w:rPrChange w:id="1" w:author="tara gallagher" w:date="2024-10-25T10:29:00Z">
            <w:rPr>
              <w:ins w:id="2" w:author="tara gallagher" w:date="2024-10-25T09:59:00Z"/>
              <w:rFonts w:ascii="Cambria" w:hAnsi="Cambria"/>
              <w:b/>
              <w:bCs/>
            </w:rPr>
          </w:rPrChange>
        </w:rPr>
      </w:pPr>
    </w:p>
    <w:p w14:paraId="19AEBE8A" w14:textId="57ECB5B9" w:rsidR="007F2147" w:rsidRPr="007B2B7B" w:rsidRDefault="00BD3483" w:rsidP="007F2147">
      <w:pPr>
        <w:spacing w:line="480" w:lineRule="auto"/>
        <w:rPr>
          <w:rFonts w:ascii="Cambria" w:hAnsi="Cambria" w:cs="Arial"/>
          <w:color w:val="222222"/>
          <w:sz w:val="32"/>
          <w:szCs w:val="32"/>
          <w:shd w:val="clear" w:color="auto" w:fill="FFFFFF"/>
          <w:rPrChange w:id="3" w:author="tara gallagher" w:date="2024-10-25T10:29:00Z">
            <w:rPr>
              <w:rFonts w:ascii="Cambria" w:hAnsi="Cambria"/>
              <w:b/>
              <w:bCs/>
            </w:rPr>
          </w:rPrChange>
        </w:rPr>
      </w:pPr>
      <w:ins w:id="4" w:author="tara gallagher" w:date="2024-10-25T09:59:00Z">
        <w:r w:rsidRPr="007B2B7B">
          <w:rPr>
            <w:rFonts w:ascii="Cambria" w:hAnsi="Cambria" w:cs="Arial"/>
            <w:color w:val="222222"/>
            <w:sz w:val="32"/>
            <w:szCs w:val="32"/>
            <w:shd w:val="clear" w:color="auto" w:fill="FFFFFF"/>
            <w:rPrChange w:id="5" w:author="tara gallagher" w:date="2024-10-25T10:29:00Z">
              <w:rPr>
                <w:rFonts w:ascii="Arial" w:hAnsi="Arial" w:cs="Arial"/>
                <w:color w:val="222222"/>
                <w:sz w:val="22"/>
                <w:szCs w:val="22"/>
                <w:shd w:val="clear" w:color="auto" w:fill="FFFFFF"/>
              </w:rPr>
            </w:rPrChange>
          </w:rPr>
          <w:t>Supporting Information</w:t>
        </w:r>
      </w:ins>
      <w:ins w:id="6" w:author="tara gallagher" w:date="2024-10-25T10:29:00Z">
        <w:r w:rsidR="007B2B7B" w:rsidRPr="007B2B7B">
          <w:rPr>
            <w:rFonts w:ascii="Cambria" w:hAnsi="Cambria" w:cs="Arial"/>
            <w:color w:val="222222"/>
            <w:sz w:val="32"/>
            <w:szCs w:val="32"/>
            <w:shd w:val="clear" w:color="auto" w:fill="FFFFFF"/>
          </w:rPr>
          <w:t xml:space="preserve">: </w:t>
        </w:r>
      </w:ins>
      <w:r w:rsidR="007F2147" w:rsidRPr="007B2B7B">
        <w:rPr>
          <w:rFonts w:ascii="Cambria" w:hAnsi="Cambria"/>
          <w:b/>
          <w:bCs/>
          <w:sz w:val="32"/>
          <w:szCs w:val="32"/>
          <w:rPrChange w:id="7" w:author="tara gallagher" w:date="2024-10-25T10:29:00Z">
            <w:rPr>
              <w:rFonts w:ascii="Cambria" w:hAnsi="Cambria"/>
              <w:b/>
              <w:bCs/>
            </w:rPr>
          </w:rPrChange>
        </w:rPr>
        <w:t xml:space="preserve">Fluorescence lifetime imaging detects long-lifetime signal associated with reduced pyocyanin at the surface of </w:t>
      </w:r>
      <w:r w:rsidR="007F2147" w:rsidRPr="007B2B7B">
        <w:rPr>
          <w:rFonts w:ascii="Cambria" w:hAnsi="Cambria"/>
          <w:b/>
          <w:bCs/>
          <w:i/>
          <w:sz w:val="32"/>
          <w:szCs w:val="32"/>
          <w:rPrChange w:id="8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>P</w:t>
      </w:r>
      <w:r w:rsidR="00FD6FA3" w:rsidRPr="007B2B7B">
        <w:rPr>
          <w:rFonts w:ascii="Cambria" w:hAnsi="Cambria"/>
          <w:b/>
          <w:bCs/>
          <w:i/>
          <w:sz w:val="32"/>
          <w:szCs w:val="32"/>
          <w:rPrChange w:id="9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 xml:space="preserve">seudomonas </w:t>
      </w:r>
      <w:r w:rsidR="007F2147" w:rsidRPr="007B2B7B">
        <w:rPr>
          <w:rFonts w:ascii="Cambria" w:hAnsi="Cambria"/>
          <w:b/>
          <w:bCs/>
          <w:i/>
          <w:sz w:val="32"/>
          <w:szCs w:val="32"/>
          <w:rPrChange w:id="10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 xml:space="preserve">aeruginosa </w:t>
      </w:r>
      <w:r w:rsidR="007F2147" w:rsidRPr="007B2B7B">
        <w:rPr>
          <w:rFonts w:ascii="Cambria" w:hAnsi="Cambria"/>
          <w:b/>
          <w:bCs/>
          <w:sz w:val="32"/>
          <w:szCs w:val="32"/>
          <w:rPrChange w:id="11" w:author="tara gallagher" w:date="2024-10-25T10:29:00Z">
            <w:rPr>
              <w:rFonts w:ascii="Cambria" w:hAnsi="Cambria"/>
              <w:b/>
              <w:bCs/>
            </w:rPr>
          </w:rPrChange>
        </w:rPr>
        <w:t xml:space="preserve">biofilms and in cross-feeding </w:t>
      </w:r>
      <w:proofErr w:type="gramStart"/>
      <w:r w:rsidR="007F2147" w:rsidRPr="007B2B7B">
        <w:rPr>
          <w:rFonts w:ascii="Cambria" w:hAnsi="Cambria"/>
          <w:b/>
          <w:bCs/>
          <w:sz w:val="32"/>
          <w:szCs w:val="32"/>
          <w:rPrChange w:id="12" w:author="tara gallagher" w:date="2024-10-25T10:29:00Z">
            <w:rPr>
              <w:rFonts w:ascii="Cambria" w:hAnsi="Cambria"/>
              <w:b/>
              <w:bCs/>
            </w:rPr>
          </w:rPrChange>
        </w:rPr>
        <w:t>conditions</w:t>
      </w:r>
      <w:proofErr w:type="gramEnd"/>
    </w:p>
    <w:p w14:paraId="6DCDEB23" w14:textId="77777777" w:rsidR="00FD6FA3" w:rsidRDefault="00FD6FA3" w:rsidP="004B4432">
      <w:pPr>
        <w:spacing w:line="480" w:lineRule="auto"/>
        <w:rPr>
          <w:rFonts w:ascii="Cambria" w:hAnsi="Cambria"/>
        </w:rPr>
      </w:pPr>
    </w:p>
    <w:p w14:paraId="2B50804D" w14:textId="77777777" w:rsidR="009A5B71" w:rsidRPr="00CD0D15" w:rsidRDefault="009A5B71" w:rsidP="009A5B71">
      <w:pPr>
        <w:spacing w:line="480" w:lineRule="auto"/>
        <w:rPr>
          <w:ins w:id="13" w:author="tara gallagher" w:date="2024-10-25T10:24:00Z"/>
          <w:rFonts w:ascii="Cambria" w:hAnsi="Cambria"/>
        </w:rPr>
      </w:pPr>
      <w:ins w:id="14" w:author="tara gallagher" w:date="2024-10-25T10:24:00Z">
        <w:r w:rsidRPr="00CD0D15">
          <w:rPr>
            <w:rFonts w:ascii="Cambria" w:hAnsi="Cambria"/>
          </w:rPr>
          <w:t>T</w:t>
        </w:r>
        <w:r>
          <w:rPr>
            <w:rFonts w:ascii="Cambria" w:hAnsi="Cambria"/>
          </w:rPr>
          <w:t>ara</w:t>
        </w:r>
        <w:r w:rsidRPr="00CD0D15">
          <w:rPr>
            <w:rFonts w:ascii="Cambria" w:hAnsi="Cambria"/>
          </w:rPr>
          <w:t xml:space="preserve"> Gallagher*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S</w:t>
        </w:r>
        <w:r>
          <w:rPr>
            <w:rFonts w:ascii="Cambria" w:hAnsi="Cambria"/>
          </w:rPr>
          <w:t>imon William</w:t>
        </w:r>
        <w:r w:rsidRPr="00CD0D15">
          <w:rPr>
            <w:rFonts w:ascii="Cambria" w:hAnsi="Cambria"/>
          </w:rPr>
          <w:t xml:space="preserve"> </w:t>
        </w:r>
        <w:proofErr w:type="spellStart"/>
        <w:r w:rsidRPr="00CD0D15">
          <w:rPr>
            <w:rFonts w:ascii="Cambria" w:hAnsi="Cambria"/>
          </w:rPr>
          <w:t>Leemans</w:t>
        </w:r>
        <w:proofErr w:type="spellEnd"/>
        <w:r w:rsidRPr="00CD0D15">
          <w:rPr>
            <w:rFonts w:ascii="Cambria" w:hAnsi="Cambria"/>
          </w:rPr>
          <w:t>*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 xml:space="preserve">, </w:t>
        </w:r>
        <w:r w:rsidRPr="006A1825">
          <w:rPr>
            <w:rFonts w:ascii="Cambria" w:hAnsi="Cambria"/>
          </w:rPr>
          <w:t>Alexander</w:t>
        </w:r>
        <w:r w:rsidRPr="006A1825" w:rsidDel="006A1825">
          <w:rPr>
            <w:rFonts w:ascii="Cambria" w:hAnsi="Cambria"/>
          </w:rPr>
          <w:t xml:space="preserve"> </w:t>
        </w:r>
        <w:r w:rsidRPr="00CD0D15">
          <w:rPr>
            <w:rFonts w:ascii="Cambria" w:hAnsi="Cambria"/>
          </w:rPr>
          <w:t>Dvornikov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K</w:t>
        </w:r>
        <w:r>
          <w:rPr>
            <w:rFonts w:ascii="Cambria" w:hAnsi="Cambria"/>
          </w:rPr>
          <w:t>umar</w:t>
        </w:r>
        <w:r w:rsidRPr="00CD0D15">
          <w:rPr>
            <w:rFonts w:ascii="Cambria" w:hAnsi="Cambria"/>
          </w:rPr>
          <w:t xml:space="preserve"> Perinbam</w:t>
        </w:r>
        <w:r w:rsidRPr="00DD4DCD">
          <w:rPr>
            <w:rFonts w:ascii="Cambria" w:hAnsi="Cambria"/>
            <w:vertAlign w:val="superscript"/>
          </w:rPr>
          <w:t>3</w:t>
        </w:r>
        <w:r w:rsidRPr="00CD0D15">
          <w:rPr>
            <w:rFonts w:ascii="Cambria" w:hAnsi="Cambria"/>
          </w:rPr>
          <w:t>, J</w:t>
        </w:r>
        <w:r>
          <w:rPr>
            <w:rFonts w:ascii="Cambria" w:hAnsi="Cambria"/>
          </w:rPr>
          <w:t xml:space="preserve">oshua </w:t>
        </w:r>
        <w:r w:rsidRPr="00CD0D15">
          <w:rPr>
            <w:rFonts w:ascii="Cambria" w:hAnsi="Cambria"/>
          </w:rPr>
          <w:t>Fong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C</w:t>
        </w:r>
        <w:r>
          <w:rPr>
            <w:rFonts w:ascii="Cambria" w:hAnsi="Cambria"/>
          </w:rPr>
          <w:t xml:space="preserve">hristina </w:t>
        </w:r>
        <w:r w:rsidRPr="00CD0D15">
          <w:rPr>
            <w:rFonts w:ascii="Cambria" w:hAnsi="Cambria"/>
          </w:rPr>
          <w:t>Kim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J</w:t>
        </w:r>
        <w:r>
          <w:rPr>
            <w:rFonts w:ascii="Cambria" w:hAnsi="Cambria"/>
          </w:rPr>
          <w:t>oseph</w:t>
        </w:r>
        <w:r w:rsidRPr="00CD0D15">
          <w:rPr>
            <w:rFonts w:ascii="Cambria" w:hAnsi="Cambria"/>
          </w:rPr>
          <w:t xml:space="preserve"> Kapcia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M</w:t>
        </w:r>
        <w:r>
          <w:rPr>
            <w:rFonts w:ascii="Cambria" w:hAnsi="Cambria"/>
          </w:rPr>
          <w:t>iki</w:t>
        </w:r>
        <w:r w:rsidRPr="00CD0D15">
          <w:rPr>
            <w:rFonts w:ascii="Cambria" w:hAnsi="Cambria"/>
          </w:rPr>
          <w:t xml:space="preserve"> Kagawa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A</w:t>
        </w:r>
        <w:r>
          <w:rPr>
            <w:rFonts w:ascii="Cambria" w:hAnsi="Cambria"/>
          </w:rPr>
          <w:t>dam</w:t>
        </w:r>
        <w:r w:rsidRPr="00CD0D15">
          <w:rPr>
            <w:rFonts w:ascii="Cambria" w:hAnsi="Cambria"/>
          </w:rPr>
          <w:t xml:space="preserve"> Grosvirt-Dramen</w:t>
        </w:r>
        <w:r w:rsidRPr="00DD4DCD">
          <w:rPr>
            <w:rFonts w:ascii="Cambria" w:hAnsi="Cambria"/>
            <w:vertAlign w:val="superscript"/>
          </w:rPr>
          <w:t>4</w:t>
        </w:r>
        <w:r w:rsidRPr="00CD0D15">
          <w:rPr>
            <w:rFonts w:ascii="Cambria" w:hAnsi="Cambria"/>
          </w:rPr>
          <w:t xml:space="preserve">, </w:t>
        </w:r>
        <w:proofErr w:type="spellStart"/>
        <w:r w:rsidRPr="00CD0D15">
          <w:rPr>
            <w:rFonts w:ascii="Cambria" w:hAnsi="Cambria"/>
          </w:rPr>
          <w:t>A</w:t>
        </w:r>
        <w:r>
          <w:rPr>
            <w:rFonts w:ascii="Cambria" w:hAnsi="Cambria"/>
          </w:rPr>
          <w:t>llon</w:t>
        </w:r>
        <w:proofErr w:type="spellEnd"/>
        <w:r w:rsidRPr="00CD0D15">
          <w:rPr>
            <w:rFonts w:ascii="Cambria" w:hAnsi="Cambria"/>
          </w:rPr>
          <w:t xml:space="preserve"> Hochbaum</w:t>
        </w:r>
        <w:r w:rsidRPr="00DD4DCD">
          <w:rPr>
            <w:rFonts w:ascii="Cambria" w:hAnsi="Cambria"/>
            <w:vertAlign w:val="superscript"/>
          </w:rPr>
          <w:t>4</w:t>
        </w:r>
        <w:r w:rsidRPr="00CD0D15">
          <w:rPr>
            <w:rFonts w:ascii="Cambria" w:hAnsi="Cambria"/>
          </w:rPr>
          <w:t>, M</w:t>
        </w:r>
        <w:r>
          <w:rPr>
            <w:rFonts w:ascii="Cambria" w:hAnsi="Cambria"/>
          </w:rPr>
          <w:t>ichelle</w:t>
        </w:r>
        <w:r w:rsidRPr="00CD0D15">
          <w:rPr>
            <w:rFonts w:ascii="Cambria" w:hAnsi="Cambria"/>
          </w:rPr>
          <w:t xml:space="preserve"> Digman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E</w:t>
        </w:r>
        <w:r>
          <w:rPr>
            <w:rFonts w:ascii="Cambria" w:hAnsi="Cambria"/>
          </w:rPr>
          <w:t>nrico</w:t>
        </w:r>
        <w:r w:rsidRPr="00CD0D15">
          <w:rPr>
            <w:rFonts w:ascii="Cambria" w:hAnsi="Cambria"/>
          </w:rPr>
          <w:t xml:space="preserve"> Gratton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A</w:t>
        </w:r>
        <w:r>
          <w:rPr>
            <w:rFonts w:ascii="Cambria" w:hAnsi="Cambria"/>
          </w:rPr>
          <w:t xml:space="preserve">lbert </w:t>
        </w:r>
        <w:r w:rsidRPr="00CD0D15">
          <w:rPr>
            <w:rFonts w:ascii="Cambria" w:hAnsi="Cambria"/>
          </w:rPr>
          <w:t>Siryaporn</w:t>
        </w:r>
        <w:r w:rsidRPr="00DD4DCD">
          <w:rPr>
            <w:rFonts w:ascii="Cambria" w:hAnsi="Cambria"/>
            <w:vertAlign w:val="superscript"/>
          </w:rPr>
          <w:t>3</w:t>
        </w:r>
        <w:r w:rsidRPr="00CD0D15">
          <w:rPr>
            <w:rFonts w:ascii="Cambria" w:hAnsi="Cambria"/>
          </w:rPr>
          <w:t>, K</w:t>
        </w:r>
        <w:r>
          <w:rPr>
            <w:rFonts w:ascii="Cambria" w:hAnsi="Cambria"/>
          </w:rPr>
          <w:t>atrine</w:t>
        </w:r>
        <w:r w:rsidRPr="00CD0D15">
          <w:rPr>
            <w:rFonts w:ascii="Cambria" w:hAnsi="Cambria"/>
          </w:rPr>
          <w:t xml:space="preserve"> Whiteson</w:t>
        </w:r>
        <w:r>
          <w:rPr>
            <w:rFonts w:ascii="Cambria" w:hAnsi="Cambria"/>
            <w:vertAlign w:val="superscript"/>
          </w:rPr>
          <w:t>#</w:t>
        </w:r>
        <w:r w:rsidRPr="00DD4DCD">
          <w:rPr>
            <w:rFonts w:ascii="Cambria" w:hAnsi="Cambria"/>
            <w:vertAlign w:val="superscript"/>
          </w:rPr>
          <w:t>1</w:t>
        </w:r>
      </w:ins>
    </w:p>
    <w:p w14:paraId="4A56E2C3" w14:textId="77777777" w:rsidR="009A5B71" w:rsidRPr="00CD0D15" w:rsidRDefault="009A5B71" w:rsidP="009A5B71">
      <w:pPr>
        <w:rPr>
          <w:ins w:id="15" w:author="tara gallagher" w:date="2024-10-25T10:24:00Z"/>
          <w:rFonts w:ascii="Cambria" w:hAnsi="Cambria"/>
        </w:rPr>
      </w:pPr>
      <w:ins w:id="16" w:author="tara gallagher" w:date="2024-10-25T10:24:00Z">
        <w:r w:rsidRPr="00CD0D15">
          <w:rPr>
            <w:rFonts w:ascii="Cambria" w:hAnsi="Cambria"/>
          </w:rPr>
          <w:t>* T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G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 xml:space="preserve"> and S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W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L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 xml:space="preserve"> contributed equally</w:t>
        </w:r>
      </w:ins>
    </w:p>
    <w:p w14:paraId="0246360D" w14:textId="7AB1F5D7" w:rsidR="009A5B71" w:rsidRDefault="009A5B71" w:rsidP="009A5B71">
      <w:pPr>
        <w:spacing w:line="480" w:lineRule="auto"/>
        <w:outlineLvl w:val="0"/>
        <w:rPr>
          <w:ins w:id="17" w:author="tara gallagher" w:date="2024-10-25T10:24:00Z"/>
          <w:rFonts w:ascii="Cambria" w:hAnsi="Cambria"/>
        </w:rPr>
      </w:pPr>
      <w:ins w:id="18" w:author="tara gallagher" w:date="2024-10-25T10:24:00Z">
        <w:r>
          <w:rPr>
            <w:rFonts w:ascii="Cambria" w:hAnsi="Cambria"/>
          </w:rPr>
          <w:t xml:space="preserve"># Corresponding author: Katrine </w:t>
        </w:r>
        <w:proofErr w:type="spellStart"/>
        <w:r>
          <w:rPr>
            <w:rFonts w:ascii="Cambria" w:hAnsi="Cambria"/>
          </w:rPr>
          <w:t>Whiteson</w:t>
        </w:r>
      </w:ins>
      <w:proofErr w:type="spellEnd"/>
      <w:ins w:id="19" w:author="tara gallagher" w:date="2024-10-25T10:29:00Z">
        <w:r w:rsidR="00C30D48">
          <w:rPr>
            <w:rFonts w:ascii="Cambria" w:hAnsi="Cambria"/>
          </w:rPr>
          <w:t>,</w:t>
        </w:r>
      </w:ins>
      <w:ins w:id="20" w:author="tara gallagher" w:date="2024-10-25T10:24:00Z">
        <w:r>
          <w:rPr>
            <w:rFonts w:ascii="Cambria" w:hAnsi="Cambria"/>
          </w:rPr>
          <w:t xml:space="preserve"> k</w:t>
        </w:r>
      </w:ins>
      <w:ins w:id="21" w:author="tara gallagher" w:date="2024-10-25T10:30:00Z">
        <w:r w:rsidR="00C30D48">
          <w:rPr>
            <w:rFonts w:ascii="Cambria" w:hAnsi="Cambria"/>
          </w:rPr>
          <w:t>atrine</w:t>
        </w:r>
      </w:ins>
      <w:ins w:id="22" w:author="tara gallagher" w:date="2024-10-25T10:24:00Z">
        <w:r>
          <w:rPr>
            <w:rFonts w:ascii="Cambria" w:hAnsi="Cambria"/>
          </w:rPr>
          <w:t>@uci.edu</w:t>
        </w:r>
      </w:ins>
    </w:p>
    <w:p w14:paraId="5A9430B7" w14:textId="77777777" w:rsidR="009A5B71" w:rsidRDefault="009A5B71" w:rsidP="009A5B71">
      <w:pPr>
        <w:spacing w:line="480" w:lineRule="auto"/>
        <w:outlineLvl w:val="0"/>
        <w:rPr>
          <w:ins w:id="23" w:author="tara gallagher" w:date="2024-10-25T10:24:00Z"/>
          <w:rFonts w:ascii="Cambria" w:hAnsi="Cambria"/>
        </w:rPr>
      </w:pPr>
    </w:p>
    <w:p w14:paraId="021DCBD5" w14:textId="77777777" w:rsidR="009A5B71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24" w:author="tara gallagher" w:date="2024-10-25T10:24:00Z"/>
          <w:rFonts w:ascii="Cambria" w:hAnsi="Cambria"/>
        </w:rPr>
      </w:pPr>
      <w:ins w:id="25" w:author="tara gallagher" w:date="2024-10-25T10:24:00Z">
        <w:r w:rsidRPr="006A1825">
          <w:rPr>
            <w:rFonts w:ascii="Cambria" w:hAnsi="Cambria"/>
          </w:rPr>
          <w:t>University of California Irvine Department of Molecular Biology and Biochemistry</w:t>
        </w:r>
      </w:ins>
    </w:p>
    <w:p w14:paraId="4C214B59" w14:textId="77777777" w:rsidR="009A5B71" w:rsidRDefault="009A5B71" w:rsidP="009A5B71">
      <w:pPr>
        <w:pStyle w:val="ListParagraph"/>
        <w:spacing w:line="480" w:lineRule="auto"/>
        <w:outlineLvl w:val="0"/>
        <w:rPr>
          <w:ins w:id="26" w:author="tara gallagher" w:date="2024-10-25T10:24:00Z"/>
          <w:rFonts w:ascii="Cambria" w:hAnsi="Cambria"/>
        </w:rPr>
      </w:pPr>
      <w:ins w:id="27" w:author="tara gallagher" w:date="2024-10-25T10:24:00Z">
        <w:r w:rsidRPr="00DD4DCD">
          <w:rPr>
            <w:rFonts w:ascii="Cambria" w:hAnsi="Cambria"/>
          </w:rPr>
          <w:t>Irvine, CA, US 92697-2525</w:t>
        </w:r>
      </w:ins>
    </w:p>
    <w:p w14:paraId="34546C2D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28" w:author="tara gallagher" w:date="2024-10-25T10:24:00Z"/>
          <w:rFonts w:ascii="Cambria" w:hAnsi="Cambria"/>
        </w:rPr>
      </w:pPr>
      <w:ins w:id="29" w:author="tara gallagher" w:date="2024-10-25T10:24:00Z">
        <w:r w:rsidRPr="006A1825">
          <w:rPr>
            <w:rFonts w:ascii="Cambria" w:hAnsi="Cambria"/>
          </w:rPr>
          <w:t>University of California Irvine Department of Biomedical Engineering</w:t>
        </w:r>
      </w:ins>
    </w:p>
    <w:p w14:paraId="25C6D8D6" w14:textId="77777777" w:rsidR="009A5B71" w:rsidRDefault="009A5B71" w:rsidP="009A5B71">
      <w:pPr>
        <w:pStyle w:val="ListParagraph"/>
        <w:spacing w:line="480" w:lineRule="auto"/>
        <w:outlineLvl w:val="0"/>
        <w:rPr>
          <w:ins w:id="30" w:author="tara gallagher" w:date="2024-10-25T10:24:00Z"/>
          <w:rFonts w:ascii="Cambria" w:hAnsi="Cambria"/>
        </w:rPr>
      </w:pPr>
      <w:ins w:id="31" w:author="tara gallagher" w:date="2024-10-25T10:24:00Z">
        <w:r w:rsidRPr="006A1825">
          <w:rPr>
            <w:rFonts w:ascii="Cambria" w:hAnsi="Cambria"/>
          </w:rPr>
          <w:t>Irvine, CA, US 92697-2715</w:t>
        </w:r>
      </w:ins>
    </w:p>
    <w:p w14:paraId="58793F17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32" w:author="tara gallagher" w:date="2024-10-25T10:24:00Z"/>
          <w:rFonts w:ascii="Cambria" w:hAnsi="Cambria"/>
        </w:rPr>
      </w:pPr>
      <w:ins w:id="33" w:author="tara gallagher" w:date="2024-10-25T10:24:00Z">
        <w:r w:rsidRPr="006A1825">
          <w:rPr>
            <w:rFonts w:ascii="Cambria" w:hAnsi="Cambria"/>
          </w:rPr>
          <w:t>University of California Irvine Department of Physics and Astronomy</w:t>
        </w:r>
      </w:ins>
    </w:p>
    <w:p w14:paraId="3E763BC8" w14:textId="77777777" w:rsidR="009A5B71" w:rsidRPr="00DD4DCD" w:rsidRDefault="009A5B71" w:rsidP="009A5B71">
      <w:pPr>
        <w:pStyle w:val="ListParagraph"/>
        <w:spacing w:line="480" w:lineRule="auto"/>
        <w:outlineLvl w:val="0"/>
        <w:rPr>
          <w:ins w:id="34" w:author="tara gallagher" w:date="2024-10-25T10:24:00Z"/>
          <w:rFonts w:ascii="Cambria" w:hAnsi="Cambria"/>
        </w:rPr>
      </w:pPr>
      <w:ins w:id="35" w:author="tara gallagher" w:date="2024-10-25T10:24:00Z">
        <w:r w:rsidRPr="006A1825">
          <w:rPr>
            <w:rFonts w:ascii="Cambria" w:hAnsi="Cambria"/>
          </w:rPr>
          <w:t>Irvine, CA, US 92697-4575</w:t>
        </w:r>
      </w:ins>
    </w:p>
    <w:p w14:paraId="58E04D1C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36" w:author="tara gallagher" w:date="2024-10-25T10:24:00Z"/>
          <w:rFonts w:ascii="Cambria" w:hAnsi="Cambria"/>
        </w:rPr>
      </w:pPr>
      <w:ins w:id="37" w:author="tara gallagher" w:date="2024-10-25T10:24:00Z">
        <w:r w:rsidRPr="006A1825">
          <w:rPr>
            <w:rFonts w:ascii="Cambria" w:hAnsi="Cambria"/>
          </w:rPr>
          <w:t>University of California Irvine, Chemical Engineering and Materials Science; Chemistry</w:t>
        </w:r>
      </w:ins>
    </w:p>
    <w:p w14:paraId="2FFB02C4" w14:textId="77777777" w:rsidR="009A5B71" w:rsidRPr="006A1825" w:rsidRDefault="009A5B71" w:rsidP="009A5B71">
      <w:pPr>
        <w:pStyle w:val="ListParagraph"/>
        <w:spacing w:line="480" w:lineRule="auto"/>
        <w:outlineLvl w:val="0"/>
        <w:rPr>
          <w:ins w:id="38" w:author="tara gallagher" w:date="2024-10-25T10:24:00Z"/>
          <w:rFonts w:ascii="Cambria" w:hAnsi="Cambria"/>
        </w:rPr>
      </w:pPr>
      <w:ins w:id="39" w:author="tara gallagher" w:date="2024-10-25T10:24:00Z">
        <w:r w:rsidRPr="006A1825">
          <w:rPr>
            <w:rFonts w:ascii="Cambria" w:hAnsi="Cambria"/>
          </w:rPr>
          <w:t>916 Engineering Tower</w:t>
        </w:r>
      </w:ins>
    </w:p>
    <w:p w14:paraId="4BA5D9A4" w14:textId="77777777" w:rsidR="009A5B71" w:rsidRDefault="009A5B71" w:rsidP="009A5B71">
      <w:pPr>
        <w:pStyle w:val="ListParagraph"/>
        <w:spacing w:line="480" w:lineRule="auto"/>
        <w:outlineLvl w:val="0"/>
        <w:rPr>
          <w:ins w:id="40" w:author="tara gallagher" w:date="2024-10-25T10:24:00Z"/>
          <w:rFonts w:ascii="Cambria" w:hAnsi="Cambria"/>
        </w:rPr>
      </w:pPr>
      <w:ins w:id="41" w:author="tara gallagher" w:date="2024-10-25T10:24:00Z">
        <w:r w:rsidRPr="006A1825">
          <w:rPr>
            <w:rFonts w:ascii="Cambria" w:hAnsi="Cambria"/>
          </w:rPr>
          <w:t>Irvine, CA, US 92697-2575</w:t>
        </w:r>
      </w:ins>
    </w:p>
    <w:p w14:paraId="23569598" w14:textId="0E9BD419" w:rsidR="004B4432" w:rsidRPr="00CD0D15" w:rsidDel="009A5B71" w:rsidRDefault="004B4432" w:rsidP="004B4432">
      <w:pPr>
        <w:spacing w:line="480" w:lineRule="auto"/>
        <w:rPr>
          <w:del w:id="42" w:author="tara gallagher" w:date="2024-10-25T10:24:00Z"/>
          <w:rFonts w:ascii="Cambria" w:hAnsi="Cambria"/>
        </w:rPr>
      </w:pPr>
      <w:del w:id="43" w:author="tara gallagher" w:date="2024-10-25T10:24:00Z">
        <w:r w:rsidRPr="00CD0D15" w:rsidDel="009A5B71">
          <w:rPr>
            <w:rFonts w:ascii="Cambria" w:hAnsi="Cambria"/>
          </w:rPr>
          <w:lastRenderedPageBreak/>
          <w:delText>T. Gallagher*, S.W. Leemans*, A. Dvornikov, K. Perinbam, J. Fong, C. Kim, J. Kapcia, M. Kagawa, A. Grosvirt-Dramen, A. Hochbaum, M. Digman, E. Gratton, A. Siryaporn, K. Whiteson</w:delText>
        </w:r>
      </w:del>
    </w:p>
    <w:p w14:paraId="11592113" w14:textId="6BB033B0" w:rsidR="004B4432" w:rsidDel="00BD3483" w:rsidRDefault="004B4432">
      <w:pPr>
        <w:rPr>
          <w:del w:id="44" w:author="tara gallagher" w:date="2024-10-25T09:59:00Z"/>
          <w:rFonts w:ascii="Cambria" w:hAnsi="Cambria"/>
        </w:rPr>
      </w:pPr>
    </w:p>
    <w:p w14:paraId="0630E66D" w14:textId="7D15AA7C" w:rsidR="007F2147" w:rsidDel="00BD3483" w:rsidRDefault="007F2147">
      <w:pPr>
        <w:rPr>
          <w:del w:id="45" w:author="tara gallagher" w:date="2024-10-25T09:59:00Z"/>
          <w:rFonts w:ascii="Cambria" w:hAnsi="Cambria"/>
        </w:rPr>
      </w:pPr>
      <w:del w:id="46" w:author="tara gallagher" w:date="2024-10-25T09:59:00Z">
        <w:r w:rsidDel="00BD3483">
          <w:rPr>
            <w:rFonts w:ascii="Cambria" w:hAnsi="Cambria"/>
          </w:rPr>
          <w:delText>Supplemental Figures</w:delText>
        </w:r>
      </w:del>
    </w:p>
    <w:p w14:paraId="6625501A" w14:textId="0B246939" w:rsidR="007F2147" w:rsidDel="009A5B71" w:rsidRDefault="007F2147">
      <w:pPr>
        <w:rPr>
          <w:del w:id="47" w:author="tara gallagher" w:date="2024-10-25T10:24:00Z"/>
          <w:rFonts w:ascii="Cambria" w:hAnsi="Cambria"/>
        </w:rPr>
      </w:pPr>
    </w:p>
    <w:p w14:paraId="6C9D9CC7" w14:textId="13B8959E" w:rsidR="00E34F8C" w:rsidDel="009A5B71" w:rsidRDefault="00E34F8C">
      <w:pPr>
        <w:rPr>
          <w:del w:id="48" w:author="tara gallagher" w:date="2024-10-25T10:24:00Z"/>
          <w:rFonts w:ascii="Cambria" w:hAnsi="Cambria"/>
        </w:rPr>
      </w:pPr>
      <w:del w:id="49" w:author="tara gallagher" w:date="2024-10-25T10:24:00Z">
        <w:r w:rsidDel="009A5B71">
          <w:rPr>
            <w:rFonts w:ascii="Cambria" w:hAnsi="Cambria"/>
          </w:rPr>
          <w:br w:type="page"/>
        </w:r>
      </w:del>
    </w:p>
    <w:p w14:paraId="398855CF" w14:textId="517C4F46" w:rsidR="007F2147" w:rsidRDefault="00883951">
      <w:pPr>
        <w:rPr>
          <w:rFonts w:ascii="Cambria" w:hAnsi="Cambria"/>
        </w:rPr>
      </w:pPr>
      <w:del w:id="50" w:author="tara gallagher" w:date="2024-10-23T13:18:00Z">
        <w:r w:rsidDel="008A28CE">
          <w:rPr>
            <w:rFonts w:ascii="Cambria" w:hAnsi="Cambria"/>
            <w:noProof/>
          </w:rPr>
          <w:drawing>
            <wp:inline distT="0" distB="0" distL="0" distR="0" wp14:anchorId="5F32321F" wp14:editId="28FA14C3">
              <wp:extent cx="5943600" cy="4160520"/>
              <wp:effectExtent l="0" t="0" r="0" b="5080"/>
              <wp:docPr id="743079354" name="Picture 1" descr="A graph of different colors and size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3079354" name="Picture 1" descr="A graph of different colors and sizes&#10;&#10;Description automatically generated"/>
                      <pic:cNvPicPr/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6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6BC87B3" w14:textId="527B8C5B" w:rsidR="007F2147" w:rsidRDefault="008A28CE">
      <w:pPr>
        <w:rPr>
          <w:rFonts w:ascii="Cambria" w:hAnsi="Cambria"/>
        </w:rPr>
      </w:pPr>
      <w:ins w:id="51" w:author="tara gallagher" w:date="2024-10-23T13:22:00Z">
        <w:r w:rsidRPr="008A28CE">
          <w:rPr>
            <w:rFonts w:ascii="Cambria" w:hAnsi="Cambria"/>
          </w:rPr>
          <w:drawing>
            <wp:inline distT="0" distB="0" distL="0" distR="0" wp14:anchorId="68C45A05" wp14:editId="2B920B02">
              <wp:extent cx="5943600" cy="4160520"/>
              <wp:effectExtent l="0" t="0" r="0" b="5080"/>
              <wp:docPr id="1455484806" name="Picture 1" descr="A graph of different colors and size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55484806" name="Picture 1" descr="A graph of different colors and sizes&#10;&#10;Description automatically generated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6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3ED0FE" w14:textId="15288941" w:rsidR="00E34F8C" w:rsidRDefault="00E34F8C">
      <w:pPr>
        <w:rPr>
          <w:rFonts w:ascii="Cambria" w:hAnsi="Cambria"/>
        </w:rPr>
      </w:pPr>
    </w:p>
    <w:p w14:paraId="1ED8D537" w14:textId="3D42ABD9" w:rsidR="007D0E63" w:rsidRDefault="007F2147">
      <w:pPr>
        <w:rPr>
          <w:rFonts w:ascii="Cambria" w:hAnsi="Cambria"/>
        </w:rPr>
      </w:pPr>
      <w:r w:rsidRPr="00E34F8C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E34F8C">
        <w:rPr>
          <w:rFonts w:ascii="Cambria" w:hAnsi="Cambria"/>
          <w:b/>
          <w:bCs/>
        </w:rPr>
        <w:t xml:space="preserve"> S1</w:t>
      </w:r>
      <w:r>
        <w:rPr>
          <w:rFonts w:ascii="Cambria" w:hAnsi="Cambria"/>
        </w:rPr>
        <w:t>:</w:t>
      </w:r>
      <w:r w:rsidR="00E34F8C">
        <w:rPr>
          <w:rFonts w:ascii="Cambria" w:hAnsi="Cambria"/>
        </w:rPr>
        <w:t xml:space="preserve"> T</w:t>
      </w:r>
      <w:r w:rsidR="007B34CB" w:rsidRPr="00CD0D15">
        <w:rPr>
          <w:rFonts w:ascii="Cambria" w:hAnsi="Cambria"/>
        </w:rPr>
        <w:t xml:space="preserve">wo-photon fluorescence emission spectra of </w:t>
      </w:r>
      <w:r w:rsidR="007B34CB" w:rsidRPr="00CD0D15">
        <w:rPr>
          <w:rFonts w:ascii="Cambria" w:hAnsi="Cambria"/>
          <w:i/>
        </w:rPr>
        <w:t>P. aeruginosa</w:t>
      </w:r>
      <w:r w:rsidR="007B34CB" w:rsidRPr="00CD0D15">
        <w:rPr>
          <w:rFonts w:ascii="Cambria" w:hAnsi="Cambria"/>
        </w:rPr>
        <w:t xml:space="preserve"> fluorophores characterized</w:t>
      </w:r>
      <w:r w:rsidR="007B34CB">
        <w:rPr>
          <w:rFonts w:ascii="Cambria" w:hAnsi="Cambria"/>
        </w:rPr>
        <w:t xml:space="preserve"> with a hyperspectral imaging microscope (excitation = 740 nm, emission window = 400-690 nm)</w:t>
      </w:r>
      <w:r w:rsidR="00E34F8C">
        <w:rPr>
          <w:rFonts w:ascii="Cambria" w:hAnsi="Cambria"/>
        </w:rPr>
        <w:t xml:space="preserve">. </w:t>
      </w:r>
      <w:ins w:id="52" w:author="tara gallagher" w:date="2024-10-23T12:39:00Z">
        <w:r w:rsidR="00F23E7C">
          <w:rPr>
            <w:rFonts w:ascii="Cambria" w:hAnsi="Cambria"/>
          </w:rPr>
          <w:t>(</w:t>
        </w:r>
      </w:ins>
      <w:ins w:id="53" w:author="tara gallagher" w:date="2024-10-23T12:40:00Z">
        <w:r w:rsidR="00F23E7C" w:rsidRPr="00F23E7C">
          <w:rPr>
            <w:rFonts w:ascii="Cambria" w:hAnsi="Cambria"/>
            <w:b/>
            <w:bCs/>
            <w:rPrChange w:id="54" w:author="tara gallagher" w:date="2024-10-23T12:40:00Z">
              <w:rPr>
                <w:rFonts w:ascii="Cambria" w:hAnsi="Cambria"/>
              </w:rPr>
            </w:rPrChange>
          </w:rPr>
          <w:t>A</w:t>
        </w:r>
        <w:r w:rsidR="00F23E7C">
          <w:rPr>
            <w:rFonts w:ascii="Cambria" w:hAnsi="Cambria"/>
          </w:rPr>
          <w:t xml:space="preserve">) </w:t>
        </w:r>
      </w:ins>
      <w:r w:rsidR="00E34F8C">
        <w:rPr>
          <w:rFonts w:ascii="Cambria" w:hAnsi="Cambria"/>
        </w:rPr>
        <w:t>The f</w:t>
      </w:r>
      <w:r w:rsidR="00E34F8C" w:rsidRPr="00E34F8C">
        <w:rPr>
          <w:rFonts w:ascii="Cambria" w:hAnsi="Cambria"/>
        </w:rPr>
        <w:t>l</w:t>
      </w:r>
      <w:r w:rsidR="004D413C">
        <w:rPr>
          <w:rFonts w:ascii="Cambria" w:hAnsi="Cambria"/>
        </w:rPr>
        <w:t>u</w:t>
      </w:r>
      <w:r w:rsidR="00E34F8C" w:rsidRPr="00E34F8C">
        <w:rPr>
          <w:rFonts w:ascii="Cambria" w:hAnsi="Cambria"/>
        </w:rPr>
        <w:t>orescence emission spectra</w:t>
      </w:r>
      <w:ins w:id="55" w:author="tara gallagher" w:date="2024-10-23T13:24:00Z">
        <w:r w:rsidR="00336940">
          <w:rPr>
            <w:rFonts w:ascii="Cambria" w:hAnsi="Cambria"/>
          </w:rPr>
          <w:t xml:space="preserve">, </w:t>
        </w:r>
      </w:ins>
      <w:del w:id="56" w:author="tara gallagher" w:date="2024-10-23T13:24:00Z">
        <w:r w:rsidR="00E34F8C" w:rsidRPr="00E34F8C" w:rsidDel="00336940">
          <w:rPr>
            <w:rFonts w:ascii="Cambria" w:hAnsi="Cambria"/>
          </w:rPr>
          <w:delText xml:space="preserve"> </w:delText>
        </w:r>
        <w:r w:rsidR="00E34F8C" w:rsidDel="00336940">
          <w:rPr>
            <w:rFonts w:ascii="Cambria" w:hAnsi="Cambria"/>
          </w:rPr>
          <w:delText xml:space="preserve">were </w:delText>
        </w:r>
      </w:del>
      <w:r w:rsidR="00E34F8C" w:rsidRPr="00E34F8C">
        <w:rPr>
          <w:rFonts w:ascii="Cambria" w:hAnsi="Cambria"/>
        </w:rPr>
        <w:t>normalized by max peak intensity of fluorophores</w:t>
      </w:r>
      <w:r w:rsidR="00E34F8C">
        <w:rPr>
          <w:rFonts w:ascii="Cambria" w:hAnsi="Cambria"/>
        </w:rPr>
        <w:t xml:space="preserve">. </w:t>
      </w:r>
      <w:ins w:id="57" w:author="tara gallagher" w:date="2024-10-23T12:40:00Z">
        <w:r w:rsidR="00F23E7C">
          <w:rPr>
            <w:rFonts w:ascii="Cambria" w:hAnsi="Cambria"/>
          </w:rPr>
          <w:t>(</w:t>
        </w:r>
        <w:r w:rsidR="00F23E7C" w:rsidRPr="00F23E7C">
          <w:rPr>
            <w:rFonts w:ascii="Cambria" w:hAnsi="Cambria"/>
            <w:b/>
            <w:bCs/>
            <w:rPrChange w:id="58" w:author="tara gallagher" w:date="2024-10-23T12:40:00Z">
              <w:rPr>
                <w:rFonts w:ascii="Cambria" w:hAnsi="Cambria"/>
              </w:rPr>
            </w:rPrChange>
          </w:rPr>
          <w:t>B</w:t>
        </w:r>
        <w:r w:rsidR="00F23E7C">
          <w:rPr>
            <w:rFonts w:ascii="Cambria" w:hAnsi="Cambria"/>
          </w:rPr>
          <w:t>) The raw fluorescence is also depicted</w:t>
        </w:r>
      </w:ins>
      <w:ins w:id="59" w:author="tara gallagher" w:date="2024-10-23T13:24:00Z">
        <w:r w:rsidR="00336940">
          <w:rPr>
            <w:rFonts w:ascii="Cambria" w:hAnsi="Cambria"/>
          </w:rPr>
          <w:t>. Worth noting, different concentrations of fluorophores were used for spectral imaging (see Methods)</w:t>
        </w:r>
      </w:ins>
      <w:ins w:id="60" w:author="tara gallagher" w:date="2024-10-23T12:40:00Z">
        <w:r w:rsidR="00F23E7C">
          <w:rPr>
            <w:rFonts w:ascii="Cambria" w:hAnsi="Cambria"/>
          </w:rPr>
          <w:t xml:space="preserve">. </w:t>
        </w:r>
      </w:ins>
      <w:r w:rsidR="00E34F8C">
        <w:rPr>
          <w:rFonts w:ascii="Cambria" w:hAnsi="Cambria"/>
        </w:rPr>
        <w:t xml:space="preserve">The gray window (400-500 nm) represents the emission filter used for downstream </w:t>
      </w:r>
      <w:r w:rsidR="00883951">
        <w:rPr>
          <w:rFonts w:ascii="Cambria" w:hAnsi="Cambria"/>
        </w:rPr>
        <w:t xml:space="preserve">image </w:t>
      </w:r>
      <w:r w:rsidR="00E34F8C">
        <w:rPr>
          <w:rFonts w:ascii="Cambria" w:hAnsi="Cambria"/>
        </w:rPr>
        <w:t>acquisition</w:t>
      </w:r>
      <w:r w:rsidR="00883951">
        <w:rPr>
          <w:rFonts w:ascii="Cambria" w:hAnsi="Cambria"/>
        </w:rPr>
        <w:t xml:space="preserve"> of bacterial samples</w:t>
      </w:r>
      <w:r w:rsidR="00E34F8C">
        <w:rPr>
          <w:rFonts w:ascii="Cambria" w:hAnsi="Cambria"/>
        </w:rPr>
        <w:t xml:space="preserve"> with the DIVER FLIM microscope. </w:t>
      </w:r>
      <w:r w:rsidR="00883951">
        <w:rPr>
          <w:rFonts w:ascii="Cambria" w:hAnsi="Cambria"/>
        </w:rPr>
        <w:t xml:space="preserve">CPX = </w:t>
      </w:r>
      <w:r w:rsidR="0086372B" w:rsidRPr="0086372B">
        <w:rPr>
          <w:rFonts w:ascii="Cambria" w:hAnsi="Cambria"/>
        </w:rPr>
        <w:t>coproporphyrin</w:t>
      </w:r>
      <w:r w:rsidR="00883951">
        <w:rPr>
          <w:rFonts w:ascii="Cambria" w:hAnsi="Cambria"/>
        </w:rPr>
        <w:t xml:space="preserve">, FAD = </w:t>
      </w:r>
      <w:r w:rsidR="00C25542" w:rsidRPr="00C25542">
        <w:rPr>
          <w:rFonts w:ascii="Cambria" w:hAnsi="Cambria"/>
        </w:rPr>
        <w:t>flavin adenine dinucleotide</w:t>
      </w:r>
      <w:r w:rsidR="00883951">
        <w:rPr>
          <w:rFonts w:ascii="Cambria" w:hAnsi="Cambria"/>
        </w:rPr>
        <w:t>,</w:t>
      </w:r>
      <w:r w:rsidR="00C25542">
        <w:rPr>
          <w:rFonts w:ascii="Cambria" w:hAnsi="Cambria"/>
        </w:rPr>
        <w:t xml:space="preserve"> NADH = </w:t>
      </w:r>
      <w:r w:rsidR="00C25542" w:rsidRPr="00C25542">
        <w:rPr>
          <w:rFonts w:ascii="Cambria" w:hAnsi="Cambria"/>
        </w:rPr>
        <w:t>nicotinamide adenine dinucleotide</w:t>
      </w:r>
      <w:r w:rsidR="00C25542">
        <w:rPr>
          <w:rFonts w:ascii="Cambria" w:hAnsi="Cambria"/>
        </w:rPr>
        <w:t xml:space="preserve"> </w:t>
      </w:r>
      <w:proofErr w:type="gramStart"/>
      <w:r w:rsidR="00C25542">
        <w:rPr>
          <w:rFonts w:ascii="Cambria" w:hAnsi="Cambria"/>
        </w:rPr>
        <w:t xml:space="preserve">hydrogen, </w:t>
      </w:r>
      <w:r w:rsidR="00883951">
        <w:rPr>
          <w:rFonts w:ascii="Cambria" w:hAnsi="Cambria"/>
        </w:rPr>
        <w:t xml:space="preserve"> </w:t>
      </w:r>
      <w:proofErr w:type="spellStart"/>
      <w:r w:rsidR="00883951" w:rsidRPr="00883951">
        <w:rPr>
          <w:rFonts w:ascii="Cambria" w:hAnsi="Cambria"/>
        </w:rPr>
        <w:t>OHPhz</w:t>
      </w:r>
      <w:proofErr w:type="spellEnd"/>
      <w:proofErr w:type="gramEnd"/>
      <w:r w:rsidR="00883951" w:rsidRPr="00883951">
        <w:rPr>
          <w:rFonts w:ascii="Cambria" w:hAnsi="Cambria"/>
        </w:rPr>
        <w:t xml:space="preserve"> = 1-hydroxyphenazine, </w:t>
      </w:r>
      <w:r w:rsidR="00883951">
        <w:rPr>
          <w:rFonts w:ascii="Cambria" w:hAnsi="Cambria"/>
        </w:rPr>
        <w:t xml:space="preserve">PCA = </w:t>
      </w:r>
      <w:r w:rsidR="00883951" w:rsidRPr="00883951">
        <w:rPr>
          <w:rFonts w:ascii="Cambria" w:hAnsi="Cambria"/>
        </w:rPr>
        <w:t>phenazine-1-carboxylic acid</w:t>
      </w:r>
      <w:r w:rsidR="00883951">
        <w:rPr>
          <w:rFonts w:ascii="Cambria" w:hAnsi="Cambria"/>
        </w:rPr>
        <w:t xml:space="preserve">, PCN = </w:t>
      </w:r>
      <w:r w:rsidR="00883951" w:rsidRPr="00883951">
        <w:rPr>
          <w:rFonts w:ascii="Cambria" w:hAnsi="Cambria"/>
        </w:rPr>
        <w:t>phenazine-1-carboxamide</w:t>
      </w:r>
      <w:r w:rsidR="00883951">
        <w:rPr>
          <w:rFonts w:ascii="Cambria" w:hAnsi="Cambria"/>
        </w:rPr>
        <w:t xml:space="preserve">, </w:t>
      </w:r>
      <w:r w:rsidR="00883951" w:rsidRPr="00883951">
        <w:rPr>
          <w:rFonts w:ascii="Cambria" w:hAnsi="Cambria"/>
        </w:rPr>
        <w:t>PVD = pyoverdine, PYO = pyocyanin</w:t>
      </w:r>
      <w:r w:rsidR="00883951">
        <w:rPr>
          <w:rFonts w:ascii="Cambria" w:hAnsi="Cambria"/>
        </w:rPr>
        <w:t xml:space="preserve">. </w:t>
      </w:r>
    </w:p>
    <w:p w14:paraId="74470D5E" w14:textId="17B6F77C" w:rsidR="00883951" w:rsidRDefault="0088395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140FCA1" w14:textId="77777777" w:rsidR="007B34CB" w:rsidRDefault="007B34CB">
      <w:pPr>
        <w:rPr>
          <w:rFonts w:ascii="Cambria" w:hAnsi="Cambria"/>
        </w:rPr>
      </w:pPr>
    </w:p>
    <w:p w14:paraId="1F122A2B" w14:textId="1D545BB8" w:rsidR="00807293" w:rsidRDefault="000E2B9D">
      <w:pPr>
        <w:rPr>
          <w:rFonts w:ascii="Cambria" w:hAnsi="Cambria"/>
        </w:rPr>
      </w:pPr>
      <w:del w:id="61" w:author="tara gallagher" w:date="2024-10-23T14:00:00Z">
        <w:r w:rsidRPr="00FA4C9A" w:rsidDel="0031295D">
          <w:rPr>
            <w:rFonts w:ascii="Cambria" w:hAnsi="Cambria"/>
            <w:noProof/>
            <w:vertAlign w:val="subscript"/>
            <w:rPrChange w:id="62" w:author="tara gallagher" w:date="2024-10-23T13:36:00Z">
              <w:rPr>
                <w:rFonts w:ascii="Cambria" w:hAnsi="Cambria"/>
                <w:noProof/>
              </w:rPr>
            </w:rPrChange>
          </w:rPr>
          <w:drawing>
            <wp:inline distT="0" distB="0" distL="0" distR="0" wp14:anchorId="7D38F864" wp14:editId="484F6D99">
              <wp:extent cx="6261100" cy="7436872"/>
              <wp:effectExtent l="0" t="0" r="0" b="5715"/>
              <wp:docPr id="1357133432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57133432" name="Picture 1" descr="A screenshot of a graph&#10;&#10;Description automatically generated"/>
                      <pic:cNvPicPr/>
                    </pic:nvPicPr>
                    <pic:blipFill rotWithShape="1">
                      <a:blip r:embed="rId9"/>
                      <a:srcRect t="7937" b="26075"/>
                      <a:stretch/>
                    </pic:blipFill>
                    <pic:spPr bwMode="auto">
                      <a:xfrm>
                        <a:off x="0" y="0"/>
                        <a:ext cx="6280546" cy="74599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6C777F5F" w14:textId="09E2B2FE" w:rsidR="00807293" w:rsidRPr="0048383E" w:rsidRDefault="0031295D">
      <w:pPr>
        <w:rPr>
          <w:rFonts w:ascii="Cambria" w:hAnsi="Cambria"/>
          <w:vertAlign w:val="subscript"/>
          <w:rPrChange w:id="63" w:author="tara gallagher" w:date="2024-10-23T20:12:00Z">
            <w:rPr>
              <w:rFonts w:ascii="Cambria" w:hAnsi="Cambria"/>
            </w:rPr>
          </w:rPrChange>
        </w:rPr>
      </w:pPr>
      <w:ins w:id="64" w:author="tara gallagher" w:date="2024-10-23T14:04:00Z">
        <w:r w:rsidRPr="0048383E">
          <w:rPr>
            <w:rFonts w:ascii="Cambria" w:hAnsi="Cambria"/>
            <w:vertAlign w:val="subscript"/>
            <w:rPrChange w:id="65" w:author="tara gallagher" w:date="2024-10-23T20:12:00Z">
              <w:rPr>
                <w:rFonts w:ascii="Cambria" w:hAnsi="Cambria"/>
              </w:rPr>
            </w:rPrChange>
          </w:rPr>
          <w:drawing>
            <wp:inline distT="0" distB="0" distL="0" distR="0" wp14:anchorId="58F96415" wp14:editId="55C9EF55">
              <wp:extent cx="5943600" cy="5607313"/>
              <wp:effectExtent l="0" t="0" r="0" b="6350"/>
              <wp:docPr id="858373989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58373989" name="Picture 1" descr="A screenshot of a graph&#10;&#10;Description automatically generated"/>
                      <pic:cNvPicPr/>
                    </pic:nvPicPr>
                    <pic:blipFill rotWithShape="1">
                      <a:blip r:embed="rId10"/>
                      <a:srcRect b="16757"/>
                      <a:stretch/>
                    </pic:blipFill>
                    <pic:spPr bwMode="auto">
                      <a:xfrm>
                        <a:off x="0" y="0"/>
                        <a:ext cx="5943600" cy="560731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99C397F" w14:textId="77777777" w:rsidR="0031295D" w:rsidRDefault="0031295D">
      <w:pPr>
        <w:rPr>
          <w:ins w:id="66" w:author="tara gallagher" w:date="2024-10-23T14:01:00Z"/>
          <w:rFonts w:ascii="Cambria" w:hAnsi="Cambria"/>
          <w:b/>
          <w:bCs/>
        </w:rPr>
      </w:pPr>
    </w:p>
    <w:p w14:paraId="584D17DD" w14:textId="275C3FD3" w:rsidR="00083988" w:rsidRDefault="00807293">
      <w:pPr>
        <w:rPr>
          <w:rFonts w:ascii="Cambria" w:hAnsi="Cambria"/>
        </w:rPr>
      </w:pPr>
      <w:r w:rsidRPr="00807293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807293">
        <w:rPr>
          <w:rFonts w:ascii="Cambria" w:hAnsi="Cambria"/>
          <w:b/>
          <w:bCs/>
        </w:rPr>
        <w:t xml:space="preserve"> S2:</w:t>
      </w:r>
      <w:r>
        <w:rPr>
          <w:rFonts w:ascii="Cambria" w:hAnsi="Cambria"/>
        </w:rPr>
        <w:t xml:space="preserve"> (A) Two-photon fluorescence spectra (excitation of 740 n</w:t>
      </w:r>
      <w:r w:rsidR="00B23E33">
        <w:rPr>
          <w:rFonts w:ascii="Cambria" w:hAnsi="Cambria"/>
        </w:rPr>
        <w:t>m</w:t>
      </w:r>
      <w:r>
        <w:rPr>
          <w:rFonts w:ascii="Cambria" w:hAnsi="Cambria"/>
        </w:rPr>
        <w:t>) of 500 µM pyoc</w:t>
      </w:r>
      <w:ins w:id="67" w:author="tara gallagher" w:date="2024-10-23T14:16:00Z">
        <w:r w:rsidR="00B7295E">
          <w:rPr>
            <w:rFonts w:ascii="Cambria" w:hAnsi="Cambria"/>
          </w:rPr>
          <w:t>y</w:t>
        </w:r>
      </w:ins>
      <w:r>
        <w:rPr>
          <w:rFonts w:ascii="Cambria" w:hAnsi="Cambria"/>
        </w:rPr>
        <w:t>anin when reduced with a gradient of TCEP</w:t>
      </w:r>
      <w:r w:rsidR="002164A3">
        <w:rPr>
          <w:rFonts w:ascii="Cambria" w:hAnsi="Cambria"/>
        </w:rPr>
        <w:t xml:space="preserve"> or of 821 µM pyocyanin electrochemically reduced (EC).</w:t>
      </w:r>
      <w:r w:rsidR="006A61D0">
        <w:rPr>
          <w:rFonts w:ascii="Cambria" w:hAnsi="Cambria"/>
        </w:rPr>
        <w:t xml:space="preserve"> The fluorescent emission spectra of </w:t>
      </w:r>
      <w:proofErr w:type="gramStart"/>
      <w:r w:rsidR="006A61D0">
        <w:rPr>
          <w:rFonts w:ascii="Cambria" w:hAnsi="Cambria"/>
        </w:rPr>
        <w:t>electrochemically-reduced</w:t>
      </w:r>
      <w:proofErr w:type="gramEnd"/>
      <w:r w:rsidR="006A61D0">
        <w:rPr>
          <w:rFonts w:ascii="Cambria" w:hAnsi="Cambria"/>
        </w:rPr>
        <w:t xml:space="preserve"> pyocyanin was shifted slightly to the </w:t>
      </w:r>
      <w:r w:rsidR="002164A3">
        <w:rPr>
          <w:rFonts w:ascii="Cambria" w:hAnsi="Cambria"/>
        </w:rPr>
        <w:t>left</w:t>
      </w:r>
      <w:r w:rsidR="006A61D0">
        <w:rPr>
          <w:rFonts w:ascii="Cambria" w:hAnsi="Cambria"/>
        </w:rPr>
        <w:t xml:space="preserve"> (</w:t>
      </w:r>
      <w:ins w:id="68" w:author="tara gallagher" w:date="2024-10-23T14:00:00Z">
        <w:r w:rsidR="0031295D">
          <w:rPr>
            <w:rFonts w:ascii="Cambria" w:hAnsi="Cambria"/>
          </w:rPr>
          <w:t>shorter</w:t>
        </w:r>
      </w:ins>
      <w:del w:id="69" w:author="tara gallagher" w:date="2024-10-23T14:00:00Z">
        <w:r w:rsidR="006A61D0" w:rsidDel="0031295D">
          <w:rPr>
            <w:rFonts w:ascii="Cambria" w:hAnsi="Cambria"/>
          </w:rPr>
          <w:delText>longer</w:delText>
        </w:r>
      </w:del>
      <w:r w:rsidR="006A61D0">
        <w:rPr>
          <w:rFonts w:ascii="Cambria" w:hAnsi="Cambria"/>
        </w:rPr>
        <w:t xml:space="preserve"> wavelength) of TCEP-reduced py</w:t>
      </w:r>
      <w:ins w:id="70" w:author="tara gallagher" w:date="2024-10-23T14:16:00Z">
        <w:r w:rsidR="00B7295E">
          <w:rPr>
            <w:rFonts w:ascii="Cambria" w:hAnsi="Cambria"/>
          </w:rPr>
          <w:t>ocy</w:t>
        </w:r>
      </w:ins>
      <w:del w:id="71" w:author="tara gallagher" w:date="2024-10-23T14:16:00Z">
        <w:r w:rsidR="006A61D0" w:rsidDel="00B7295E">
          <w:rPr>
            <w:rFonts w:ascii="Cambria" w:hAnsi="Cambria"/>
          </w:rPr>
          <w:delText>co</w:delText>
        </w:r>
      </w:del>
      <w:r w:rsidR="006A61D0">
        <w:rPr>
          <w:rFonts w:ascii="Cambria" w:hAnsi="Cambria"/>
        </w:rPr>
        <w:t xml:space="preserve">anin (1:1 </w:t>
      </w:r>
      <w:proofErr w:type="spellStart"/>
      <w:r w:rsidR="006A61D0">
        <w:rPr>
          <w:rFonts w:ascii="Cambria" w:hAnsi="Cambria"/>
        </w:rPr>
        <w:t>pyoc</w:t>
      </w:r>
      <w:ins w:id="72" w:author="tara gallagher" w:date="2024-10-23T14:16:00Z">
        <w:r w:rsidR="00B7295E">
          <w:rPr>
            <w:rFonts w:ascii="Cambria" w:hAnsi="Cambria"/>
          </w:rPr>
          <w:t>y</w:t>
        </w:r>
      </w:ins>
      <w:r w:rsidR="006A61D0">
        <w:rPr>
          <w:rFonts w:ascii="Cambria" w:hAnsi="Cambria"/>
        </w:rPr>
        <w:t>anin:TCEP</w:t>
      </w:r>
      <w:proofErr w:type="spellEnd"/>
      <w:r w:rsidR="006A61D0">
        <w:rPr>
          <w:rFonts w:ascii="Cambria" w:hAnsi="Cambria"/>
        </w:rPr>
        <w:t xml:space="preserve"> ratio). </w:t>
      </w:r>
      <w:r>
        <w:rPr>
          <w:rFonts w:ascii="Cambria" w:hAnsi="Cambria"/>
        </w:rPr>
        <w:t>(</w:t>
      </w:r>
      <w:r w:rsidR="002164A3">
        <w:rPr>
          <w:rFonts w:ascii="Cambria" w:hAnsi="Cambria"/>
          <w:b/>
          <w:bCs/>
        </w:rPr>
        <w:t>B</w:t>
      </w:r>
      <w:r>
        <w:rPr>
          <w:rFonts w:ascii="Cambria" w:hAnsi="Cambria"/>
        </w:rPr>
        <w:t>) Flu</w:t>
      </w:r>
      <w:r w:rsidR="00B23E33">
        <w:rPr>
          <w:rFonts w:ascii="Cambria" w:hAnsi="Cambria"/>
        </w:rPr>
        <w:t>o</w:t>
      </w:r>
      <w:r>
        <w:rPr>
          <w:rFonts w:ascii="Cambria" w:hAnsi="Cambria"/>
        </w:rPr>
        <w:t>rescence lifetime phasor signal of 500 µM pyoc</w:t>
      </w:r>
      <w:ins w:id="73" w:author="tara gallagher" w:date="2024-10-23T14:16:00Z">
        <w:r w:rsidR="00B7295E">
          <w:rPr>
            <w:rFonts w:ascii="Cambria" w:hAnsi="Cambria"/>
          </w:rPr>
          <w:t>y</w:t>
        </w:r>
      </w:ins>
      <w:r>
        <w:rPr>
          <w:rFonts w:ascii="Cambria" w:hAnsi="Cambria"/>
        </w:rPr>
        <w:t xml:space="preserve">anin when treated with a gradient of TCEP. </w:t>
      </w:r>
      <w:r w:rsidR="006A61D0">
        <w:rPr>
          <w:rFonts w:ascii="Cambria" w:hAnsi="Cambria"/>
        </w:rPr>
        <w:t>As the amount of TCEP increased, the phasor signal shifted further to the left. (</w:t>
      </w:r>
      <w:r w:rsidR="002164A3">
        <w:rPr>
          <w:rFonts w:ascii="Cambria" w:hAnsi="Cambria"/>
          <w:b/>
          <w:bCs/>
        </w:rPr>
        <w:t>D</w:t>
      </w:r>
      <w:r w:rsidR="006A61D0">
        <w:rPr>
          <w:rFonts w:ascii="Cambria" w:hAnsi="Cambria"/>
        </w:rPr>
        <w:t xml:space="preserve">) 1:1 TCEP-treated pyocyanin had a </w:t>
      </w:r>
      <w:ins w:id="74" w:author="tara gallagher" w:date="2024-10-23T14:00:00Z">
        <w:r w:rsidR="0031295D">
          <w:rPr>
            <w:rFonts w:ascii="Cambria" w:hAnsi="Cambria"/>
          </w:rPr>
          <w:t xml:space="preserve">FLIM </w:t>
        </w:r>
      </w:ins>
      <w:r w:rsidR="006A61D0">
        <w:rPr>
          <w:rFonts w:ascii="Cambria" w:hAnsi="Cambria"/>
        </w:rPr>
        <w:t>phasor signal shifted further to the left than electrochemically reduced pyocyanin.</w:t>
      </w:r>
      <w:ins w:id="75" w:author="tara gallagher" w:date="2024-10-23T14:15:00Z">
        <w:r w:rsidR="00B7295E">
          <w:rPr>
            <w:rFonts w:ascii="Cambria" w:hAnsi="Cambria"/>
          </w:rPr>
          <w:t xml:space="preserve"> PYO = Pyocyanin. </w:t>
        </w:r>
      </w:ins>
    </w:p>
    <w:p w14:paraId="2630A4E4" w14:textId="77777777" w:rsidR="00083988" w:rsidRDefault="0008398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1E84EF6B" w14:textId="77777777" w:rsidR="00807293" w:rsidRDefault="00807293">
      <w:pPr>
        <w:rPr>
          <w:rFonts w:ascii="Cambria" w:hAnsi="Cambria"/>
        </w:rPr>
      </w:pPr>
    </w:p>
    <w:p w14:paraId="1E1D1C76" w14:textId="77777777" w:rsidR="0086372B" w:rsidRDefault="0086372B">
      <w:pPr>
        <w:rPr>
          <w:rFonts w:ascii="Cambria" w:hAnsi="Cambria"/>
        </w:rPr>
      </w:pPr>
    </w:p>
    <w:p w14:paraId="24A0DECA" w14:textId="77777777" w:rsidR="007B34CB" w:rsidRDefault="007B34CB">
      <w:pPr>
        <w:rPr>
          <w:rFonts w:ascii="Cambria" w:hAnsi="Cambria"/>
        </w:rPr>
      </w:pPr>
    </w:p>
    <w:p w14:paraId="46B84757" w14:textId="77777777" w:rsidR="00B2262C" w:rsidRDefault="00B2262C">
      <w:pPr>
        <w:rPr>
          <w:rFonts w:ascii="Cambria" w:hAnsi="Cambria"/>
        </w:rPr>
      </w:pPr>
    </w:p>
    <w:p w14:paraId="7F6DD809" w14:textId="0476911E" w:rsidR="0009672D" w:rsidRDefault="0009672D">
      <w:pPr>
        <w:rPr>
          <w:rFonts w:ascii="Cambria" w:hAnsi="Cambria"/>
        </w:rPr>
      </w:pPr>
    </w:p>
    <w:p w14:paraId="49F74C41" w14:textId="7E66259F" w:rsidR="00BC62D7" w:rsidDel="00F07D8C" w:rsidRDefault="00C57CCE">
      <w:pPr>
        <w:rPr>
          <w:del w:id="76" w:author="tara gallagher" w:date="2024-10-23T14:24:00Z"/>
          <w:rFonts w:ascii="Cambria" w:hAnsi="Cambria"/>
        </w:rPr>
      </w:pPr>
      <w:ins w:id="77" w:author="tara gallagher" w:date="2024-10-25T09:53:00Z">
        <w:r>
          <w:rPr>
            <w:rFonts w:ascii="Cambria" w:hAnsi="Cambria"/>
          </w:rPr>
          <w:lastRenderedPageBreak/>
          <w:softHyphen/>
        </w:r>
      </w:ins>
      <w:ins w:id="78" w:author="tara gallagher" w:date="2024-10-25T09:54:00Z">
        <w:r>
          <w:rPr>
            <w:rFonts w:ascii="Cambria" w:hAnsi="Cambria"/>
          </w:rPr>
          <w:softHyphen/>
        </w:r>
        <w:r>
          <w:rPr>
            <w:rFonts w:ascii="Cambria" w:hAnsi="Cambria"/>
          </w:rPr>
          <w:softHyphen/>
        </w:r>
        <w:r>
          <w:rPr>
            <w:rFonts w:ascii="Cambria" w:hAnsi="Cambria"/>
          </w:rPr>
          <w:softHyphen/>
        </w:r>
        <w:r w:rsidRPr="00C57CCE">
          <w:rPr>
            <w:noProof/>
          </w:rPr>
          <w:t xml:space="preserve"> </w:t>
        </w:r>
        <w:r w:rsidRPr="00C57CCE">
          <w:rPr>
            <w:rFonts w:ascii="Cambria" w:hAnsi="Cambria"/>
          </w:rPr>
          <w:drawing>
            <wp:inline distT="0" distB="0" distL="0" distR="0" wp14:anchorId="10696FE4" wp14:editId="37F64948">
              <wp:extent cx="5323205" cy="8229600"/>
              <wp:effectExtent l="0" t="0" r="0" b="0"/>
              <wp:docPr id="1206812146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06812146" name="Picture 1" descr="A screenshot of a graph&#10;&#10;Description automatically generated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3205" cy="8229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3052EF" w14:textId="77777777" w:rsidR="00273989" w:rsidRDefault="00273989">
      <w:pPr>
        <w:rPr>
          <w:rFonts w:ascii="Cambria" w:hAnsi="Cambria"/>
          <w:b/>
          <w:bCs/>
        </w:rPr>
      </w:pPr>
    </w:p>
    <w:p w14:paraId="73F578AF" w14:textId="2D2F565A" w:rsidR="00273989" w:rsidRDefault="000A14C2">
      <w:pPr>
        <w:rPr>
          <w:rFonts w:ascii="Cambria" w:hAnsi="Cambria"/>
          <w:b/>
          <w:bCs/>
        </w:rPr>
      </w:pPr>
      <w:del w:id="79" w:author="tara gallagher" w:date="2024-10-23T14:20:00Z">
        <w:r w:rsidRPr="000A14C2" w:rsidDel="00423746">
          <w:rPr>
            <w:rFonts w:ascii="Cambria" w:hAnsi="Cambria"/>
            <w:b/>
            <w:bCs/>
            <w:noProof/>
          </w:rPr>
          <w:lastRenderedPageBreak/>
          <w:drawing>
            <wp:inline distT="0" distB="0" distL="0" distR="0" wp14:anchorId="22F1037D" wp14:editId="0C107B49">
              <wp:extent cx="4927600" cy="3674642"/>
              <wp:effectExtent l="0" t="0" r="0" b="0"/>
              <wp:docPr id="582800158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82800158" name="Picture 1" descr="A screenshot of a graph&#10;&#10;Description automatically generated"/>
                      <pic:cNvPicPr/>
                    </pic:nvPicPr>
                    <pic:blipFill rotWithShape="1">
                      <a:blip r:embed="rId12"/>
                      <a:srcRect t="5857" b="15541"/>
                      <a:stretch/>
                    </pic:blipFill>
                    <pic:spPr bwMode="auto">
                      <a:xfrm>
                        <a:off x="0" y="0"/>
                        <a:ext cx="4942447" cy="368571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F804586" w14:textId="29E27863" w:rsidR="00BC62D7" w:rsidRDefault="00273989">
      <w:pPr>
        <w:rPr>
          <w:rFonts w:ascii="Cambria" w:hAnsi="Cambria"/>
        </w:rPr>
      </w:pPr>
      <w:r w:rsidRPr="00273989">
        <w:rPr>
          <w:rFonts w:ascii="Cambria" w:hAnsi="Cambria"/>
          <w:b/>
          <w:bCs/>
        </w:rPr>
        <w:t>Figure S</w:t>
      </w:r>
      <w:r w:rsidR="00E15C44">
        <w:rPr>
          <w:rFonts w:ascii="Cambria" w:hAnsi="Cambria"/>
          <w:b/>
          <w:bCs/>
        </w:rPr>
        <w:t>3</w:t>
      </w:r>
      <w:r w:rsidRPr="00273989">
        <w:rPr>
          <w:rFonts w:ascii="Cambria" w:hAnsi="Cambria"/>
        </w:rPr>
        <w:t xml:space="preserve">: </w:t>
      </w:r>
      <w:r>
        <w:rPr>
          <w:rFonts w:ascii="Cambria" w:hAnsi="Cambria"/>
        </w:rPr>
        <w:t xml:space="preserve">While imaging across </w:t>
      </w:r>
      <w:r>
        <w:rPr>
          <w:rFonts w:ascii="Cambria" w:hAnsi="Cambria"/>
          <w:i/>
          <w:iCs/>
        </w:rPr>
        <w:t xml:space="preserve">P. aeruginosa </w:t>
      </w:r>
      <w:r>
        <w:rPr>
          <w:rFonts w:ascii="Cambria" w:hAnsi="Cambria"/>
        </w:rPr>
        <w:t xml:space="preserve">biofilm depths, laser power was increased in a </w:t>
      </w:r>
      <w:proofErr w:type="gramStart"/>
      <w:r>
        <w:rPr>
          <w:rFonts w:ascii="Cambria" w:hAnsi="Cambria"/>
        </w:rPr>
        <w:t>step-wise</w:t>
      </w:r>
      <w:proofErr w:type="gramEnd"/>
      <w:r>
        <w:rPr>
          <w:rFonts w:ascii="Cambria" w:hAnsi="Cambria"/>
        </w:rPr>
        <w:t xml:space="preserve"> fashion to account for signal attenuation (20% to 59%). The fluorescent intensity across different biofilm depths was similar. (</w:t>
      </w:r>
      <w:r w:rsidRPr="00116C56">
        <w:rPr>
          <w:rFonts w:ascii="Cambria" w:hAnsi="Cambria"/>
          <w:b/>
          <w:bCs/>
        </w:rPr>
        <w:t>A</w:t>
      </w:r>
      <w:r>
        <w:rPr>
          <w:rFonts w:ascii="Cambria" w:hAnsi="Cambria"/>
        </w:rPr>
        <w:t>) Example of fluorescent intensity from an image of the biofilm surface. (</w:t>
      </w:r>
      <w:r w:rsidRPr="00116C56">
        <w:rPr>
          <w:rFonts w:ascii="Cambria" w:hAnsi="Cambria"/>
          <w:b/>
          <w:bCs/>
        </w:rPr>
        <w:t>B</w:t>
      </w:r>
      <w:r>
        <w:rPr>
          <w:rFonts w:ascii="Cambria" w:hAnsi="Cambria"/>
        </w:rPr>
        <w:t>) Example of fluorescent intensity histogram from an image 1 m</w:t>
      </w:r>
      <w:ins w:id="80" w:author="tara gallagher" w:date="2024-10-23T10:26:00Z">
        <w:r w:rsidR="00B56FD6">
          <w:rPr>
            <w:rFonts w:ascii="Cambria" w:hAnsi="Cambria"/>
          </w:rPr>
          <w:t>m</w:t>
        </w:r>
      </w:ins>
      <w:del w:id="81" w:author="tara gallagher" w:date="2024-10-23T10:26:00Z">
        <w:r w:rsidDel="00B56FD6">
          <w:rPr>
            <w:rFonts w:ascii="Cambria" w:hAnsi="Cambria"/>
          </w:rPr>
          <w:delText>M</w:delText>
        </w:r>
      </w:del>
      <w:r>
        <w:rPr>
          <w:rFonts w:ascii="Cambria" w:hAnsi="Cambria"/>
        </w:rPr>
        <w:t xml:space="preserve"> into the biofilm. </w:t>
      </w:r>
      <w:ins w:id="82" w:author="tara gallagher" w:date="2024-10-23T10:33:00Z">
        <w:r w:rsidR="00B56FD6">
          <w:rPr>
            <w:rFonts w:ascii="Cambria" w:hAnsi="Cambria"/>
          </w:rPr>
          <w:t>T</w:t>
        </w:r>
      </w:ins>
      <w:ins w:id="83" w:author="tara gallagher" w:date="2024-10-23T14:04:00Z">
        <w:r w:rsidR="0031295D">
          <w:rPr>
            <w:rFonts w:ascii="Cambria" w:hAnsi="Cambria"/>
          </w:rPr>
          <w:t xml:space="preserve">he bars are colored by </w:t>
        </w:r>
      </w:ins>
      <w:ins w:id="84" w:author="tara gallagher" w:date="2024-10-23T14:05:00Z">
        <w:r w:rsidR="0031295D">
          <w:rPr>
            <w:rFonts w:ascii="Cambria" w:hAnsi="Cambria"/>
          </w:rPr>
          <w:t>relative fluoresce</w:t>
        </w:r>
      </w:ins>
      <w:ins w:id="85" w:author="tara gallagher" w:date="2024-10-23T14:16:00Z">
        <w:r w:rsidR="00B7295E">
          <w:rPr>
            <w:rFonts w:ascii="Cambria" w:hAnsi="Cambria"/>
          </w:rPr>
          <w:t>nce</w:t>
        </w:r>
      </w:ins>
      <w:ins w:id="86" w:author="tara gallagher" w:date="2024-10-23T14:05:00Z">
        <w:r w:rsidR="0031295D">
          <w:rPr>
            <w:rFonts w:ascii="Cambria" w:hAnsi="Cambria"/>
          </w:rPr>
          <w:t xml:space="preserve"> signal, where red is indicative of higher RFU. </w:t>
        </w:r>
      </w:ins>
      <w:ins w:id="87" w:author="tara gallagher" w:date="2024-10-25T09:17:00Z">
        <w:r w:rsidR="0064524C">
          <w:rPr>
            <w:rFonts w:ascii="Cambria" w:hAnsi="Cambria"/>
          </w:rPr>
          <w:t>(</w:t>
        </w:r>
        <w:r w:rsidR="0064524C" w:rsidRPr="0064524C">
          <w:rPr>
            <w:rFonts w:ascii="Cambria" w:hAnsi="Cambria"/>
            <w:b/>
            <w:bCs/>
            <w:rPrChange w:id="88" w:author="tara gallagher" w:date="2024-10-25T09:17:00Z">
              <w:rPr>
                <w:rFonts w:ascii="Cambria" w:hAnsi="Cambria"/>
              </w:rPr>
            </w:rPrChange>
          </w:rPr>
          <w:t>C</w:t>
        </w:r>
        <w:r w:rsidR="0064524C">
          <w:rPr>
            <w:rFonts w:ascii="Cambria" w:hAnsi="Cambria"/>
          </w:rPr>
          <w:t xml:space="preserve">) </w:t>
        </w:r>
        <w:r w:rsidR="00FE3535">
          <w:rPr>
            <w:rFonts w:ascii="Cambria" w:hAnsi="Cambria"/>
          </w:rPr>
          <w:softHyphen/>
        </w:r>
        <w:r w:rsidR="00FE3535">
          <w:rPr>
            <w:rFonts w:ascii="Cambria" w:hAnsi="Cambria"/>
          </w:rPr>
          <w:softHyphen/>
        </w:r>
      </w:ins>
      <w:ins w:id="89" w:author="tara gallagher" w:date="2024-10-25T09:54:00Z">
        <w:r w:rsidR="00C57CCE">
          <w:rPr>
            <w:rFonts w:ascii="Cambria" w:hAnsi="Cambria"/>
          </w:rPr>
          <w:t xml:space="preserve">Photobleaching does not impact the </w:t>
        </w:r>
      </w:ins>
      <w:ins w:id="90" w:author="tara gallagher" w:date="2024-10-25T09:55:00Z">
        <w:r w:rsidR="00C57CCE">
          <w:rPr>
            <w:rFonts w:ascii="Cambria" w:hAnsi="Cambria"/>
          </w:rPr>
          <w:t>FLIM phasor signal. The mean G and S coordinates were determined for WT PA14 biofilm samples, where all frames were used in the calculation (“all”) and compared to the first frame only (“first”). (</w:t>
        </w:r>
        <w:r w:rsidR="00C57CCE" w:rsidRPr="00C57CCE">
          <w:rPr>
            <w:rFonts w:ascii="Cambria" w:hAnsi="Cambria"/>
            <w:b/>
            <w:bCs/>
            <w:rPrChange w:id="91" w:author="tara gallagher" w:date="2024-10-25T09:56:00Z">
              <w:rPr>
                <w:rFonts w:ascii="Cambria" w:hAnsi="Cambria"/>
              </w:rPr>
            </w:rPrChange>
          </w:rPr>
          <w:t>D</w:t>
        </w:r>
        <w:r w:rsidR="00C57CCE">
          <w:rPr>
            <w:rFonts w:ascii="Cambria" w:hAnsi="Cambria"/>
          </w:rPr>
          <w:t>)</w:t>
        </w:r>
      </w:ins>
      <w:ins w:id="92" w:author="tara gallagher" w:date="2024-10-25T09:56:00Z">
        <w:r w:rsidR="00C57CCE">
          <w:rPr>
            <w:rFonts w:ascii="Cambria" w:hAnsi="Cambria"/>
          </w:rPr>
          <w:t xml:space="preserve"> The FLIM phasor noise is higher when a </w:t>
        </w:r>
        <w:proofErr w:type="gramStart"/>
        <w:r w:rsidR="00C57CCE">
          <w:rPr>
            <w:rFonts w:ascii="Cambria" w:hAnsi="Cambria"/>
          </w:rPr>
          <w:t>median-filter</w:t>
        </w:r>
        <w:proofErr w:type="gramEnd"/>
        <w:r w:rsidR="00C57CCE">
          <w:rPr>
            <w:rFonts w:ascii="Cambria" w:hAnsi="Cambria"/>
          </w:rPr>
          <w:t xml:space="preserve"> is applied to one frame versus all the frames acquired for a given image. </w:t>
        </w:r>
      </w:ins>
    </w:p>
    <w:p w14:paraId="55E68ED9" w14:textId="77777777" w:rsidR="003B3CAD" w:rsidRDefault="003B3CAD">
      <w:pPr>
        <w:rPr>
          <w:rFonts w:ascii="Cambria" w:hAnsi="Cambria"/>
        </w:rPr>
      </w:pPr>
    </w:p>
    <w:p w14:paraId="55598F26" w14:textId="77777777" w:rsidR="003B3CAD" w:rsidRDefault="003B3CAD">
      <w:pPr>
        <w:rPr>
          <w:rFonts w:ascii="Cambria" w:hAnsi="Cambria"/>
        </w:rPr>
      </w:pPr>
    </w:p>
    <w:p w14:paraId="07E36987" w14:textId="77777777" w:rsidR="003B3CAD" w:rsidDel="00643948" w:rsidRDefault="003B3CAD">
      <w:pPr>
        <w:rPr>
          <w:del w:id="93" w:author="tara gallagher" w:date="2024-10-23T20:27:00Z"/>
          <w:rFonts w:ascii="Cambria" w:hAnsi="Cambria"/>
        </w:rPr>
      </w:pPr>
    </w:p>
    <w:p w14:paraId="44B1BBAE" w14:textId="32B658BF" w:rsidR="003B3CAD" w:rsidDel="00643948" w:rsidRDefault="003B3CAD">
      <w:pPr>
        <w:rPr>
          <w:del w:id="94" w:author="tara gallagher" w:date="2024-10-23T20:27:00Z"/>
          <w:rFonts w:ascii="Cambria" w:hAnsi="Cambria"/>
        </w:rPr>
      </w:pPr>
      <w:del w:id="95" w:author="tara gallagher" w:date="2024-10-23T20:27:00Z">
        <w:r w:rsidDel="00643948">
          <w:rPr>
            <w:rFonts w:ascii="Cambria" w:hAnsi="Cambria"/>
          </w:rPr>
          <w:delText>Figure S4:</w:delText>
        </w:r>
      </w:del>
    </w:p>
    <w:p w14:paraId="40F7C495" w14:textId="77777777" w:rsidR="003B3CAD" w:rsidRDefault="003B3CAD">
      <w:pPr>
        <w:rPr>
          <w:rFonts w:ascii="Cambria" w:hAnsi="Cambria"/>
        </w:rPr>
      </w:pPr>
    </w:p>
    <w:p w14:paraId="7FCA12DE" w14:textId="77777777" w:rsidR="00055DDF" w:rsidRDefault="00055DDF">
      <w:pPr>
        <w:rPr>
          <w:rFonts w:ascii="Cambria" w:hAnsi="Cambria"/>
        </w:rPr>
      </w:pPr>
    </w:p>
    <w:p w14:paraId="4DA7201D" w14:textId="77777777" w:rsidR="00055DDF" w:rsidRPr="00273989" w:rsidRDefault="00055DDF">
      <w:pPr>
        <w:rPr>
          <w:rFonts w:ascii="Cambria" w:hAnsi="Cambria"/>
        </w:rPr>
      </w:pPr>
    </w:p>
    <w:p w14:paraId="29A45C8D" w14:textId="77777777" w:rsidR="00843809" w:rsidDel="0064524C" w:rsidRDefault="00843809">
      <w:pPr>
        <w:rPr>
          <w:del w:id="96" w:author="tara gallagher" w:date="2024-10-25T09:17:00Z"/>
          <w:rFonts w:ascii="Cambria" w:hAnsi="Cambria"/>
        </w:rPr>
      </w:pPr>
    </w:p>
    <w:p w14:paraId="2EC72C51" w14:textId="0681A4C8" w:rsidR="000A14C2" w:rsidRPr="00B56FD6" w:rsidRDefault="000A14C2">
      <w:pPr>
        <w:rPr>
          <w:rFonts w:ascii="Cambria" w:hAnsi="Cambria"/>
          <w:vertAlign w:val="subscript"/>
          <w:rPrChange w:id="97" w:author="tara gallagher" w:date="2024-10-23T10:27:00Z">
            <w:rPr>
              <w:rFonts w:ascii="Cambria" w:hAnsi="Cambria"/>
            </w:rPr>
          </w:rPrChange>
        </w:rPr>
      </w:pPr>
      <w:del w:id="98" w:author="tara gallagher" w:date="2024-10-25T09:17:00Z">
        <w:r w:rsidDel="0064524C">
          <w:rPr>
            <w:rFonts w:ascii="Cambria" w:hAnsi="Cambria"/>
          </w:rPr>
          <w:br w:type="page"/>
        </w:r>
      </w:del>
    </w:p>
    <w:p w14:paraId="3DB6EF81" w14:textId="77777777" w:rsidR="00843809" w:rsidRDefault="00843809">
      <w:pPr>
        <w:rPr>
          <w:rFonts w:ascii="Cambria" w:hAnsi="Cambria"/>
        </w:rPr>
      </w:pPr>
    </w:p>
    <w:p w14:paraId="08F78302" w14:textId="01B7BEFE" w:rsidR="00C60484" w:rsidRDefault="00C60484">
      <w:pPr>
        <w:rPr>
          <w:rFonts w:ascii="Cambria" w:hAnsi="Cambria"/>
          <w:b/>
          <w:bCs/>
        </w:rPr>
      </w:pPr>
      <w:del w:id="99" w:author="tara gallagher" w:date="2024-10-25T09:31:00Z">
        <w:r w:rsidRPr="00C60484" w:rsidDel="00241D1D">
          <w:rPr>
            <w:rFonts w:ascii="Cambria" w:hAnsi="Cambria"/>
            <w:b/>
            <w:bCs/>
            <w:noProof/>
          </w:rPr>
          <w:drawing>
            <wp:inline distT="0" distB="0" distL="0" distR="0" wp14:anchorId="6DAFA5D4" wp14:editId="1EDC2EEA">
              <wp:extent cx="6299791" cy="3009900"/>
              <wp:effectExtent l="0" t="0" r="0" b="0"/>
              <wp:docPr id="571033930" name="Picture 1" descr="A white background with black and white object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1033930" name="Picture 1" descr="A white background with black and white objects&#10;&#10;Description automatically generated"/>
                      <pic:cNvPicPr/>
                    </pic:nvPicPr>
                    <pic:blipFill rotWithShape="1">
                      <a:blip r:embed="rId13"/>
                      <a:srcRect b="73457"/>
                      <a:stretch/>
                    </pic:blipFill>
                    <pic:spPr bwMode="auto">
                      <a:xfrm>
                        <a:off x="0" y="0"/>
                        <a:ext cx="6309634" cy="30146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00" w:author="tara gallagher" w:date="2024-10-25T09:32:00Z">
        <w:r w:rsidR="00241D1D" w:rsidRPr="00241D1D">
          <w:rPr>
            <w:noProof/>
          </w:rPr>
          <w:t xml:space="preserve"> </w:t>
        </w:r>
        <w:r w:rsidR="00241D1D" w:rsidRPr="00241D1D">
          <w:rPr>
            <w:rFonts w:ascii="Cambria" w:hAnsi="Cambria"/>
            <w:b/>
            <w:bCs/>
          </w:rPr>
          <w:drawing>
            <wp:inline distT="0" distB="0" distL="0" distR="0" wp14:anchorId="0A072E1F" wp14:editId="27082CB8">
              <wp:extent cx="5943600" cy="2692681"/>
              <wp:effectExtent l="0" t="0" r="0" b="0"/>
              <wp:docPr id="1628310886" name="Picture 1" descr="A diagram of a cell line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28310886" name="Picture 1" descr="A diagram of a cell line&#10;&#10;Description automatically generated with medium confidence"/>
                      <pic:cNvPicPr/>
                    </pic:nvPicPr>
                    <pic:blipFill rotWithShape="1">
                      <a:blip r:embed="rId14"/>
                      <a:srcRect b="15056"/>
                      <a:stretch/>
                    </pic:blipFill>
                    <pic:spPr bwMode="auto">
                      <a:xfrm>
                        <a:off x="0" y="0"/>
                        <a:ext cx="5943600" cy="269268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2A3690D0" w14:textId="3895C6BC" w:rsidR="00BC62D7" w:rsidRPr="004230D8" w:rsidRDefault="004F67C1">
      <w:pPr>
        <w:rPr>
          <w:rFonts w:ascii="Cambria" w:hAnsi="Cambria"/>
        </w:rPr>
      </w:pPr>
      <w:r w:rsidRPr="004230D8">
        <w:rPr>
          <w:rFonts w:ascii="Cambria" w:hAnsi="Cambria"/>
          <w:b/>
          <w:bCs/>
        </w:rPr>
        <w:t>Figure S</w:t>
      </w:r>
      <w:ins w:id="101" w:author="tara gallagher" w:date="2024-10-23T20:28:00Z">
        <w:r w:rsidR="00643948">
          <w:rPr>
            <w:rFonts w:ascii="Cambria" w:hAnsi="Cambria"/>
            <w:b/>
            <w:bCs/>
          </w:rPr>
          <w:t>4</w:t>
        </w:r>
      </w:ins>
      <w:del w:id="102" w:author="tara gallagher" w:date="2024-10-23T14:22:00Z">
        <w:r w:rsidR="0074023E" w:rsidDel="006755AE">
          <w:rPr>
            <w:rFonts w:ascii="Cambria" w:hAnsi="Cambria"/>
            <w:b/>
            <w:bCs/>
          </w:rPr>
          <w:delText>6</w:delText>
        </w:r>
      </w:del>
      <w:r>
        <w:rPr>
          <w:rFonts w:ascii="Cambria" w:hAnsi="Cambria"/>
        </w:rPr>
        <w:t xml:space="preserve">: The fluorescent lifetime (FLIM) signal of un-inoculated agar is distinct from that of </w:t>
      </w:r>
      <w:r>
        <w:rPr>
          <w:rFonts w:ascii="Cambria" w:hAnsi="Cambria"/>
          <w:i/>
          <w:iCs/>
        </w:rPr>
        <w:t xml:space="preserve">P. </w:t>
      </w:r>
      <w:r w:rsidR="00C60484">
        <w:rPr>
          <w:rFonts w:ascii="Cambria" w:hAnsi="Cambria"/>
          <w:i/>
          <w:iCs/>
        </w:rPr>
        <w:t>aeruginosa</w:t>
      </w:r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PA14 biofilms. FLIM phasor signal of </w:t>
      </w:r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A</w:t>
      </w:r>
      <w:r w:rsidR="004230D8">
        <w:rPr>
          <w:rFonts w:ascii="Cambria" w:hAnsi="Cambria"/>
        </w:rPr>
        <w:t xml:space="preserve">) </w:t>
      </w:r>
      <w:r>
        <w:rPr>
          <w:rFonts w:ascii="Cambria" w:hAnsi="Cambria"/>
        </w:rPr>
        <w:t>un-inoculated artificial sputum medium (ASM)</w:t>
      </w:r>
      <w:r w:rsidR="004230D8">
        <w:rPr>
          <w:rFonts w:ascii="Cambria" w:hAnsi="Cambria"/>
        </w:rPr>
        <w:t xml:space="preserve"> agar (red circle)</w:t>
      </w:r>
      <w:r>
        <w:rPr>
          <w:rFonts w:ascii="Cambria" w:hAnsi="Cambria"/>
        </w:rPr>
        <w:t xml:space="preserve">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 xml:space="preserve">PA14 </w:t>
      </w:r>
      <w:r w:rsidR="00985880">
        <w:rPr>
          <w:rFonts w:ascii="Cambria" w:hAnsi="Cambria"/>
        </w:rPr>
        <w:t>biofilms</w:t>
      </w:r>
      <w:r w:rsidR="004230D8">
        <w:rPr>
          <w:rFonts w:ascii="Cambria" w:hAnsi="Cambria"/>
        </w:rPr>
        <w:t xml:space="preserve"> in ASM agar and (</w:t>
      </w:r>
      <w:r w:rsidR="004230D8" w:rsidRPr="004230D8">
        <w:rPr>
          <w:rFonts w:ascii="Cambria" w:hAnsi="Cambria"/>
          <w:b/>
          <w:bCs/>
        </w:rPr>
        <w:t>B</w:t>
      </w:r>
      <w:r w:rsidR="004230D8">
        <w:rPr>
          <w:rFonts w:ascii="Cambria" w:hAnsi="Cambria"/>
        </w:rPr>
        <w:t xml:space="preserve">) un-inoculated M9 succinate agar (red circle) compared to </w:t>
      </w:r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>PA14</w:t>
      </w:r>
      <w:r w:rsidR="00985880">
        <w:rPr>
          <w:rFonts w:ascii="Cambria" w:hAnsi="Cambria"/>
        </w:rPr>
        <w:t xml:space="preserve"> biofilms</w:t>
      </w:r>
      <w:r w:rsidR="004230D8">
        <w:rPr>
          <w:rFonts w:ascii="Cambria" w:hAnsi="Cambria"/>
        </w:rPr>
        <w:t xml:space="preserve"> in M9 succinate agar. </w:t>
      </w:r>
    </w:p>
    <w:p w14:paraId="2BE55BDF" w14:textId="2E0D4258" w:rsidR="004230D8" w:rsidRDefault="004230D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E681977" w14:textId="01A78585" w:rsidR="0074023E" w:rsidRDefault="0074023E">
      <w:pPr>
        <w:rPr>
          <w:rFonts w:ascii="Cambria" w:hAnsi="Cambria"/>
        </w:rPr>
      </w:pPr>
      <w:del w:id="103" w:author="tara gallagher" w:date="2024-10-25T09:27:00Z">
        <w:r w:rsidRPr="00843809" w:rsidDel="00D915B3">
          <w:rPr>
            <w:rFonts w:ascii="Cambria" w:hAnsi="Cambria"/>
            <w:noProof/>
          </w:rPr>
          <w:lastRenderedPageBreak/>
          <w:drawing>
            <wp:inline distT="0" distB="0" distL="0" distR="0" wp14:anchorId="48B60A44" wp14:editId="6CBB1093">
              <wp:extent cx="4572000" cy="5194300"/>
              <wp:effectExtent l="0" t="0" r="0" b="0"/>
              <wp:docPr id="604056648" name="Picture 1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4056648" name="Picture 1" descr="A screenshot of a cell phone&#10;&#10;Description automatically generated"/>
                      <pic:cNvPicPr/>
                    </pic:nvPicPr>
                    <pic:blipFill rotWithShape="1">
                      <a:blip r:embed="rId15"/>
                      <a:srcRect b="36883"/>
                      <a:stretch/>
                    </pic:blipFill>
                    <pic:spPr bwMode="auto">
                      <a:xfrm>
                        <a:off x="0" y="0"/>
                        <a:ext cx="4572000" cy="5194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04" w:author="tara gallagher" w:date="2024-10-25T09:27:00Z">
        <w:r w:rsidR="00D915B3" w:rsidRPr="00D915B3">
          <w:rPr>
            <w:noProof/>
          </w:rPr>
          <w:t xml:space="preserve"> </w:t>
        </w:r>
        <w:r w:rsidR="00D915B3" w:rsidRPr="00D915B3">
          <w:rPr>
            <w:rFonts w:ascii="Cambria" w:hAnsi="Cambria"/>
          </w:rPr>
          <w:drawing>
            <wp:inline distT="0" distB="0" distL="0" distR="0" wp14:anchorId="7FB20F7A" wp14:editId="0220B048">
              <wp:extent cx="4572000" cy="5213596"/>
              <wp:effectExtent l="0" t="0" r="0" b="6350"/>
              <wp:docPr id="1471886459" name="Picture 1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1886459" name="Picture 1" descr="A screenshot of a cell phone&#10;&#10;Description automatically generated"/>
                      <pic:cNvPicPr/>
                    </pic:nvPicPr>
                    <pic:blipFill rotWithShape="1">
                      <a:blip r:embed="rId16"/>
                      <a:srcRect b="36648"/>
                      <a:stretch/>
                    </pic:blipFill>
                    <pic:spPr bwMode="auto">
                      <a:xfrm>
                        <a:off x="0" y="0"/>
                        <a:ext cx="4572000" cy="521359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AFDF512" w14:textId="77777777" w:rsidR="0074023E" w:rsidRDefault="0074023E" w:rsidP="0074023E">
      <w:pPr>
        <w:rPr>
          <w:rFonts w:ascii="Cambria" w:hAnsi="Cambria"/>
        </w:rPr>
      </w:pPr>
    </w:p>
    <w:p w14:paraId="0BAF7E65" w14:textId="699B6AA2" w:rsidR="0074023E" w:rsidRDefault="0074023E" w:rsidP="0074023E">
      <w:pPr>
        <w:rPr>
          <w:rFonts w:ascii="Cambria" w:hAnsi="Cambria"/>
        </w:rPr>
      </w:pPr>
      <w:r w:rsidRPr="0009672D">
        <w:rPr>
          <w:rFonts w:ascii="Cambria" w:hAnsi="Cambria"/>
          <w:b/>
          <w:bCs/>
        </w:rPr>
        <w:t>Figure S</w:t>
      </w:r>
      <w:r>
        <w:rPr>
          <w:rFonts w:ascii="Cambria" w:hAnsi="Cambria"/>
          <w:b/>
          <w:bCs/>
        </w:rPr>
        <w:t>5</w:t>
      </w:r>
      <w:r>
        <w:rPr>
          <w:rFonts w:ascii="Cambria" w:hAnsi="Cambria"/>
        </w:rPr>
        <w:t xml:space="preserve">: The fluorescence lifetime (FLIM) signal of </w:t>
      </w:r>
      <w:r>
        <w:rPr>
          <w:rFonts w:ascii="Cambria" w:hAnsi="Cambria"/>
          <w:i/>
          <w:iCs/>
        </w:rPr>
        <w:t xml:space="preserve">Pseudomonas aeruginosa </w:t>
      </w:r>
      <w:r>
        <w:rPr>
          <w:rFonts w:ascii="Cambria" w:hAnsi="Cambria"/>
        </w:rPr>
        <w:t>can be longer than that of other microbes. FLIM phasor signal of (</w:t>
      </w:r>
      <w:r w:rsidRPr="0009672D">
        <w:rPr>
          <w:rFonts w:ascii="Cambria" w:hAnsi="Cambria"/>
          <w:b/>
          <w:bCs/>
        </w:rPr>
        <w:t>A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 xml:space="preserve">PaFLR01 </w:t>
      </w:r>
      <w:r>
        <w:rPr>
          <w:rFonts w:ascii="Cambria" w:hAnsi="Cambria"/>
        </w:rPr>
        <w:t xml:space="preserve">grown in M9 succinate with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>RmFLR01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supernatant in hypoxic conditions (</w:t>
      </w:r>
      <w:ins w:id="105" w:author="tara gallagher" w:date="2024-10-23T20:28:00Z">
        <w:r w:rsidR="00643948">
          <w:rPr>
            <w:rFonts w:ascii="Cambria" w:hAnsi="Cambria"/>
          </w:rPr>
          <w:t xml:space="preserve">phasor data </w:t>
        </w:r>
      </w:ins>
      <w:ins w:id="106" w:author="tara gallagher" w:date="2024-10-23T20:29:00Z">
        <w:r w:rsidR="00643948">
          <w:rPr>
            <w:rFonts w:ascii="Cambria" w:hAnsi="Cambria"/>
          </w:rPr>
          <w:t>displayed from</w:t>
        </w:r>
      </w:ins>
      <w:ins w:id="107" w:author="tara gallagher" w:date="2024-10-23T20:28:00Z">
        <w:r w:rsidR="00643948">
          <w:rPr>
            <w:rFonts w:ascii="Cambria" w:hAnsi="Cambria"/>
          </w:rPr>
          <w:t xml:space="preserve"> </w:t>
        </w:r>
      </w:ins>
      <w:r>
        <w:rPr>
          <w:rFonts w:ascii="Cambria" w:hAnsi="Cambria"/>
        </w:rPr>
        <w:t>7 images). (</w:t>
      </w:r>
      <w:r w:rsidRPr="0009672D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>PaFLR01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grown in artificial sputum medium (ASM) in hypoxic conditions (7 images). (</w:t>
      </w:r>
      <w:r w:rsidRPr="0009672D">
        <w:rPr>
          <w:rFonts w:ascii="Cambria" w:hAnsi="Cambria"/>
          <w:b/>
          <w:bCs/>
        </w:rPr>
        <w:t>C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Stenotrophomonas </w:t>
      </w:r>
      <w:proofErr w:type="spellStart"/>
      <w:r>
        <w:rPr>
          <w:rFonts w:ascii="Cambria" w:hAnsi="Cambria"/>
          <w:i/>
          <w:iCs/>
        </w:rPr>
        <w:t>maltophilia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FLR19 grown in Todd-Hewitt Broth (THB) in aerobic conditions (8 images). (</w:t>
      </w:r>
      <w:r w:rsidRPr="0009672D">
        <w:rPr>
          <w:rFonts w:ascii="Cambria" w:hAnsi="Cambria"/>
          <w:b/>
          <w:bCs/>
        </w:rPr>
        <w:t>D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Streptococcus </w:t>
      </w:r>
      <w:proofErr w:type="spellStart"/>
      <w:r>
        <w:rPr>
          <w:rFonts w:ascii="Cambria" w:hAnsi="Cambria"/>
          <w:i/>
          <w:iCs/>
        </w:rPr>
        <w:t>salivarius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FLR01 grown in THB in anoxic conditions </w:t>
      </w:r>
      <w:proofErr w:type="gramStart"/>
      <w:r>
        <w:rPr>
          <w:rFonts w:ascii="Cambria" w:hAnsi="Cambria"/>
        </w:rPr>
        <w:t>( 5</w:t>
      </w:r>
      <w:proofErr w:type="gramEnd"/>
      <w:r>
        <w:rPr>
          <w:rFonts w:ascii="Cambria" w:hAnsi="Cambria"/>
        </w:rPr>
        <w:t xml:space="preserve"> images). (</w:t>
      </w:r>
      <w:r w:rsidRPr="0009672D">
        <w:rPr>
          <w:rFonts w:ascii="Cambria" w:hAnsi="Cambria"/>
          <w:b/>
          <w:bCs/>
        </w:rPr>
        <w:t>E</w:t>
      </w:r>
      <w:r>
        <w:rPr>
          <w:rFonts w:ascii="Cambria" w:hAnsi="Cambria"/>
        </w:rPr>
        <w:t xml:space="preserve">)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 xml:space="preserve">RmFLR01 </w:t>
      </w:r>
      <w:r>
        <w:rPr>
          <w:rFonts w:ascii="Cambria" w:hAnsi="Cambria"/>
        </w:rPr>
        <w:t>grown in ASM in hypoxic conditions (14 images). (</w:t>
      </w:r>
      <w:r w:rsidRPr="0009672D">
        <w:rPr>
          <w:rFonts w:ascii="Cambria" w:hAnsi="Cambria"/>
          <w:b/>
          <w:bCs/>
        </w:rPr>
        <w:t>F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Enterococcus faecium </w:t>
      </w:r>
      <w:r>
        <w:rPr>
          <w:rFonts w:ascii="Cambria" w:hAnsi="Cambria"/>
        </w:rPr>
        <w:t xml:space="preserve">TX1330 grown in THB in anoxic conditions (6 images).  </w:t>
      </w:r>
    </w:p>
    <w:p w14:paraId="6690ADC6" w14:textId="77777777" w:rsidR="0074023E" w:rsidRPr="0009672D" w:rsidRDefault="0074023E" w:rsidP="0074023E">
      <w:pPr>
        <w:rPr>
          <w:rFonts w:ascii="Cambria" w:hAnsi="Cambria"/>
        </w:rPr>
      </w:pPr>
    </w:p>
    <w:p w14:paraId="576770E6" w14:textId="77777777" w:rsidR="0074023E" w:rsidRDefault="0074023E" w:rsidP="0074023E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3096894" w14:textId="77777777" w:rsidR="0074023E" w:rsidRDefault="0074023E">
      <w:pPr>
        <w:rPr>
          <w:rFonts w:ascii="Cambria" w:hAnsi="Cambria"/>
        </w:rPr>
      </w:pPr>
    </w:p>
    <w:p w14:paraId="4DB6FD97" w14:textId="2C7B585A" w:rsidR="00BC62D7" w:rsidRDefault="006C14EE">
      <w:pPr>
        <w:rPr>
          <w:rFonts w:ascii="Cambria" w:hAnsi="Cambria"/>
        </w:rPr>
      </w:pPr>
      <w:del w:id="108" w:author="tara gallagher" w:date="2024-10-25T09:39:00Z">
        <w:r w:rsidRPr="006C14EE" w:rsidDel="00790158">
          <w:rPr>
            <w:rFonts w:ascii="Cambria" w:hAnsi="Cambria"/>
            <w:noProof/>
          </w:rPr>
          <w:drawing>
            <wp:inline distT="0" distB="0" distL="0" distR="0" wp14:anchorId="33ECFDAA" wp14:editId="12F92E3F">
              <wp:extent cx="5787110" cy="2413000"/>
              <wp:effectExtent l="0" t="0" r="4445" b="0"/>
              <wp:docPr id="1119666381" name="Picture 1" descr="A close up of a circl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19666381" name="Picture 1" descr="A close up of a circle&#10;&#10;Description automatically generated"/>
                      <pic:cNvPicPr/>
                    </pic:nvPicPr>
                    <pic:blipFill rotWithShape="1">
                      <a:blip r:embed="rId17"/>
                      <a:srcRect r="39530" b="56003"/>
                      <a:stretch/>
                    </pic:blipFill>
                    <pic:spPr bwMode="auto">
                      <a:xfrm>
                        <a:off x="0" y="0"/>
                        <a:ext cx="5801435" cy="241897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7CF9B22" w14:textId="4870DF40" w:rsidR="00370AD8" w:rsidRDefault="00790158">
      <w:pPr>
        <w:rPr>
          <w:rFonts w:ascii="Cambria" w:hAnsi="Cambria"/>
          <w:b/>
          <w:bCs/>
        </w:rPr>
      </w:pPr>
      <w:ins w:id="109" w:author="tara gallagher" w:date="2024-10-25T09:39:00Z">
        <w:r w:rsidRPr="00790158">
          <w:rPr>
            <w:rFonts w:ascii="Cambria" w:hAnsi="Cambria"/>
            <w:b/>
            <w:bCs/>
          </w:rPr>
          <w:drawing>
            <wp:inline distT="0" distB="0" distL="0" distR="0" wp14:anchorId="2D317298" wp14:editId="1D388319">
              <wp:extent cx="5943600" cy="2600325"/>
              <wp:effectExtent l="0" t="0" r="0" b="3175"/>
              <wp:docPr id="102883115" name="Picture 1" descr="A close-up of a petri dis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883115" name="Picture 1" descr="A close-up of a petri dish&#10;&#10;Description automatically generated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00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D10C7B" w14:textId="33555768" w:rsidR="00BC62D7" w:rsidRDefault="0058329F">
      <w:pPr>
        <w:rPr>
          <w:rFonts w:ascii="Cambria" w:hAnsi="Cambria"/>
        </w:rPr>
      </w:pPr>
      <w:r w:rsidRPr="0058329F">
        <w:rPr>
          <w:rFonts w:ascii="Cambria" w:hAnsi="Cambria"/>
          <w:b/>
          <w:bCs/>
        </w:rPr>
        <w:t>Figure S6</w:t>
      </w:r>
      <w:r>
        <w:rPr>
          <w:rFonts w:ascii="Cambria" w:hAnsi="Cambria"/>
        </w:rPr>
        <w:t xml:space="preserve">: </w:t>
      </w:r>
      <w:r w:rsidR="00370AD8">
        <w:rPr>
          <w:rFonts w:ascii="Cambria" w:hAnsi="Cambria"/>
        </w:rPr>
        <w:t>(</w:t>
      </w:r>
      <w:r w:rsidR="00370AD8" w:rsidRPr="00370AD8">
        <w:rPr>
          <w:rFonts w:ascii="Cambria" w:hAnsi="Cambria"/>
          <w:b/>
          <w:bCs/>
        </w:rPr>
        <w:t>A</w:t>
      </w:r>
      <w:r w:rsidR="00370AD8">
        <w:rPr>
          <w:rFonts w:ascii="Cambria" w:hAnsi="Cambria"/>
        </w:rPr>
        <w:t xml:space="preserve">) </w:t>
      </w:r>
      <w:r w:rsidR="00BC62D7" w:rsidRPr="009A763D">
        <w:rPr>
          <w:rFonts w:ascii="Cambria" w:hAnsi="Cambria"/>
        </w:rPr>
        <w:t xml:space="preserve">When imaged with an air objective, the lifetime signal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BC62D7" w:rsidRPr="009A763D">
        <w:rPr>
          <w:rFonts w:ascii="Cambria" w:hAnsi="Cambria"/>
        </w:rPr>
        <w:t>biofilm</w:t>
      </w:r>
      <w:r w:rsidR="00116C56">
        <w:rPr>
          <w:rFonts w:ascii="Cambria" w:hAnsi="Cambria"/>
        </w:rPr>
        <w:t xml:space="preserve"> surface</w:t>
      </w:r>
      <w:r w:rsidR="00BC62D7" w:rsidRPr="009A763D">
        <w:rPr>
          <w:rFonts w:ascii="Cambria" w:hAnsi="Cambria"/>
        </w:rPr>
        <w:t xml:space="preserve"> with a coverslip was </w:t>
      </w:r>
      <w:r w:rsidR="00DB5753">
        <w:rPr>
          <w:rFonts w:ascii="Cambria" w:hAnsi="Cambria"/>
        </w:rPr>
        <w:t>longer (closer to the phasor origin)</w:t>
      </w:r>
      <w:r w:rsidR="00BC62D7" w:rsidRPr="009A763D">
        <w:rPr>
          <w:rFonts w:ascii="Cambria" w:hAnsi="Cambria"/>
        </w:rPr>
        <w:t xml:space="preserve"> than that of the</w:t>
      </w:r>
      <w:r w:rsidR="00116C56">
        <w:rPr>
          <w:rFonts w:ascii="Cambria" w:hAnsi="Cambria"/>
        </w:rPr>
        <w:t xml:space="preserve"> biofilm surface</w:t>
      </w:r>
      <w:r w:rsidR="00BC62D7" w:rsidRPr="009A763D">
        <w:rPr>
          <w:rFonts w:ascii="Cambria" w:hAnsi="Cambria"/>
        </w:rPr>
        <w:t xml:space="preserve"> without a cover slip</w:t>
      </w:r>
      <w:r w:rsidR="00370AD8">
        <w:rPr>
          <w:rFonts w:ascii="Cambria" w:hAnsi="Cambria"/>
        </w:rPr>
        <w:t>. (</w:t>
      </w:r>
      <w:r w:rsidR="00370AD8" w:rsidRPr="00370AD8">
        <w:rPr>
          <w:rFonts w:ascii="Cambria" w:hAnsi="Cambria"/>
          <w:b/>
          <w:bCs/>
        </w:rPr>
        <w:t>B</w:t>
      </w:r>
      <w:r w:rsidR="00370AD8">
        <w:rPr>
          <w:rFonts w:ascii="Cambria" w:hAnsi="Cambria"/>
        </w:rPr>
        <w:t xml:space="preserve">) The color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370AD8">
        <w:rPr>
          <w:rFonts w:ascii="Cambria" w:hAnsi="Cambria"/>
        </w:rPr>
        <w:t xml:space="preserve">biofilm surface changed within minutes after addition of a coverslip. </w:t>
      </w:r>
    </w:p>
    <w:p w14:paraId="62B2EC43" w14:textId="77777777" w:rsidR="00895291" w:rsidRDefault="00895291">
      <w:pPr>
        <w:rPr>
          <w:ins w:id="110" w:author="tara gallagher" w:date="2024-10-25T09:39:00Z"/>
          <w:rFonts w:ascii="Cambria" w:hAnsi="Cambria"/>
        </w:rPr>
      </w:pPr>
    </w:p>
    <w:p w14:paraId="30E144B1" w14:textId="77777777" w:rsidR="00790158" w:rsidRDefault="00790158">
      <w:pPr>
        <w:rPr>
          <w:ins w:id="111" w:author="tara gallagher" w:date="2024-10-25T09:39:00Z"/>
          <w:rFonts w:ascii="Cambria" w:hAnsi="Cambria"/>
        </w:rPr>
      </w:pPr>
    </w:p>
    <w:p w14:paraId="1072CBD0" w14:textId="2BCBE019" w:rsidR="00790158" w:rsidRDefault="000412F6">
      <w:pPr>
        <w:rPr>
          <w:rFonts w:ascii="Cambria" w:hAnsi="Cambria"/>
        </w:rPr>
      </w:pPr>
      <w:ins w:id="112" w:author="tara gallagher" w:date="2024-10-25T09:39:00Z">
        <w:r>
          <w:rPr>
            <w:rFonts w:ascii="Cambria" w:hAnsi="Cambria"/>
          </w:rPr>
          <w:softHyphen/>
        </w:r>
      </w:ins>
    </w:p>
    <w:p w14:paraId="2FE24514" w14:textId="5FC5988D" w:rsidR="00895291" w:rsidRPr="004D4279" w:rsidRDefault="004D4279">
      <w:pPr>
        <w:rPr>
          <w:ins w:id="113" w:author="tara gallagher" w:date="2024-10-24T15:02:00Z"/>
          <w:rFonts w:ascii="Cambria" w:hAnsi="Cambria"/>
        </w:rPr>
      </w:pPr>
      <w:ins w:id="114" w:author="tara gallagher" w:date="2024-10-24T15:02:00Z">
        <w:r w:rsidRPr="004D4279">
          <w:rPr>
            <w:rFonts w:ascii="Cambria" w:hAnsi="Cambria"/>
            <w:b/>
            <w:bCs/>
            <w:rPrChange w:id="115" w:author="tara gallagher" w:date="2024-10-24T15:04:00Z">
              <w:rPr>
                <w:rFonts w:ascii="Cambria" w:hAnsi="Cambria"/>
              </w:rPr>
            </w:rPrChange>
          </w:rPr>
          <w:t>Table S1</w:t>
        </w:r>
        <w:r>
          <w:rPr>
            <w:rFonts w:ascii="Cambria" w:hAnsi="Cambria"/>
          </w:rPr>
          <w:t>: Pairwise t-tests comparing the</w:t>
        </w:r>
      </w:ins>
      <w:ins w:id="116" w:author="tara gallagher" w:date="2024-10-24T15:04:00Z">
        <w:r>
          <w:rPr>
            <w:rFonts w:ascii="Cambria" w:hAnsi="Cambria"/>
          </w:rPr>
          <w:t xml:space="preserve"> Mean</w:t>
        </w:r>
      </w:ins>
      <w:ins w:id="117" w:author="tara gallagher" w:date="2024-10-24T15:02:00Z">
        <w:r>
          <w:rPr>
            <w:rFonts w:ascii="Cambria" w:hAnsi="Cambria"/>
          </w:rPr>
          <w:t xml:space="preserve"> G and S phasor values </w:t>
        </w:r>
      </w:ins>
      <w:ins w:id="118" w:author="tara gallagher" w:date="2024-10-24T15:04:00Z">
        <w:r>
          <w:rPr>
            <w:rFonts w:ascii="Cambria" w:hAnsi="Cambria"/>
          </w:rPr>
          <w:t xml:space="preserve">(Fig. 3C) </w:t>
        </w:r>
      </w:ins>
      <w:ins w:id="119" w:author="tara gallagher" w:date="2024-10-24T15:02:00Z">
        <w:r>
          <w:rPr>
            <w:rFonts w:ascii="Cambria" w:hAnsi="Cambria"/>
          </w:rPr>
          <w:t xml:space="preserve">for </w:t>
        </w:r>
        <w:r>
          <w:rPr>
            <w:rFonts w:ascii="Cambria" w:hAnsi="Cambria"/>
            <w:i/>
            <w:iCs/>
          </w:rPr>
          <w:t xml:space="preserve">P.  aeruginosa </w:t>
        </w:r>
        <w:r>
          <w:rPr>
            <w:rFonts w:ascii="Cambria" w:hAnsi="Cambria"/>
          </w:rPr>
          <w:t xml:space="preserve">PA14 </w:t>
        </w:r>
      </w:ins>
      <w:ins w:id="120" w:author="tara gallagher" w:date="2024-10-24T15:03:00Z">
        <w:r>
          <w:rPr>
            <w:rFonts w:ascii="Cambria" w:hAnsi="Cambria"/>
          </w:rPr>
          <w:t>biofilms</w:t>
        </w:r>
      </w:ins>
      <w:ins w:id="121" w:author="tara gallagher" w:date="2024-10-24T15:02:00Z">
        <w:r>
          <w:rPr>
            <w:rFonts w:ascii="Cambria" w:hAnsi="Cambria"/>
          </w:rPr>
          <w:t xml:space="preserve"> imaged at </w:t>
        </w:r>
        <w:r>
          <w:rPr>
            <w:rFonts w:ascii="Cambria" w:hAnsi="Cambria"/>
          </w:rPr>
          <w:t xml:space="preserve">depth 0 </w:t>
        </w:r>
      </w:ins>
      <w:ins w:id="122" w:author="tara gallagher" w:date="2024-10-24T15:03:00Z">
        <w:r>
          <w:rPr>
            <w:rFonts w:ascii="Cambria" w:hAnsi="Cambria"/>
          </w:rPr>
          <w:t xml:space="preserve">to the other measured </w:t>
        </w:r>
      </w:ins>
      <w:ins w:id="123" w:author="tara gallagher" w:date="2024-10-24T15:04:00Z">
        <w:r>
          <w:rPr>
            <w:rFonts w:ascii="Cambria" w:hAnsi="Cambria"/>
          </w:rPr>
          <w:t>depths</w:t>
        </w:r>
      </w:ins>
      <w:ins w:id="124" w:author="tara gallagher" w:date="2024-10-24T15:03:00Z">
        <w:r>
          <w:rPr>
            <w:rFonts w:ascii="Cambria" w:hAnsi="Cambria"/>
          </w:rPr>
          <w:t xml:space="preserve">. </w:t>
        </w:r>
      </w:ins>
      <w:ins w:id="125" w:author="tara gallagher" w:date="2024-10-24T15:04:00Z">
        <w:r>
          <w:rPr>
            <w:rFonts w:ascii="Cambria" w:hAnsi="Cambria"/>
          </w:rPr>
          <w:t>Three images were acquired for each condition, and the mean G and S values were cal</w:t>
        </w:r>
        <w:r w:rsidRPr="004D4279">
          <w:rPr>
            <w:rFonts w:ascii="Cambria" w:hAnsi="Cambria"/>
          </w:rPr>
          <w:t xml:space="preserve">culated for each image. </w:t>
        </w:r>
      </w:ins>
      <w:ins w:id="126" w:author="tara gallagher" w:date="2024-10-24T15:03:00Z">
        <w:r w:rsidRPr="004D4279">
          <w:rPr>
            <w:rFonts w:ascii="Cambria" w:hAnsi="Cambria"/>
          </w:rPr>
          <w:t xml:space="preserve">For each </w:t>
        </w:r>
      </w:ins>
      <w:ins w:id="127" w:author="tara gallagher" w:date="2024-10-24T15:06:00Z">
        <w:r>
          <w:rPr>
            <w:rFonts w:ascii="Cambria" w:hAnsi="Cambria"/>
          </w:rPr>
          <w:t xml:space="preserve">bacterial </w:t>
        </w:r>
      </w:ins>
      <w:ins w:id="128" w:author="tara gallagher" w:date="2024-10-24T15:03:00Z">
        <w:r w:rsidRPr="004D4279">
          <w:rPr>
            <w:rFonts w:ascii="Cambria" w:hAnsi="Cambria"/>
          </w:rPr>
          <w:t>strain comparison, the FDR was also calculated</w:t>
        </w:r>
      </w:ins>
      <w:ins w:id="129" w:author="tara gallagher" w:date="2024-10-24T15:05:00Z">
        <w:r w:rsidRPr="004D4279">
          <w:rPr>
            <w:rFonts w:ascii="Cambria" w:hAnsi="Cambria"/>
          </w:rPr>
          <w:t xml:space="preserve"> using a</w:t>
        </w:r>
      </w:ins>
      <w:ins w:id="130" w:author="tara gallagher" w:date="2024-10-24T15:06:00Z">
        <w:r>
          <w:rPr>
            <w:rFonts w:ascii="Cambria" w:hAnsi="Cambria"/>
          </w:rPr>
          <w:t xml:space="preserve"> </w:t>
        </w:r>
        <w:proofErr w:type="spellStart"/>
        <w:r>
          <w:rPr>
            <w:rFonts w:ascii="Cambria" w:hAnsi="Cambria"/>
          </w:rPr>
          <w:t>Benjamini</w:t>
        </w:r>
        <w:proofErr w:type="spellEnd"/>
        <w:r>
          <w:rPr>
            <w:rFonts w:ascii="Cambria" w:hAnsi="Cambria"/>
          </w:rPr>
          <w:t xml:space="preserve"> &amp; Hochberg correction. WT strains demonstrated a depth-dependent relationship in ASM (starting at 100 µM deep) and in M9 succinate </w:t>
        </w:r>
      </w:ins>
      <w:ins w:id="131" w:author="tara gallagher" w:date="2024-10-24T15:07:00Z">
        <w:r>
          <w:rPr>
            <w:rFonts w:ascii="Cambria" w:hAnsi="Cambria"/>
          </w:rPr>
          <w:t>(starting at 200-300 µM deep)</w:t>
        </w:r>
      </w:ins>
      <w:ins w:id="132" w:author="tara gallagher" w:date="2024-10-24T15:08:00Z">
        <w:r w:rsidR="00910567">
          <w:rPr>
            <w:rFonts w:ascii="Cambria" w:hAnsi="Cambria"/>
          </w:rPr>
          <w:t xml:space="preserve">. In contrast, a depth-dependent relationship was </w:t>
        </w:r>
      </w:ins>
      <w:ins w:id="133" w:author="tara gallagher" w:date="2024-10-24T15:07:00Z">
        <w:r>
          <w:rPr>
            <w:rFonts w:ascii="Cambria" w:hAnsi="Cambria"/>
          </w:rPr>
          <w:t xml:space="preserve">not observed in the </w:t>
        </w:r>
      </w:ins>
      <w:proofErr w:type="spellStart"/>
      <w:ins w:id="134" w:author="tara gallagher" w:date="2024-10-24T15:08:00Z">
        <w:r w:rsidR="00910567" w:rsidRPr="00910567">
          <w:rPr>
            <w:rFonts w:ascii="Cambria" w:hAnsi="Cambria"/>
          </w:rPr>
          <w:t>Δphz</w:t>
        </w:r>
        <w:proofErr w:type="spellEnd"/>
        <w:r w:rsidR="00910567" w:rsidRPr="00910567">
          <w:rPr>
            <w:rFonts w:ascii="Cambria" w:hAnsi="Cambria"/>
          </w:rPr>
          <w:t xml:space="preserve"> </w:t>
        </w:r>
      </w:ins>
      <w:ins w:id="135" w:author="tara gallagher" w:date="2024-10-24T15:07:00Z">
        <w:r>
          <w:rPr>
            <w:rFonts w:ascii="Cambria" w:hAnsi="Cambria"/>
          </w:rPr>
          <w:t xml:space="preserve">samples. </w:t>
        </w:r>
      </w:ins>
    </w:p>
    <w:p w14:paraId="670E42C9" w14:textId="1B5D5D70" w:rsidR="004D4279" w:rsidRDefault="00910567">
      <w:pPr>
        <w:rPr>
          <w:rFonts w:ascii="Cambria" w:hAnsi="Cambria"/>
        </w:rPr>
      </w:pPr>
      <w:ins w:id="136" w:author="tara gallagher" w:date="2024-10-24T15:08:00Z">
        <w:r>
          <w:rPr>
            <w:rFonts w:ascii="Cambria" w:hAnsi="Cambria"/>
          </w:rPr>
          <w:softHyphen/>
        </w:r>
      </w:ins>
    </w:p>
    <w:tbl>
      <w:tblPr>
        <w:tblW w:w="10100" w:type="dxa"/>
        <w:tblLook w:val="04A0" w:firstRow="1" w:lastRow="0" w:firstColumn="1" w:lastColumn="0" w:noHBand="0" w:noVBand="1"/>
      </w:tblPr>
      <w:tblGrid>
        <w:gridCol w:w="4940"/>
        <w:gridCol w:w="1260"/>
        <w:gridCol w:w="1300"/>
        <w:gridCol w:w="1300"/>
        <w:gridCol w:w="1300"/>
        <w:tblGridChange w:id="137">
          <w:tblGrid>
            <w:gridCol w:w="4940"/>
            <w:gridCol w:w="1260"/>
            <w:gridCol w:w="1300"/>
            <w:gridCol w:w="1300"/>
            <w:gridCol w:w="1300"/>
          </w:tblGrid>
        </w:tblGridChange>
      </w:tblGrid>
      <w:tr w:rsidR="004D4279" w:rsidRPr="004D4279" w14:paraId="7CB91691" w14:textId="77777777" w:rsidTr="004D4279">
        <w:trPr>
          <w:trHeight w:val="320"/>
        </w:trPr>
        <w:tc>
          <w:tcPr>
            <w:tcW w:w="4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E203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984AD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Depth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3B6CA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84A55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88EC0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FDR</w:t>
            </w:r>
          </w:p>
        </w:tc>
      </w:tr>
      <w:tr w:rsidR="004D4279" w:rsidRPr="004D4279" w14:paraId="7558340B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3A911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ASM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9DC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48B9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665C8535" w14:textId="039BE1B0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066F4289" w14:textId="33F563B1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792268E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D185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401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77A9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16AA3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8D55D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2913DFA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8202D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CEC3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F3E9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D2118A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9BC54F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1BAFF3E1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A778FF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B41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BF3E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309CAE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9BABB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0.01</w:t>
            </w:r>
          </w:p>
        </w:tc>
      </w:tr>
      <w:tr w:rsidR="004D4279" w:rsidRPr="004D4279" w14:paraId="41B11AD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82BCB1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B0EB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068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0.26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08FB1F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3AC3D1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478AF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6052E6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9076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D45E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EEF2F5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8F9066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49AF51C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4F9955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C5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68D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80C624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E23AC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7255771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5E1152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5A5E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976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F6EAE8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29EAE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2813C574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98546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9EE4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6AF8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76875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D60727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70B91B6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98AA99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9C7E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690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83474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F746E5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9505CAD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85E040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E76A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B08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0.29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C7632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D8F30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DD57C56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02CC4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ASM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45D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9B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74AF905" w14:textId="65DB25D3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2400A3D" w14:textId="461B7D42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5D1A5EB9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20FAF3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248E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43B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C0B7B0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F7CAD8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13222BE0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B0C60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91CA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D426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CA86BE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440C06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86B36E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0F9FEE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4A52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1B79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05C180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813BDF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0.01</w:t>
            </w:r>
          </w:p>
        </w:tc>
      </w:tr>
      <w:tr w:rsidR="004D4279" w:rsidRPr="004D4279" w14:paraId="3A59FF5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426CA3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74DB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DE4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8A3A0A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856F09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5E88D4B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A4B47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D3F7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844B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62213A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59A7D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6B1E0CD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54989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B03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B4C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E669E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1D1726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3A83A38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ADF7B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056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7597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4A100C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FA8A3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25E47D3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7CE1B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0870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87D1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883D6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4DB768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114DE780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F6210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C5E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F620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7E0784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9738F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727EECD0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4B6E18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6010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3653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F9E640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A70BFE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FE7C1CA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FD6FC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M9 succinate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38E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F722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8DA1EE6" w14:textId="6AC17A40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2E03F43" w14:textId="31BA7FE4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105AD09F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9020AB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11DD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380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4DAA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515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</w:tr>
      <w:tr w:rsidR="004D4279" w:rsidRPr="004D4279" w14:paraId="17B8A8AD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70213C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E16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CCDC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FEE8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EFF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0.07</w:t>
            </w:r>
          </w:p>
        </w:tc>
      </w:tr>
      <w:tr w:rsidR="004D4279" w:rsidRPr="004D4279" w14:paraId="68078F3D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22BA64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AD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0D1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3E4E7B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F9B68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0E2A79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50F0E1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BAC7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5437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E697F4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447AD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3946E78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8BCD2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B08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49EF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9A3EA2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05A0A3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678DFC3F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2CF01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2CE1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087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659901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FA0B3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48713BB3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12FBF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90E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00A9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9C2720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39C90F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0F3328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B0C2D2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DE77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4E0E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D0595C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A4FB72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4CD894BA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8B5849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01D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F65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5F341E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33C3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1C115FC8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BCE740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6A6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0D4F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778D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574C7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3BACE6CB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42E15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M9 succinate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8BED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DDE1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5BE546D" w14:textId="65A8EE29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1B9B04A" w14:textId="3943E7FF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0242609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C0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144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E87A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659B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BE7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</w:tr>
      <w:tr w:rsidR="004D4279" w:rsidRPr="004D4279" w14:paraId="5C15B0C8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0247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30DF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BCA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FB6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BDD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0.08</w:t>
            </w:r>
          </w:p>
        </w:tc>
      </w:tr>
      <w:tr w:rsidR="004D4279" w:rsidRPr="004D4279" w14:paraId="37FEFA8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BD26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2B86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8B6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7DAAB2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46B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0.05</w:t>
            </w:r>
          </w:p>
        </w:tc>
      </w:tr>
      <w:tr w:rsidR="004D4279" w:rsidRPr="004D4279" w14:paraId="5B92C094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D117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4AE1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A5B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12D0C9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849A02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1CD2163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2CC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0EE5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36B3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F96373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D0FEF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011C8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BC0C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083D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A34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6E9A76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CC86D3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A8BCE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5AA3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0382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1C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56F611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CECFBF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047CC9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5DF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F0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C47D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F0C14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D8CFA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78C251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2E77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5A6D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DA0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4DE25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96167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642819AC" w14:textId="77777777" w:rsidTr="004D4279">
        <w:tblPrEx>
          <w:tblW w:w="10100" w:type="dxa"/>
          <w:tblPrExChange w:id="138" w:author="tara gallagher" w:date="2024-10-24T14:59:00Z">
            <w:tblPrEx>
              <w:tblW w:w="10100" w:type="dxa"/>
            </w:tblPrEx>
          </w:tblPrExChange>
        </w:tblPrEx>
        <w:trPr>
          <w:trHeight w:val="340"/>
          <w:trPrChange w:id="139" w:author="tara gallagher" w:date="2024-10-24T14:59:00Z">
            <w:trPr>
              <w:trHeight w:val="340"/>
            </w:trPr>
          </w:trPrChange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  <w:tcPrChange w:id="140" w:author="tara gallagher" w:date="2024-10-24T14:59:00Z">
              <w:tcPr>
                <w:tcW w:w="4940" w:type="dxa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1CD9E8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41" w:author="tara gallagher" w:date="2024-10-24T14:59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84697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42" w:author="tara gallagher" w:date="2024-10-24T14:59:00Z">
              <w:tcPr>
                <w:tcW w:w="130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730CA2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  <w:tcPrChange w:id="143" w:author="tara gallagher" w:date="2024-10-24T14:59:00Z">
              <w:tcPr>
                <w:tcW w:w="13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C6EFCE"/>
                <w:noWrap/>
                <w:vAlign w:val="bottom"/>
                <w:hideMark/>
              </w:tcPr>
            </w:tcPrChange>
          </w:tcPr>
          <w:p w14:paraId="15C7EA0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  <w:tcPrChange w:id="144" w:author="tara gallagher" w:date="2024-10-24T14:59:00Z">
              <w:tcPr>
                <w:tcW w:w="130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C6EFCE"/>
                <w:noWrap/>
                <w:vAlign w:val="bottom"/>
                <w:hideMark/>
              </w:tcPr>
            </w:tcPrChange>
          </w:tcPr>
          <w:p w14:paraId="316AAAD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6222F6C" w14:textId="77777777" w:rsidTr="004D4279">
        <w:trPr>
          <w:trHeight w:val="340"/>
        </w:trPr>
        <w:tc>
          <w:tcPr>
            <w:tcW w:w="4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B0E5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2857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D7CA5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</w:tcPr>
          <w:p w14:paraId="157BA70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</w:tcPr>
          <w:p w14:paraId="43C3B5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</w:p>
        </w:tc>
      </w:tr>
    </w:tbl>
    <w:p w14:paraId="1177341C" w14:textId="77777777" w:rsidR="00895291" w:rsidRDefault="00895291"/>
    <w:tbl>
      <w:tblPr>
        <w:tblW w:w="10075" w:type="dxa"/>
        <w:tblLook w:val="04A0" w:firstRow="1" w:lastRow="0" w:firstColumn="1" w:lastColumn="0" w:noHBand="0" w:noVBand="1"/>
        <w:tblPrChange w:id="145" w:author="tara gallagher" w:date="2024-10-24T15:00:00Z">
          <w:tblPr>
            <w:tblW w:w="11140" w:type="dxa"/>
            <w:tblLook w:val="04A0" w:firstRow="1" w:lastRow="0" w:firstColumn="1" w:lastColumn="0" w:noHBand="0" w:noVBand="1"/>
          </w:tblPr>
        </w:tblPrChange>
      </w:tblPr>
      <w:tblGrid>
        <w:gridCol w:w="4945"/>
        <w:gridCol w:w="1260"/>
        <w:gridCol w:w="1350"/>
        <w:gridCol w:w="1260"/>
        <w:gridCol w:w="1260"/>
        <w:tblGridChange w:id="146">
          <w:tblGrid>
            <w:gridCol w:w="4945"/>
            <w:gridCol w:w="1260"/>
            <w:gridCol w:w="1350"/>
            <w:gridCol w:w="1260"/>
            <w:gridCol w:w="1260"/>
            <w:gridCol w:w="1065"/>
          </w:tblGrid>
        </w:tblGridChange>
      </w:tblGrid>
      <w:tr w:rsidR="004D4279" w:rsidRPr="004D4279" w14:paraId="7F5BBC74" w14:textId="77777777" w:rsidTr="004D4279">
        <w:trPr>
          <w:trHeight w:val="320"/>
          <w:trPrChange w:id="14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48" w:author="tara gallagher" w:date="2024-10-24T15:00:00Z">
              <w:tcPr>
                <w:tcW w:w="49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4A49B41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49" w:author="tara gallagher" w:date="2024-10-24T15:00:00Z">
              <w:tcPr>
                <w:tcW w:w="126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9E4CB41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Depth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50" w:author="tara gallagher" w:date="2024-10-24T15:00:00Z">
              <w:tcPr>
                <w:tcW w:w="135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5650C3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51" w:author="tara gallagher" w:date="2024-10-24T15:00:00Z">
              <w:tcPr>
                <w:tcW w:w="126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F64FBA5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52" w:author="tara gallagher" w:date="2024-10-24T15:00:00Z">
              <w:tcPr>
                <w:tcW w:w="2325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16A244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FDR</w:t>
            </w:r>
          </w:p>
        </w:tc>
      </w:tr>
      <w:tr w:rsidR="004D4279" w:rsidRPr="004D4279" w14:paraId="3BE365CE" w14:textId="77777777" w:rsidTr="004D4279">
        <w:trPr>
          <w:trHeight w:val="320"/>
          <w:trPrChange w:id="15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54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D599F5B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ASM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5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2435F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5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DA8B63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15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6C644CB3" w14:textId="1112BB96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15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5EDF699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3AF750CC" w14:textId="77777777" w:rsidTr="004D4279">
        <w:trPr>
          <w:trHeight w:val="320"/>
          <w:trPrChange w:id="15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6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DC56B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9B600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63FC23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709A8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97896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25815465" w14:textId="77777777" w:rsidTr="004D4279">
        <w:trPr>
          <w:trHeight w:val="320"/>
          <w:trPrChange w:id="16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6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BB52DB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A6C4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8D9D79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83005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3FE46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D2CE15F" w14:textId="77777777" w:rsidTr="004D4279">
        <w:trPr>
          <w:trHeight w:val="320"/>
          <w:trPrChange w:id="17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7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FAE7EE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46C0E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6424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1DD265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C150E9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C767691" w14:textId="77777777" w:rsidTr="004D4279">
        <w:trPr>
          <w:trHeight w:val="320"/>
          <w:trPrChange w:id="17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7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707467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D27A7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479EB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7A168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62E92D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AF5C619" w14:textId="77777777" w:rsidTr="004D4279">
        <w:trPr>
          <w:trHeight w:val="320"/>
          <w:trPrChange w:id="18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8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8C1062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0159BD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07B41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947FF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DFD131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2065A4F" w14:textId="77777777" w:rsidTr="004D4279">
        <w:trPr>
          <w:trHeight w:val="320"/>
          <w:trPrChange w:id="18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9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9F7F9F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93E7B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D23870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6FF45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2856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532A999" w14:textId="77777777" w:rsidTr="004D4279">
        <w:trPr>
          <w:trHeight w:val="320"/>
          <w:trPrChange w:id="19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9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C2E626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A811A1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D227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51194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4430B7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948041F" w14:textId="77777777" w:rsidTr="004D4279">
        <w:trPr>
          <w:trHeight w:val="320"/>
          <w:trPrChange w:id="20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0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AD0155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BCE7AF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5085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B1631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D7FE3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A63406B" w14:textId="77777777" w:rsidTr="004D4279">
        <w:trPr>
          <w:trHeight w:val="320"/>
          <w:trPrChange w:id="20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0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9F430E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8049E0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42F4E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DFB9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2E70A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E98227E" w14:textId="77777777" w:rsidTr="004D4279">
        <w:trPr>
          <w:trHeight w:val="340"/>
          <w:trPrChange w:id="213" w:author="tara gallagher" w:date="2024-10-24T15:00:00Z">
            <w:trPr>
              <w:trHeight w:val="34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1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2E3CFA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A2B23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49B61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80AEC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61ABA9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5A4142A" w14:textId="77777777" w:rsidTr="004D4279">
        <w:trPr>
          <w:trHeight w:val="320"/>
          <w:trPrChange w:id="21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20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4250833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ASM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BB8571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F1903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2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6335F0F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2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276AC21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71278783" w14:textId="77777777" w:rsidTr="004D4279">
        <w:trPr>
          <w:trHeight w:val="320"/>
          <w:trPrChange w:id="22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2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2A6711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64E47E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29C8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20956C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B532F9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64B1B0B" w14:textId="77777777" w:rsidTr="004D4279">
        <w:trPr>
          <w:trHeight w:val="320"/>
          <w:trPrChange w:id="23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3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B20EC36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12CA3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E5018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C77F4C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0F554C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0F2C686" w14:textId="77777777" w:rsidTr="004D4279">
        <w:trPr>
          <w:trHeight w:val="320"/>
          <w:trPrChange w:id="23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3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0AD7E7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D9F72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6EB24B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EBDFB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4F1B1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9D21BAA" w14:textId="77777777" w:rsidTr="004D4279">
        <w:trPr>
          <w:trHeight w:val="320"/>
          <w:trPrChange w:id="24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4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75BD906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594E5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11ECC0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586D8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13BE90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4E660B8" w14:textId="77777777" w:rsidTr="004D4279">
        <w:trPr>
          <w:trHeight w:val="320"/>
          <w:trPrChange w:id="24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5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4E2CC0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BA482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46E62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D3DE0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FF984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350FD531" w14:textId="77777777" w:rsidTr="004D4279">
        <w:trPr>
          <w:trHeight w:val="320"/>
          <w:trPrChange w:id="25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5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ED173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44DB3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3F07CD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F2A9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76D2D0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72975C32" w14:textId="77777777" w:rsidTr="004D4279">
        <w:trPr>
          <w:trHeight w:val="320"/>
          <w:trPrChange w:id="26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6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09C1C1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FEEA4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12B9B4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0F0B5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D6C1C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2442367F" w14:textId="77777777" w:rsidTr="004D4279">
        <w:trPr>
          <w:trHeight w:val="320"/>
          <w:trPrChange w:id="26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6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DDCABE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BBC09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ED759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6A3F42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ADB8E8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0.78</w:t>
            </w:r>
          </w:p>
        </w:tc>
      </w:tr>
      <w:tr w:rsidR="004D4279" w:rsidRPr="004D4279" w14:paraId="33BDF06F" w14:textId="77777777" w:rsidTr="004D4279">
        <w:trPr>
          <w:trHeight w:val="320"/>
          <w:trPrChange w:id="27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7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77ED4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7A7376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04546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227279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327D2C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0.75</w:t>
            </w:r>
          </w:p>
        </w:tc>
      </w:tr>
      <w:tr w:rsidR="004D4279" w:rsidRPr="004D4279" w14:paraId="1E8F11E0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790C5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A56C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07BA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430F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6A33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7D7C9D99" w14:textId="77777777" w:rsidTr="004D4279">
        <w:trPr>
          <w:trHeight w:val="320"/>
          <w:trPrChange w:id="27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80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1AD8302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M9 succinate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887CC4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CB39C1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8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1177632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8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2C24091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3825775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0B7014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8BCA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A7E4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A5BC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0BFA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CF1AAD3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060CA6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1C4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3E97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FE52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7C7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E9C9F2A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E3343D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F15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34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FD94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F549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23982B2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92C93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E8E0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BD2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9388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B3E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D3ACB40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57C30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2A2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2FF7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E6D0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8F98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78A75C9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3942A1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BE6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732A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13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584F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536A24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5D55E2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92E7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9B1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491E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D08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27EFCC3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FCF59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622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5E69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BED3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775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F9E0AB0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CB37CA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2459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4E62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D813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3E7B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3FEF955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D0CD1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5C51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61E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A221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B058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A1C73B1" w14:textId="77777777" w:rsidTr="004D4279">
        <w:trPr>
          <w:trHeight w:val="320"/>
          <w:trPrChange w:id="28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86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7B0190F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M9 succinate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BE0C7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AF238E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8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397CFA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9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0A9AA79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4255214F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08F48B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527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52B2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57A3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844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0.75</w:t>
            </w:r>
          </w:p>
        </w:tc>
      </w:tr>
      <w:tr w:rsidR="004D4279" w:rsidRPr="004D4279" w14:paraId="152A5E66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6EBB03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4D42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B94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4B69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DCB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07AFF5C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57420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750F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9A8E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2C22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FFAA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9BF648E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47542D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200A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F081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722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F38B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947672B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81452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77B8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BD6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EEC2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63E0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16A7F37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34DAC6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C6FD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802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E17B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17B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39F6807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9F535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C51A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6081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0C3E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55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8599ED1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66B0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2F36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3A8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299A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E37A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71D51AD4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12E84A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3D48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C50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860F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F2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CC3F46E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773296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948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E03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5D4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D6FB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</w:tbl>
    <w:p w14:paraId="2D378F97" w14:textId="77777777" w:rsidR="004D4279" w:rsidRDefault="004D4279"/>
    <w:p w14:paraId="76C838B6" w14:textId="77777777" w:rsidR="00E60AE9" w:rsidRPr="00D25987" w:rsidRDefault="00E60AE9">
      <w:pPr>
        <w:rPr>
          <w:ins w:id="291" w:author="tara gallagher" w:date="2024-10-25T09:14:00Z"/>
          <w:rFonts w:ascii="Cambria" w:hAnsi="Cambria"/>
          <w:rPrChange w:id="292" w:author="tara gallagher" w:date="2024-10-25T09:16:00Z">
            <w:rPr>
              <w:ins w:id="293" w:author="tara gallagher" w:date="2024-10-25T09:14:00Z"/>
            </w:rPr>
          </w:rPrChange>
        </w:rPr>
      </w:pPr>
    </w:p>
    <w:p w14:paraId="67576244" w14:textId="454DACD4" w:rsidR="00841DAC" w:rsidRPr="00D25987" w:rsidRDefault="00841DAC">
      <w:pPr>
        <w:rPr>
          <w:ins w:id="294" w:author="tara gallagher" w:date="2024-10-25T09:16:00Z"/>
          <w:rFonts w:ascii="Cambria" w:hAnsi="Cambria"/>
          <w:rPrChange w:id="295" w:author="tara gallagher" w:date="2024-10-25T09:16:00Z">
            <w:rPr>
              <w:ins w:id="296" w:author="tara gallagher" w:date="2024-10-25T09:16:00Z"/>
            </w:rPr>
          </w:rPrChange>
        </w:rPr>
      </w:pPr>
      <w:ins w:id="297" w:author="tara gallagher" w:date="2024-10-25T09:14:00Z">
        <w:r w:rsidRPr="00D25987">
          <w:rPr>
            <w:rFonts w:ascii="Cambria" w:hAnsi="Cambria"/>
            <w:b/>
            <w:bCs/>
            <w:rPrChange w:id="298" w:author="tara gallagher" w:date="2024-10-25T09:16:00Z">
              <w:rPr/>
            </w:rPrChange>
          </w:rPr>
          <w:t>Table S2</w:t>
        </w:r>
        <w:r w:rsidRPr="00D25987">
          <w:rPr>
            <w:rFonts w:ascii="Cambria" w:hAnsi="Cambria"/>
            <w:rPrChange w:id="299" w:author="tara gallagher" w:date="2024-10-25T09:16:00Z">
              <w:rPr/>
            </w:rPrChange>
          </w:rPr>
          <w:t>:</w:t>
        </w:r>
      </w:ins>
      <w:ins w:id="300" w:author="tara gallagher" w:date="2024-10-25T09:15:00Z">
        <w:r w:rsidR="00D25987" w:rsidRPr="00D25987">
          <w:rPr>
            <w:rFonts w:ascii="Cambria" w:hAnsi="Cambria"/>
            <w:rPrChange w:id="301" w:author="tara gallagher" w:date="2024-10-25T09:16:00Z">
              <w:rPr/>
            </w:rPrChange>
          </w:rPr>
          <w:t xml:space="preserve"> </w:t>
        </w:r>
        <w:r w:rsidR="00D25987" w:rsidRPr="00D25987">
          <w:rPr>
            <w:rFonts w:ascii="Cambria" w:hAnsi="Cambria"/>
          </w:rPr>
          <w:t xml:space="preserve">Pairwise t-tests comparing the Mean G and S phasor values for </w:t>
        </w:r>
        <w:r w:rsidR="00D25987" w:rsidRPr="00D25987">
          <w:rPr>
            <w:rFonts w:ascii="Cambria" w:hAnsi="Cambria"/>
            <w:i/>
            <w:iCs/>
          </w:rPr>
          <w:t xml:space="preserve">P.  aeruginosa </w:t>
        </w:r>
        <w:r w:rsidR="00D25987" w:rsidRPr="00D25987">
          <w:rPr>
            <w:rFonts w:ascii="Cambria" w:hAnsi="Cambria"/>
          </w:rPr>
          <w:t>FLR01 cultures imaged in ASM or M9 succinate compared</w:t>
        </w:r>
        <w:r w:rsidR="00D25987" w:rsidRPr="00D25987">
          <w:rPr>
            <w:rFonts w:ascii="Cambria" w:hAnsi="Cambria"/>
          </w:rPr>
          <w:t xml:space="preserve"> to the</w:t>
        </w:r>
        <w:r w:rsidR="00D25987" w:rsidRPr="00D25987">
          <w:rPr>
            <w:rFonts w:ascii="Cambria" w:hAnsi="Cambria"/>
          </w:rPr>
          <w:t xml:space="preserve"> cross-feeding samples (M9 succinate + sup)</w:t>
        </w:r>
        <w:r w:rsidR="00D25987" w:rsidRPr="00D25987">
          <w:rPr>
            <w:rFonts w:ascii="Cambria" w:hAnsi="Cambria"/>
          </w:rPr>
          <w:t xml:space="preserve">. For each comparison, the FDR was also calculated using a </w:t>
        </w:r>
        <w:proofErr w:type="spellStart"/>
        <w:r w:rsidR="00D25987" w:rsidRPr="00D25987">
          <w:rPr>
            <w:rFonts w:ascii="Cambria" w:hAnsi="Cambria"/>
          </w:rPr>
          <w:t>Benjamini</w:t>
        </w:r>
        <w:proofErr w:type="spellEnd"/>
        <w:r w:rsidR="00D25987" w:rsidRPr="00D25987">
          <w:rPr>
            <w:rFonts w:ascii="Cambria" w:hAnsi="Cambria"/>
          </w:rPr>
          <w:t xml:space="preserve"> &amp; Hochberg correction. </w:t>
        </w:r>
      </w:ins>
    </w:p>
    <w:p w14:paraId="6B131836" w14:textId="77777777" w:rsidR="00D25987" w:rsidRDefault="00D25987"/>
    <w:tbl>
      <w:tblPr>
        <w:tblW w:w="9540" w:type="dxa"/>
        <w:tblLook w:val="04A0" w:firstRow="1" w:lastRow="0" w:firstColumn="1" w:lastColumn="0" w:noHBand="0" w:noVBand="1"/>
      </w:tblPr>
      <w:tblGrid>
        <w:gridCol w:w="2960"/>
        <w:gridCol w:w="2890"/>
        <w:gridCol w:w="1090"/>
        <w:gridCol w:w="1300"/>
        <w:gridCol w:w="1300"/>
      </w:tblGrid>
      <w:tr w:rsidR="00E60AE9" w:rsidRPr="00E60AE9" w14:paraId="7E3EBDA3" w14:textId="77777777" w:rsidTr="00D25987">
        <w:trPr>
          <w:trHeight w:val="320"/>
        </w:trPr>
        <w:tc>
          <w:tcPr>
            <w:tcW w:w="2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A83B5" w14:textId="77777777" w:rsidR="00E60AE9" w:rsidRPr="00E60AE9" w:rsidRDefault="00E60AE9" w:rsidP="00E60AE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B685B" w14:textId="77777777" w:rsidR="00E60AE9" w:rsidRPr="00E60AE9" w:rsidRDefault="00E60AE9" w:rsidP="00E60AE9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F4E57" w14:textId="77777777" w:rsidR="00E60AE9" w:rsidRPr="00E60AE9" w:rsidRDefault="00E60AE9" w:rsidP="00E60AE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D2CEE" w14:textId="77777777" w:rsidR="00E60AE9" w:rsidRPr="00E60AE9" w:rsidRDefault="00E60AE9" w:rsidP="00E60AE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191AF" w14:textId="77777777" w:rsidR="00E60AE9" w:rsidRPr="00E60AE9" w:rsidRDefault="00E60AE9" w:rsidP="00E60AE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FDR</w:t>
            </w:r>
          </w:p>
        </w:tc>
      </w:tr>
      <w:tr w:rsidR="00E60AE9" w:rsidRPr="00E60AE9" w14:paraId="27FD0441" w14:textId="77777777" w:rsidTr="00D25987">
        <w:trPr>
          <w:trHeight w:val="320"/>
        </w:trPr>
        <w:tc>
          <w:tcPr>
            <w:tcW w:w="2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E18F7" w14:textId="77777777" w:rsidR="00E60AE9" w:rsidRPr="00E60AE9" w:rsidRDefault="00E60AE9" w:rsidP="00E60AE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vs sup</w:t>
            </w:r>
          </w:p>
        </w:tc>
        <w:tc>
          <w:tcPr>
            <w:tcW w:w="28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09438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- G</w:t>
            </w:r>
          </w:p>
        </w:tc>
        <w:tc>
          <w:tcPr>
            <w:tcW w:w="10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1609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C41547A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15293CE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E60AE9" w:rsidRPr="00E60AE9" w14:paraId="167DF79D" w14:textId="77777777" w:rsidTr="00D25987">
        <w:trPr>
          <w:trHeight w:val="320"/>
        </w:trPr>
        <w:tc>
          <w:tcPr>
            <w:tcW w:w="2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F0DB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CC0B8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G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A57C4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5DCE3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57AC69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0.9</w:t>
            </w:r>
          </w:p>
        </w:tc>
      </w:tr>
      <w:tr w:rsidR="00E60AE9" w:rsidRPr="00E60AE9" w14:paraId="3B6FA3C4" w14:textId="77777777" w:rsidTr="00D25987">
        <w:trPr>
          <w:trHeight w:val="320"/>
        </w:trPr>
        <w:tc>
          <w:tcPr>
            <w:tcW w:w="2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0EFBD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1E38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- S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62E39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6D81F6A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5C3A1620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E60AE9" w:rsidRPr="00E60AE9" w14:paraId="5BB0AF7C" w14:textId="77777777" w:rsidTr="00D25987">
        <w:trPr>
          <w:trHeight w:val="320"/>
        </w:trPr>
        <w:tc>
          <w:tcPr>
            <w:tcW w:w="2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A5D63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67DE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S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6A5BD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E210153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3CB9CC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</w:t>
            </w:r>
          </w:p>
        </w:tc>
      </w:tr>
      <w:tr w:rsidR="00E60AE9" w:rsidRPr="00E60AE9" w14:paraId="2AD0CDF1" w14:textId="77777777" w:rsidTr="00D25987">
        <w:trPr>
          <w:trHeight w:val="320"/>
        </w:trPr>
        <w:tc>
          <w:tcPr>
            <w:tcW w:w="29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02DD" w14:textId="77777777" w:rsidR="00E60AE9" w:rsidRPr="00E60AE9" w:rsidRDefault="00E60AE9" w:rsidP="00E60AE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vs sup</w:t>
            </w: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F9175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- G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BFFAF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20CAFAB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6BBC1DD1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E60AE9" w:rsidRPr="00E60AE9" w14:paraId="48D0D015" w14:textId="77777777" w:rsidTr="00D25987">
        <w:trPr>
          <w:trHeight w:val="320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96980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109E5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G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59173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E59BAFA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366C642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0.01</w:t>
            </w:r>
          </w:p>
        </w:tc>
      </w:tr>
      <w:tr w:rsidR="00E60AE9" w:rsidRPr="00E60AE9" w14:paraId="1F042D52" w14:textId="77777777" w:rsidTr="00D25987">
        <w:trPr>
          <w:trHeight w:val="320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B8415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6D3EC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- S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CEAB6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0DD52A20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5BDD794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E60AE9" w:rsidRPr="00E60AE9" w14:paraId="4E76AF8B" w14:textId="77777777" w:rsidTr="00D25987">
        <w:trPr>
          <w:trHeight w:val="320"/>
        </w:trPr>
        <w:tc>
          <w:tcPr>
            <w:tcW w:w="29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B737C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A4DF0" w14:textId="77777777" w:rsidR="00E60AE9" w:rsidRPr="00E60AE9" w:rsidRDefault="00E60AE9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S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CCD9F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93A01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321F" w14:textId="77777777" w:rsidR="00E60AE9" w:rsidRPr="00E60AE9" w:rsidRDefault="00E60AE9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</w:t>
            </w:r>
          </w:p>
        </w:tc>
      </w:tr>
    </w:tbl>
    <w:p w14:paraId="4E31F267" w14:textId="77777777" w:rsidR="00E60AE9" w:rsidRDefault="00E60AE9"/>
    <w:sectPr w:rsidR="00E60AE9">
      <w:footerReference w:type="even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7780E" w14:textId="77777777" w:rsidR="00E3240F" w:rsidRDefault="00E3240F" w:rsidP="00B640F4">
      <w:r>
        <w:separator/>
      </w:r>
    </w:p>
  </w:endnote>
  <w:endnote w:type="continuationSeparator" w:id="0">
    <w:p w14:paraId="5D82FF87" w14:textId="77777777" w:rsidR="00E3240F" w:rsidRDefault="00E3240F" w:rsidP="00B64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ustomXmlInsRangeStart w:id="302" w:author="tara gallagher" w:date="2024-10-25T10:00:00Z"/>
  <w:sdt>
    <w:sdtPr>
      <w:rPr>
        <w:rStyle w:val="PageNumber"/>
      </w:rPr>
      <w:id w:val="866711287"/>
      <w:docPartObj>
        <w:docPartGallery w:val="Page Numbers (Bottom of Page)"/>
        <w:docPartUnique/>
      </w:docPartObj>
    </w:sdtPr>
    <w:sdtContent>
      <w:customXmlInsRangeEnd w:id="302"/>
      <w:p w14:paraId="0D7B49EC" w14:textId="32BC2505" w:rsidR="00B640F4" w:rsidRDefault="00B640F4" w:rsidP="00610E4F">
        <w:pPr>
          <w:pStyle w:val="Footer"/>
          <w:framePr w:wrap="none" w:vAnchor="text" w:hAnchor="margin" w:xAlign="right" w:y="1"/>
          <w:rPr>
            <w:ins w:id="303" w:author="tara gallagher" w:date="2024-10-25T10:00:00Z"/>
            <w:rStyle w:val="PageNumber"/>
          </w:rPr>
        </w:pPr>
        <w:ins w:id="304" w:author="tara gallagher" w:date="2024-10-25T10:00:00Z"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end"/>
          </w:r>
        </w:ins>
      </w:p>
      <w:customXmlInsRangeStart w:id="305" w:author="tara gallagher" w:date="2024-10-25T10:00:00Z"/>
    </w:sdtContent>
  </w:sdt>
  <w:customXmlInsRangeEnd w:id="305"/>
  <w:p w14:paraId="374C8446" w14:textId="77777777" w:rsidR="00B640F4" w:rsidRDefault="00B640F4" w:rsidP="00B640F4">
    <w:pPr>
      <w:pStyle w:val="Footer"/>
      <w:ind w:right="360"/>
      <w:pPrChange w:id="306" w:author="tara gallagher" w:date="2024-10-25T10:00:00Z">
        <w:pPr>
          <w:pStyle w:val="Footer"/>
        </w:pPr>
      </w:pPrChange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C1DE4" w14:textId="48D2AE1A" w:rsidR="00B640F4" w:rsidRDefault="00B640F4" w:rsidP="00610E4F">
    <w:pPr>
      <w:pStyle w:val="Footer"/>
      <w:framePr w:wrap="none" w:vAnchor="text" w:hAnchor="margin" w:xAlign="right" w:y="1"/>
      <w:rPr>
        <w:ins w:id="307" w:author="tara gallagher" w:date="2024-10-25T10:00:00Z"/>
        <w:rStyle w:val="PageNumber"/>
      </w:rPr>
    </w:pPr>
    <w:ins w:id="308" w:author="tara gallagher" w:date="2024-10-25T10:00:00Z">
      <w:r>
        <w:rPr>
          <w:rStyle w:val="PageNumber"/>
        </w:rPr>
        <w:t>S</w:t>
      </w:r>
    </w:ins>
    <w:customXmlInsRangeStart w:id="309" w:author="tara gallagher" w:date="2024-10-25T10:00:00Z"/>
    <w:sdt>
      <w:sdtPr>
        <w:rPr>
          <w:rStyle w:val="PageNumber"/>
        </w:rPr>
        <w:id w:val="-1968416455"/>
        <w:docPartObj>
          <w:docPartGallery w:val="Page Numbers (Bottom of Page)"/>
          <w:docPartUnique/>
        </w:docPartObj>
      </w:sdtPr>
      <w:sdtContent>
        <w:customXmlInsRangeEnd w:id="309"/>
        <w:ins w:id="310" w:author="tara gallagher" w:date="2024-10-25T10:00:00Z"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</w:ins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ins w:id="311" w:author="tara gallagher" w:date="2024-10-25T10:00:00Z">
          <w:r>
            <w:rPr>
              <w:rStyle w:val="PageNumber"/>
            </w:rPr>
            <w:fldChar w:fldCharType="end"/>
          </w:r>
        </w:ins>
        <w:customXmlInsRangeStart w:id="312" w:author="tara gallagher" w:date="2024-10-25T10:00:00Z"/>
      </w:sdtContent>
    </w:sdt>
    <w:customXmlInsRangeEnd w:id="312"/>
  </w:p>
  <w:p w14:paraId="7B829572" w14:textId="77777777" w:rsidR="00B640F4" w:rsidRDefault="00B640F4" w:rsidP="00B640F4">
    <w:pPr>
      <w:pStyle w:val="Footer"/>
      <w:ind w:right="360"/>
      <w:pPrChange w:id="313" w:author="tara gallagher" w:date="2024-10-25T10:00:00Z">
        <w:pPr>
          <w:pStyle w:val="Footer"/>
        </w:pPr>
      </w:pPrChange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104BE" w14:textId="77777777" w:rsidR="00E3240F" w:rsidRDefault="00E3240F" w:rsidP="00B640F4">
      <w:r>
        <w:separator/>
      </w:r>
    </w:p>
  </w:footnote>
  <w:footnote w:type="continuationSeparator" w:id="0">
    <w:p w14:paraId="62AD0F9E" w14:textId="77777777" w:rsidR="00E3240F" w:rsidRDefault="00E3240F" w:rsidP="00B640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F27B84"/>
    <w:multiLevelType w:val="hybridMultilevel"/>
    <w:tmpl w:val="B54825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379336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ra gallagher">
    <w15:presenceInfo w15:providerId="AD" w15:userId="S::tgallagh@personalmicrosoftsoftware.uci.edu::c344358d-6c00-4e39-862a-ff9044e027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63"/>
    <w:rsid w:val="00022653"/>
    <w:rsid w:val="000412F6"/>
    <w:rsid w:val="00055DDF"/>
    <w:rsid w:val="00083988"/>
    <w:rsid w:val="0009672D"/>
    <w:rsid w:val="000A14C2"/>
    <w:rsid w:val="000E2B9D"/>
    <w:rsid w:val="00116C56"/>
    <w:rsid w:val="002164A3"/>
    <w:rsid w:val="00241D1D"/>
    <w:rsid w:val="00273989"/>
    <w:rsid w:val="002C093D"/>
    <w:rsid w:val="0031295D"/>
    <w:rsid w:val="00336940"/>
    <w:rsid w:val="00370AD8"/>
    <w:rsid w:val="003B3CAD"/>
    <w:rsid w:val="004230D8"/>
    <w:rsid w:val="00423746"/>
    <w:rsid w:val="0048383E"/>
    <w:rsid w:val="004B4432"/>
    <w:rsid w:val="004D413C"/>
    <w:rsid w:val="004D4279"/>
    <w:rsid w:val="004F67C1"/>
    <w:rsid w:val="0058329F"/>
    <w:rsid w:val="005B0EB3"/>
    <w:rsid w:val="005C3DDB"/>
    <w:rsid w:val="00603FFA"/>
    <w:rsid w:val="00620F1F"/>
    <w:rsid w:val="00630C95"/>
    <w:rsid w:val="00643948"/>
    <w:rsid w:val="0064524C"/>
    <w:rsid w:val="006755AE"/>
    <w:rsid w:val="006A61D0"/>
    <w:rsid w:val="006C14EE"/>
    <w:rsid w:val="006E3332"/>
    <w:rsid w:val="0074023E"/>
    <w:rsid w:val="00790158"/>
    <w:rsid w:val="007B2B7B"/>
    <w:rsid w:val="007B34CB"/>
    <w:rsid w:val="007D0E63"/>
    <w:rsid w:val="007F2147"/>
    <w:rsid w:val="00807293"/>
    <w:rsid w:val="00841DAC"/>
    <w:rsid w:val="00843809"/>
    <w:rsid w:val="0086372B"/>
    <w:rsid w:val="00883951"/>
    <w:rsid w:val="00895291"/>
    <w:rsid w:val="008A28CE"/>
    <w:rsid w:val="00902FCD"/>
    <w:rsid w:val="00910567"/>
    <w:rsid w:val="00985880"/>
    <w:rsid w:val="009A5B71"/>
    <w:rsid w:val="009D6B4D"/>
    <w:rsid w:val="00A73BE4"/>
    <w:rsid w:val="00B2262C"/>
    <w:rsid w:val="00B23E33"/>
    <w:rsid w:val="00B56FD6"/>
    <w:rsid w:val="00B640F4"/>
    <w:rsid w:val="00B7295E"/>
    <w:rsid w:val="00BC14EA"/>
    <w:rsid w:val="00BC62D7"/>
    <w:rsid w:val="00BD3483"/>
    <w:rsid w:val="00C25542"/>
    <w:rsid w:val="00C30D48"/>
    <w:rsid w:val="00C354E6"/>
    <w:rsid w:val="00C57CCE"/>
    <w:rsid w:val="00C60484"/>
    <w:rsid w:val="00CB09FF"/>
    <w:rsid w:val="00D25987"/>
    <w:rsid w:val="00D915B3"/>
    <w:rsid w:val="00DB5753"/>
    <w:rsid w:val="00E15C44"/>
    <w:rsid w:val="00E3240F"/>
    <w:rsid w:val="00E34F8C"/>
    <w:rsid w:val="00E60AE9"/>
    <w:rsid w:val="00F07D8C"/>
    <w:rsid w:val="00F23E7C"/>
    <w:rsid w:val="00FA4C9A"/>
    <w:rsid w:val="00FD6FA3"/>
    <w:rsid w:val="00FE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AC5DB"/>
  <w15:chartTrackingRefBased/>
  <w15:docId w15:val="{C71D0167-A68B-4446-B69E-62FFB69A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3B3CAD"/>
  </w:style>
  <w:style w:type="paragraph" w:styleId="Footer">
    <w:name w:val="footer"/>
    <w:basedOn w:val="Normal"/>
    <w:link w:val="FooterChar"/>
    <w:uiPriority w:val="99"/>
    <w:unhideWhenUsed/>
    <w:rsid w:val="00B640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40F4"/>
  </w:style>
  <w:style w:type="character" w:styleId="PageNumber">
    <w:name w:val="page number"/>
    <w:basedOn w:val="DefaultParagraphFont"/>
    <w:uiPriority w:val="99"/>
    <w:semiHidden/>
    <w:unhideWhenUsed/>
    <w:rsid w:val="00B640F4"/>
  </w:style>
  <w:style w:type="paragraph" w:styleId="Header">
    <w:name w:val="header"/>
    <w:basedOn w:val="Normal"/>
    <w:link w:val="HeaderChar"/>
    <w:uiPriority w:val="99"/>
    <w:unhideWhenUsed/>
    <w:rsid w:val="00B640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40F4"/>
  </w:style>
  <w:style w:type="paragraph" w:styleId="ListParagraph">
    <w:name w:val="List Paragraph"/>
    <w:basedOn w:val="Normal"/>
    <w:uiPriority w:val="34"/>
    <w:qFormat/>
    <w:rsid w:val="009A5B71"/>
    <w:pPr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1244</Words>
  <Characters>7094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Gallagher</dc:creator>
  <cp:keywords/>
  <dc:description/>
  <cp:lastModifiedBy>tara gallagher</cp:lastModifiedBy>
  <cp:revision>36</cp:revision>
  <dcterms:created xsi:type="dcterms:W3CDTF">2024-10-23T15:31:00Z</dcterms:created>
  <dcterms:modified xsi:type="dcterms:W3CDTF">2024-10-25T16:30:00Z</dcterms:modified>
</cp:coreProperties>
</file>